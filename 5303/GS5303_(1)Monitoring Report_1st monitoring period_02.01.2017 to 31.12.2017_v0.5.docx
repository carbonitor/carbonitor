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92B631" w14:textId="77777777" w:rsidR="002A7CF0" w:rsidRPr="006B36D6" w:rsidRDefault="00FF1571" w:rsidP="00DA0E31">
      <w:pPr>
        <w:pStyle w:val="ListParagraph"/>
        <w:rPr>
          <w:rStyle w:val="BookTitle"/>
          <w:b w:val="0"/>
          <w:sz w:val="22"/>
        </w:rPr>
      </w:pPr>
      <w:r w:rsidRPr="006B36D6">
        <w:rPr>
          <w:noProof/>
          <w:lang w:val="en-US"/>
        </w:rPr>
        <w:drawing>
          <wp:anchor distT="0" distB="0" distL="114300" distR="114300" simplePos="0" relativeHeight="251676672" behindDoc="1" locked="0" layoutInCell="1" allowOverlap="1" wp14:anchorId="0D8D7EF9" wp14:editId="084CC30B">
            <wp:simplePos x="0" y="0"/>
            <wp:positionH relativeFrom="column">
              <wp:posOffset>5029200</wp:posOffset>
            </wp:positionH>
            <wp:positionV relativeFrom="paragraph">
              <wp:posOffset>-518795</wp:posOffset>
            </wp:positionV>
            <wp:extent cx="1017270" cy="1410970"/>
            <wp:effectExtent l="0" t="0" r="0" b="0"/>
            <wp:wrapTight wrapText="bothSides">
              <wp:wrapPolygon edited="0">
                <wp:start x="0" y="0"/>
                <wp:lineTo x="0" y="21289"/>
                <wp:lineTo x="21034" y="21289"/>
                <wp:lineTo x="21034" y="0"/>
                <wp:lineTo x="0" y="0"/>
              </wp:wrapPolygon>
            </wp:wrapTight>
            <wp:docPr id="2" name="Picture 2" descr="http://jrklampung.org/wp-content/uploads/2012/10/hiv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jrklampung.org/wp-content/uploads/2012/10/hivo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7270" cy="1410970"/>
                    </a:xfrm>
                    <a:prstGeom prst="rect">
                      <a:avLst/>
                    </a:prstGeom>
                    <a:noFill/>
                    <a:ln>
                      <a:noFill/>
                    </a:ln>
                  </pic:spPr>
                </pic:pic>
              </a:graphicData>
            </a:graphic>
          </wp:anchor>
        </w:drawing>
      </w:r>
      <w:sdt>
        <w:sdtPr>
          <w:rPr>
            <w:b/>
            <w:sz w:val="32"/>
          </w:rPr>
          <w:id w:val="535935254"/>
          <w:docPartObj>
            <w:docPartGallery w:val="Cover Pages"/>
            <w:docPartUnique/>
          </w:docPartObj>
        </w:sdtPr>
        <w:sdtEndPr>
          <w:rPr>
            <w:rStyle w:val="BookTitle"/>
          </w:rPr>
        </w:sdtEndPr>
        <w:sdtContent>
          <w:r w:rsidR="002A7CF0" w:rsidRPr="006B36D6">
            <w:rPr>
              <w:noProof/>
              <w:lang w:val="en-US"/>
            </w:rPr>
            <w:drawing>
              <wp:inline distT="0" distB="0" distL="0" distR="0" wp14:anchorId="03E33366" wp14:editId="3E377E96">
                <wp:extent cx="2181225" cy="465287"/>
                <wp:effectExtent l="0" t="0" r="0" b="0"/>
                <wp:docPr id="14" name="Picture 15" descr="Description: Description: http://www.climateafrica.co.za/images/cdmgoldstandard-logo_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escription: http://www.climateafrica.co.za/images/cdmgoldstandard-logo_60.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5200" cy="466135"/>
                        </a:xfrm>
                        <a:prstGeom prst="rect">
                          <a:avLst/>
                        </a:prstGeom>
                        <a:noFill/>
                        <a:ln>
                          <a:noFill/>
                        </a:ln>
                      </pic:spPr>
                    </pic:pic>
                  </a:graphicData>
                </a:graphic>
              </wp:inline>
            </w:drawing>
          </w:r>
          <w:r w:rsidRPr="006B36D6">
            <w:t xml:space="preserve"> </w:t>
          </w:r>
          <w:r w:rsidR="001F0BC3">
            <w:rPr>
              <w:noProof/>
              <w:lang w:val="en-US"/>
            </w:rPr>
            <mc:AlternateContent>
              <mc:Choice Requires="wps">
                <w:drawing>
                  <wp:anchor distT="0" distB="0" distL="114300" distR="114300" simplePos="0" relativeHeight="251659776" behindDoc="1" locked="0" layoutInCell="1" allowOverlap="0" wp14:anchorId="7200129C" wp14:editId="07D6EDE0">
                    <wp:simplePos x="0" y="0"/>
                    <wp:positionH relativeFrom="margin">
                      <wp:align>center</wp:align>
                    </wp:positionH>
                    <wp:positionV relativeFrom="line">
                      <wp:posOffset>1470025</wp:posOffset>
                    </wp:positionV>
                    <wp:extent cx="6858000" cy="6550660"/>
                    <wp:effectExtent l="0" t="0" r="0" b="2540"/>
                    <wp:wrapTopAndBottom/>
                    <wp:docPr id="15" name="Text Box 15" descr="Cover page layou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6550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8" w:type="pct"/>
                                  <w:tblCellMar>
                                    <w:left w:w="0" w:type="dxa"/>
                                    <w:right w:w="0" w:type="dxa"/>
                                  </w:tblCellMar>
                                  <w:tblLook w:val="04A0" w:firstRow="1" w:lastRow="0" w:firstColumn="1" w:lastColumn="0" w:noHBand="0" w:noVBand="1"/>
                                </w:tblPr>
                                <w:tblGrid>
                                  <w:gridCol w:w="10786"/>
                                </w:tblGrid>
                                <w:tr w:rsidR="006502E6" w14:paraId="5530CA2C" w14:textId="77777777" w:rsidTr="00C0354A">
                                  <w:trPr>
                                    <w:trHeight w:hRule="exact" w:val="6028"/>
                                  </w:trPr>
                                  <w:tc>
                                    <w:tcPr>
                                      <w:tcW w:w="10801" w:type="dxa"/>
                                    </w:tcPr>
                                    <w:p w14:paraId="4E6D610B" w14:textId="77777777" w:rsidR="006502E6" w:rsidRDefault="006502E6" w:rsidP="00A76CE8">
                                      <w:pPr>
                                        <w:jc w:val="center"/>
                                      </w:pPr>
                                      <w:r>
                                        <w:rPr>
                                          <w:noProof/>
                                        </w:rPr>
                                        <w:object w:dxaOrig="9095" w:dyaOrig="5376" w14:anchorId="54421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9.75pt;height:288.95pt;mso-width-percent:0;mso-height-percent:0;mso-width-percent:0;mso-height-percent:0" o:ole="">
                                            <v:imagedata r:id="rId15" o:title=""/>
                                          </v:shape>
                                          <o:OLEObject Type="Embed" ProgID="PBrush" ShapeID="_x0000_i1025" DrawAspect="Content" ObjectID="_1601366750" r:id="rId16"/>
                                        </w:object>
                                      </w:r>
                                    </w:p>
                                  </w:tc>
                                </w:tr>
                                <w:tr w:rsidR="006502E6" w14:paraId="0B19DFE0" w14:textId="77777777" w:rsidTr="002A7CF0">
                                  <w:trPr>
                                    <w:trHeight w:hRule="exact" w:val="2783"/>
                                  </w:trPr>
                                  <w:tc>
                                    <w:tcPr>
                                      <w:tcW w:w="10801" w:type="dxa"/>
                                      <w:shd w:val="clear" w:color="auto" w:fill="1F497D" w:themeFill="text2"/>
                                      <w:vAlign w:val="center"/>
                                    </w:tcPr>
                                    <w:p w14:paraId="4BC8D865" w14:textId="3E8D975A" w:rsidR="006502E6" w:rsidRPr="002A7CF0" w:rsidRDefault="006502E6" w:rsidP="00B76B6C">
                                      <w:pPr>
                                        <w:pStyle w:val="NoSpacing"/>
                                        <w:spacing w:before="200" w:line="216" w:lineRule="auto"/>
                                        <w:ind w:left="540" w:right="541"/>
                                        <w:jc w:val="center"/>
                                        <w:rPr>
                                          <w:rFonts w:asciiTheme="majorHAnsi" w:hAnsiTheme="majorHAnsi"/>
                                          <w:color w:val="FFFFFF" w:themeColor="background1"/>
                                          <w:sz w:val="52"/>
                                          <w:szCs w:val="96"/>
                                        </w:rPr>
                                      </w:pPr>
                                      <w:sdt>
                                        <w:sdtPr>
                                          <w:rPr>
                                            <w:color w:val="FFFFFF" w:themeColor="background1"/>
                                            <w:sz w:val="52"/>
                                            <w:szCs w:val="96"/>
                                          </w:rPr>
                                          <w:alias w:val="Title"/>
                                          <w:tag w:val=""/>
                                          <w:id w:val="-267163624"/>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52"/>
                                              <w:szCs w:val="96"/>
                                            </w:rPr>
                                            <w:t>Monitoring Report Period 1</w:t>
                                          </w:r>
                                          <w:r w:rsidRPr="00C80907">
                                            <w:rPr>
                                              <w:color w:val="FFFFFF" w:themeColor="background1"/>
                                              <w:sz w:val="52"/>
                                              <w:szCs w:val="96"/>
                                            </w:rPr>
                                            <w:t>, VPA-</w:t>
                                          </w:r>
                                          <w:r>
                                            <w:rPr>
                                              <w:color w:val="FFFFFF" w:themeColor="background1"/>
                                              <w:sz w:val="52"/>
                                              <w:szCs w:val="96"/>
                                            </w:rPr>
                                            <w:t>2</w:t>
                                          </w:r>
                                        </w:sdtContent>
                                      </w:sdt>
                                    </w:p>
                                    <w:p w14:paraId="73226F6F" w14:textId="77777777" w:rsidR="006502E6" w:rsidRDefault="006502E6" w:rsidP="00FF1571">
                                      <w:pPr>
                                        <w:pStyle w:val="NoSpacing"/>
                                        <w:spacing w:before="240"/>
                                        <w:ind w:left="720" w:right="720"/>
                                        <w:jc w:val="center"/>
                                        <w:rPr>
                                          <w:color w:val="FFFFFF" w:themeColor="background1"/>
                                          <w:sz w:val="32"/>
                                        </w:rPr>
                                      </w:pPr>
                                      <w:sdt>
                                        <w:sdtPr>
                                          <w:rPr>
                                            <w:sz w:val="32"/>
                                          </w:rPr>
                                          <w:alias w:val="Subtitle"/>
                                          <w:tag w:val=""/>
                                          <w:id w:val="-1443288655"/>
                                          <w:dataBinding w:prefixMappings="xmlns:ns0='http://purl.org/dc/elements/1.1/' xmlns:ns1='http://schemas.openxmlformats.org/package/2006/metadata/core-properties' " w:xpath="/ns1:coreProperties[1]/ns0:subject[1]" w:storeItemID="{6C3C8BC8-F283-45AE-878A-BAB7291924A1}"/>
                                          <w:text/>
                                        </w:sdtPr>
                                        <w:sdtContent>
                                          <w:r w:rsidRPr="004A6013">
                                            <w:rPr>
                                              <w:sz w:val="32"/>
                                            </w:rPr>
                                            <w:t>Indonesia Domestic Biogas Programme of Activities (IDBP) (ID 1172)</w:t>
                                          </w:r>
                                        </w:sdtContent>
                                      </w:sdt>
                                    </w:p>
                                  </w:tc>
                                </w:tr>
                                <w:tr w:rsidR="006502E6" w14:paraId="20F4EC03" w14:textId="77777777" w:rsidTr="002A7CF0">
                                  <w:trPr>
                                    <w:trHeight w:hRule="exact" w:val="463"/>
                                  </w:trPr>
                                  <w:tc>
                                    <w:tcPr>
                                      <w:tcW w:w="10801" w:type="dxa"/>
                                      <w:shd w:val="clear" w:color="auto" w:fill="F79646" w:themeFill="accent6"/>
                                    </w:tcPr>
                                    <w:tbl>
                                      <w:tblPr>
                                        <w:tblW w:w="10754" w:type="dxa"/>
                                        <w:tblCellMar>
                                          <w:left w:w="0" w:type="dxa"/>
                                          <w:right w:w="0" w:type="dxa"/>
                                        </w:tblCellMar>
                                        <w:tblLook w:val="04A0" w:firstRow="1" w:lastRow="0" w:firstColumn="1" w:lastColumn="0" w:noHBand="0" w:noVBand="1"/>
                                      </w:tblPr>
                                      <w:tblGrid>
                                        <w:gridCol w:w="3584"/>
                                        <w:gridCol w:w="3585"/>
                                        <w:gridCol w:w="3585"/>
                                      </w:tblGrid>
                                      <w:tr w:rsidR="006502E6" w14:paraId="49BA516B" w14:textId="77777777" w:rsidTr="002A7CF0">
                                        <w:trPr>
                                          <w:trHeight w:hRule="exact" w:val="463"/>
                                        </w:trPr>
                                        <w:tc>
                                          <w:tcPr>
                                            <w:tcW w:w="3584" w:type="dxa"/>
                                            <w:vAlign w:val="center"/>
                                          </w:tcPr>
                                          <w:p w14:paraId="7AAE533D" w14:textId="77777777" w:rsidR="006502E6" w:rsidRDefault="006502E6" w:rsidP="00FF1571">
                                            <w:pPr>
                                              <w:pStyle w:val="NoSpacing"/>
                                              <w:ind w:left="720" w:right="144"/>
                                              <w:rPr>
                                                <w:color w:val="FFFFFF" w:themeColor="background1"/>
                                              </w:rPr>
                                            </w:pPr>
                                            <w:sdt>
                                              <w:sdtPr>
                                                <w:rPr>
                                                  <w:color w:val="FFFFFF" w:themeColor="background1"/>
                                                </w:rPr>
                                                <w:alias w:val="Author"/>
                                                <w:tag w:val=""/>
                                                <w:id w:val="164061139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Climate Focus</w:t>
                                                </w:r>
                                              </w:sdtContent>
                                            </w:sdt>
                                          </w:p>
                                        </w:tc>
                                        <w:tc>
                                          <w:tcPr>
                                            <w:tcW w:w="3585" w:type="dxa"/>
                                            <w:vAlign w:val="center"/>
                                          </w:tcPr>
                                          <w:p w14:paraId="0CBC3437" w14:textId="1821A3A5" w:rsidR="006502E6" w:rsidRPr="00C0354A" w:rsidRDefault="00C4293F" w:rsidP="00C4293F">
                                            <w:pPr>
                                              <w:pStyle w:val="NoSpacing"/>
                                              <w:ind w:left="144" w:right="144"/>
                                              <w:jc w:val="center"/>
                                              <w:rPr>
                                                <w:color w:val="FFFFFF" w:themeColor="background1"/>
                                                <w:highlight w:val="yellow"/>
                                              </w:rPr>
                                            </w:pPr>
                                            <w:del w:id="0" w:author="Szymon Mikolajczyk" w:date="2018-10-18T11:15:00Z">
                                              <w:r w:rsidDel="00C4293F">
                                                <w:rPr>
                                                  <w:color w:val="FFFFFF" w:themeColor="background1"/>
                                                  <w:lang w:val="en-US"/>
                                                </w:rPr>
                                                <w:delText>08</w:delText>
                                              </w:r>
                                            </w:del>
                                            <w:ins w:id="1" w:author="Szymon Mikolajczyk" w:date="2018-10-18T11:15:00Z">
                                              <w:r>
                                                <w:rPr>
                                                  <w:color w:val="FFFFFF" w:themeColor="background1"/>
                                                  <w:lang w:val="en-US"/>
                                                </w:rPr>
                                                <w:t>18</w:t>
                                              </w:r>
                                            </w:ins>
                                            <w:r w:rsidR="006502E6" w:rsidRPr="00384FD1">
                                              <w:rPr>
                                                <w:color w:val="FFFFFF" w:themeColor="background1"/>
                                                <w:lang w:val="en-US"/>
                                              </w:rPr>
                                              <w:t>/</w:t>
                                            </w:r>
                                            <w:del w:id="2" w:author="Szymon Mikolajczyk" w:date="2018-10-18T11:15:00Z">
                                              <w:r w:rsidDel="00C4293F">
                                                <w:rPr>
                                                  <w:color w:val="FFFFFF" w:themeColor="background1"/>
                                                  <w:lang w:val="en-US"/>
                                                </w:rPr>
                                                <w:delText>08</w:delText>
                                              </w:r>
                                            </w:del>
                                            <w:ins w:id="3" w:author="Szymon Mikolajczyk" w:date="2018-10-18T11:15:00Z">
                                              <w:r>
                                                <w:rPr>
                                                  <w:color w:val="FFFFFF" w:themeColor="background1"/>
                                                  <w:lang w:val="en-US"/>
                                                </w:rPr>
                                                <w:t>10</w:t>
                                              </w:r>
                                            </w:ins>
                                            <w:r w:rsidR="006502E6" w:rsidRPr="00384FD1">
                                              <w:rPr>
                                                <w:color w:val="FFFFFF" w:themeColor="background1"/>
                                                <w:lang w:val="en-US"/>
                                              </w:rPr>
                                              <w:t>/2018</w:t>
                                            </w:r>
                                          </w:p>
                                        </w:tc>
                                        <w:tc>
                                          <w:tcPr>
                                            <w:tcW w:w="3585" w:type="dxa"/>
                                            <w:vAlign w:val="center"/>
                                          </w:tcPr>
                                          <w:p w14:paraId="2B2BC892" w14:textId="299ED7A5" w:rsidR="006502E6" w:rsidRDefault="006502E6" w:rsidP="00B27693">
                                            <w:pPr>
                                              <w:pStyle w:val="NoSpacing"/>
                                              <w:ind w:left="144" w:right="720"/>
                                              <w:jc w:val="right"/>
                                              <w:rPr>
                                                <w:color w:val="FFFFFF" w:themeColor="background1"/>
                                              </w:rPr>
                                            </w:pPr>
                                            <w:sdt>
                                              <w:sdtPr>
                                                <w:rPr>
                                                  <w:color w:val="FFFFFF" w:themeColor="background1"/>
                                                </w:rPr>
                                                <w:alias w:val="Course title"/>
                                                <w:tag w:val=""/>
                                                <w:id w:val="1642460157"/>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rPr>
                                                  <w:t>MR CPI MPI</w:t>
                                                </w:r>
                                              </w:sdtContent>
                                            </w:sdt>
                                          </w:p>
                                        </w:tc>
                                      </w:tr>
                                    </w:tbl>
                                    <w:p w14:paraId="0BD2618C" w14:textId="77777777" w:rsidR="006502E6" w:rsidRDefault="006502E6"/>
                                  </w:tc>
                                </w:tr>
                              </w:tbl>
                              <w:p w14:paraId="6F0EF2BF" w14:textId="77777777" w:rsidR="006502E6" w:rsidRDefault="006502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200129C" id="_x0000_t202" coordsize="21600,21600" o:spt="202" path="m,l,21600r21600,l21600,xe">
                    <v:stroke joinstyle="miter"/>
                    <v:path gradientshapeok="t" o:connecttype="rect"/>
                  </v:shapetype>
                  <v:shape id="Text Box 15" o:spid="_x0000_s1026" type="#_x0000_t202" alt="Cover page layout" style="position:absolute;left:0;text-align:left;margin-left:0;margin-top:115.75pt;width:540pt;height:515.8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" o:allowoverlap="f" filled="f" stroked="f" strokeweight=".5pt">
                    <v:path arrowok="t"/>
                    <v:textbox inset="0,0,0,0">
                      <w:txbxContent>
                        <w:tbl>
                          <w:tblPr>
                            <w:tblW w:w="4998" w:type="pct"/>
                            <w:tblCellMar>
                              <w:left w:w="0" w:type="dxa"/>
                              <w:right w:w="0" w:type="dxa"/>
                            </w:tblCellMar>
                            <w:tblLook w:val="04A0" w:firstRow="1" w:lastRow="0" w:firstColumn="1" w:lastColumn="0" w:noHBand="0" w:noVBand="1"/>
                          </w:tblPr>
                          <w:tblGrid>
                            <w:gridCol w:w="10786"/>
                          </w:tblGrid>
                          <w:tr w:rsidR="006502E6" w14:paraId="5530CA2C" w14:textId="77777777" w:rsidTr="00C0354A">
                            <w:trPr>
                              <w:trHeight w:hRule="exact" w:val="6028"/>
                            </w:trPr>
                            <w:tc>
                              <w:tcPr>
                                <w:tcW w:w="10801" w:type="dxa"/>
                              </w:tcPr>
                              <w:p w14:paraId="4E6D610B" w14:textId="77777777" w:rsidR="006502E6" w:rsidRDefault="006502E6" w:rsidP="00A76CE8">
                                <w:pPr>
                                  <w:jc w:val="center"/>
                                </w:pPr>
                                <w:r>
                                  <w:rPr>
                                    <w:noProof/>
                                  </w:rPr>
                                  <w:object w:dxaOrig="9095" w:dyaOrig="5376" w14:anchorId="54421598">
                                    <v:shape id="_x0000_i1025" type="#_x0000_t75" alt="" style="width:489.75pt;height:288.95pt;mso-width-percent:0;mso-height-percent:0;mso-width-percent:0;mso-height-percent:0" o:ole="">
                                      <v:imagedata r:id="rId15" o:title=""/>
                                    </v:shape>
                                    <o:OLEObject Type="Embed" ProgID="PBrush" ShapeID="_x0000_i1025" DrawAspect="Content" ObjectID="_1601366750" r:id="rId17"/>
                                  </w:object>
                                </w:r>
                              </w:p>
                            </w:tc>
                          </w:tr>
                          <w:tr w:rsidR="006502E6" w14:paraId="0B19DFE0" w14:textId="77777777" w:rsidTr="002A7CF0">
                            <w:trPr>
                              <w:trHeight w:hRule="exact" w:val="2783"/>
                            </w:trPr>
                            <w:tc>
                              <w:tcPr>
                                <w:tcW w:w="10801" w:type="dxa"/>
                                <w:shd w:val="clear" w:color="auto" w:fill="1F497D" w:themeFill="text2"/>
                                <w:vAlign w:val="center"/>
                              </w:tcPr>
                              <w:p w14:paraId="4BC8D865" w14:textId="3E8D975A" w:rsidR="006502E6" w:rsidRPr="002A7CF0" w:rsidRDefault="006502E6" w:rsidP="00B76B6C">
                                <w:pPr>
                                  <w:pStyle w:val="NoSpacing"/>
                                  <w:spacing w:before="200" w:line="216" w:lineRule="auto"/>
                                  <w:ind w:left="540" w:right="541"/>
                                  <w:jc w:val="center"/>
                                  <w:rPr>
                                    <w:rFonts w:asciiTheme="majorHAnsi" w:hAnsiTheme="majorHAnsi"/>
                                    <w:color w:val="FFFFFF" w:themeColor="background1"/>
                                    <w:sz w:val="52"/>
                                    <w:szCs w:val="96"/>
                                  </w:rPr>
                                </w:pPr>
                                <w:sdt>
                                  <w:sdtPr>
                                    <w:rPr>
                                      <w:color w:val="FFFFFF" w:themeColor="background1"/>
                                      <w:sz w:val="52"/>
                                      <w:szCs w:val="96"/>
                                    </w:rPr>
                                    <w:alias w:val="Title"/>
                                    <w:tag w:val=""/>
                                    <w:id w:val="-267163624"/>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52"/>
                                        <w:szCs w:val="96"/>
                                      </w:rPr>
                                      <w:t>Monitoring Report Period 1</w:t>
                                    </w:r>
                                    <w:r w:rsidRPr="00C80907">
                                      <w:rPr>
                                        <w:color w:val="FFFFFF" w:themeColor="background1"/>
                                        <w:sz w:val="52"/>
                                        <w:szCs w:val="96"/>
                                      </w:rPr>
                                      <w:t>, VPA-</w:t>
                                    </w:r>
                                    <w:r>
                                      <w:rPr>
                                        <w:color w:val="FFFFFF" w:themeColor="background1"/>
                                        <w:sz w:val="52"/>
                                        <w:szCs w:val="96"/>
                                      </w:rPr>
                                      <w:t>2</w:t>
                                    </w:r>
                                  </w:sdtContent>
                                </w:sdt>
                              </w:p>
                              <w:p w14:paraId="73226F6F" w14:textId="77777777" w:rsidR="006502E6" w:rsidRDefault="006502E6" w:rsidP="00FF1571">
                                <w:pPr>
                                  <w:pStyle w:val="NoSpacing"/>
                                  <w:spacing w:before="240"/>
                                  <w:ind w:left="720" w:right="720"/>
                                  <w:jc w:val="center"/>
                                  <w:rPr>
                                    <w:color w:val="FFFFFF" w:themeColor="background1"/>
                                    <w:sz w:val="32"/>
                                  </w:rPr>
                                </w:pPr>
                                <w:sdt>
                                  <w:sdtPr>
                                    <w:rPr>
                                      <w:sz w:val="32"/>
                                    </w:rPr>
                                    <w:alias w:val="Subtitle"/>
                                    <w:tag w:val=""/>
                                    <w:id w:val="-1443288655"/>
                                    <w:dataBinding w:prefixMappings="xmlns:ns0='http://purl.org/dc/elements/1.1/' xmlns:ns1='http://schemas.openxmlformats.org/package/2006/metadata/core-properties' " w:xpath="/ns1:coreProperties[1]/ns0:subject[1]" w:storeItemID="{6C3C8BC8-F283-45AE-878A-BAB7291924A1}"/>
                                    <w:text/>
                                  </w:sdtPr>
                                  <w:sdtContent>
                                    <w:r w:rsidRPr="004A6013">
                                      <w:rPr>
                                        <w:sz w:val="32"/>
                                      </w:rPr>
                                      <w:t>Indonesia Domestic Biogas Programme of Activities (IDBP) (ID 1172)</w:t>
                                    </w:r>
                                  </w:sdtContent>
                                </w:sdt>
                              </w:p>
                            </w:tc>
                          </w:tr>
                          <w:tr w:rsidR="006502E6" w14:paraId="20F4EC03" w14:textId="77777777" w:rsidTr="002A7CF0">
                            <w:trPr>
                              <w:trHeight w:hRule="exact" w:val="463"/>
                            </w:trPr>
                            <w:tc>
                              <w:tcPr>
                                <w:tcW w:w="10801" w:type="dxa"/>
                                <w:shd w:val="clear" w:color="auto" w:fill="F79646" w:themeFill="accent6"/>
                              </w:tcPr>
                              <w:tbl>
                                <w:tblPr>
                                  <w:tblW w:w="10754" w:type="dxa"/>
                                  <w:tblCellMar>
                                    <w:left w:w="0" w:type="dxa"/>
                                    <w:right w:w="0" w:type="dxa"/>
                                  </w:tblCellMar>
                                  <w:tblLook w:val="04A0" w:firstRow="1" w:lastRow="0" w:firstColumn="1" w:lastColumn="0" w:noHBand="0" w:noVBand="1"/>
                                </w:tblPr>
                                <w:tblGrid>
                                  <w:gridCol w:w="3584"/>
                                  <w:gridCol w:w="3585"/>
                                  <w:gridCol w:w="3585"/>
                                </w:tblGrid>
                                <w:tr w:rsidR="006502E6" w14:paraId="49BA516B" w14:textId="77777777" w:rsidTr="002A7CF0">
                                  <w:trPr>
                                    <w:trHeight w:hRule="exact" w:val="463"/>
                                  </w:trPr>
                                  <w:tc>
                                    <w:tcPr>
                                      <w:tcW w:w="3584" w:type="dxa"/>
                                      <w:vAlign w:val="center"/>
                                    </w:tcPr>
                                    <w:p w14:paraId="7AAE533D" w14:textId="77777777" w:rsidR="006502E6" w:rsidRDefault="006502E6" w:rsidP="00FF1571">
                                      <w:pPr>
                                        <w:pStyle w:val="NoSpacing"/>
                                        <w:ind w:left="720" w:right="144"/>
                                        <w:rPr>
                                          <w:color w:val="FFFFFF" w:themeColor="background1"/>
                                        </w:rPr>
                                      </w:pPr>
                                      <w:sdt>
                                        <w:sdtPr>
                                          <w:rPr>
                                            <w:color w:val="FFFFFF" w:themeColor="background1"/>
                                          </w:rPr>
                                          <w:alias w:val="Author"/>
                                          <w:tag w:val=""/>
                                          <w:id w:val="1640611394"/>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Climate Focus</w:t>
                                          </w:r>
                                        </w:sdtContent>
                                      </w:sdt>
                                    </w:p>
                                  </w:tc>
                                  <w:tc>
                                    <w:tcPr>
                                      <w:tcW w:w="3585" w:type="dxa"/>
                                      <w:vAlign w:val="center"/>
                                    </w:tcPr>
                                    <w:p w14:paraId="0CBC3437" w14:textId="1821A3A5" w:rsidR="006502E6" w:rsidRPr="00C0354A" w:rsidRDefault="00C4293F" w:rsidP="00C4293F">
                                      <w:pPr>
                                        <w:pStyle w:val="NoSpacing"/>
                                        <w:ind w:left="144" w:right="144"/>
                                        <w:jc w:val="center"/>
                                        <w:rPr>
                                          <w:color w:val="FFFFFF" w:themeColor="background1"/>
                                          <w:highlight w:val="yellow"/>
                                        </w:rPr>
                                      </w:pPr>
                                      <w:del w:id="4" w:author="Szymon Mikolajczyk" w:date="2018-10-18T11:15:00Z">
                                        <w:r w:rsidDel="00C4293F">
                                          <w:rPr>
                                            <w:color w:val="FFFFFF" w:themeColor="background1"/>
                                            <w:lang w:val="en-US"/>
                                          </w:rPr>
                                          <w:delText>08</w:delText>
                                        </w:r>
                                      </w:del>
                                      <w:ins w:id="5" w:author="Szymon Mikolajczyk" w:date="2018-10-18T11:15:00Z">
                                        <w:r>
                                          <w:rPr>
                                            <w:color w:val="FFFFFF" w:themeColor="background1"/>
                                            <w:lang w:val="en-US"/>
                                          </w:rPr>
                                          <w:t>18</w:t>
                                        </w:r>
                                      </w:ins>
                                      <w:r w:rsidR="006502E6" w:rsidRPr="00384FD1">
                                        <w:rPr>
                                          <w:color w:val="FFFFFF" w:themeColor="background1"/>
                                          <w:lang w:val="en-US"/>
                                        </w:rPr>
                                        <w:t>/</w:t>
                                      </w:r>
                                      <w:del w:id="6" w:author="Szymon Mikolajczyk" w:date="2018-10-18T11:15:00Z">
                                        <w:r w:rsidDel="00C4293F">
                                          <w:rPr>
                                            <w:color w:val="FFFFFF" w:themeColor="background1"/>
                                            <w:lang w:val="en-US"/>
                                          </w:rPr>
                                          <w:delText>08</w:delText>
                                        </w:r>
                                      </w:del>
                                      <w:ins w:id="7" w:author="Szymon Mikolajczyk" w:date="2018-10-18T11:15:00Z">
                                        <w:r>
                                          <w:rPr>
                                            <w:color w:val="FFFFFF" w:themeColor="background1"/>
                                            <w:lang w:val="en-US"/>
                                          </w:rPr>
                                          <w:t>10</w:t>
                                        </w:r>
                                      </w:ins>
                                      <w:r w:rsidR="006502E6" w:rsidRPr="00384FD1">
                                        <w:rPr>
                                          <w:color w:val="FFFFFF" w:themeColor="background1"/>
                                          <w:lang w:val="en-US"/>
                                        </w:rPr>
                                        <w:t>/2018</w:t>
                                      </w:r>
                                    </w:p>
                                  </w:tc>
                                  <w:tc>
                                    <w:tcPr>
                                      <w:tcW w:w="3585" w:type="dxa"/>
                                      <w:vAlign w:val="center"/>
                                    </w:tcPr>
                                    <w:p w14:paraId="2B2BC892" w14:textId="299ED7A5" w:rsidR="006502E6" w:rsidRDefault="006502E6" w:rsidP="00B27693">
                                      <w:pPr>
                                        <w:pStyle w:val="NoSpacing"/>
                                        <w:ind w:left="144" w:right="720"/>
                                        <w:jc w:val="right"/>
                                        <w:rPr>
                                          <w:color w:val="FFFFFF" w:themeColor="background1"/>
                                        </w:rPr>
                                      </w:pPr>
                                      <w:sdt>
                                        <w:sdtPr>
                                          <w:rPr>
                                            <w:color w:val="FFFFFF" w:themeColor="background1"/>
                                          </w:rPr>
                                          <w:alias w:val="Course title"/>
                                          <w:tag w:val=""/>
                                          <w:id w:val="1642460157"/>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rPr>
                                            <w:t>MR CPI MPI</w:t>
                                          </w:r>
                                        </w:sdtContent>
                                      </w:sdt>
                                    </w:p>
                                  </w:tc>
                                </w:tr>
                              </w:tbl>
                              <w:p w14:paraId="0BD2618C" w14:textId="77777777" w:rsidR="006502E6" w:rsidRDefault="006502E6"/>
                            </w:tc>
                          </w:tr>
                        </w:tbl>
                        <w:p w14:paraId="6F0EF2BF" w14:textId="77777777" w:rsidR="006502E6" w:rsidRDefault="006502E6"/>
                      </w:txbxContent>
                    </v:textbox>
                    <w10:wrap type="topAndBottom" anchorx="margin" anchory="line"/>
                  </v:shape>
                </w:pict>
              </mc:Fallback>
            </mc:AlternateContent>
          </w:r>
        </w:sdtContent>
      </w:sdt>
    </w:p>
    <w:p w14:paraId="4F643078" w14:textId="77777777" w:rsidR="00597CEE" w:rsidRPr="006B36D6" w:rsidRDefault="00597CEE" w:rsidP="00410F29">
      <w:pPr>
        <w:rPr>
          <w:rStyle w:val="BookTitle"/>
        </w:rPr>
      </w:pPr>
    </w:p>
    <w:p w14:paraId="51A44E0C" w14:textId="77777777" w:rsidR="005535B1" w:rsidRPr="006B36D6" w:rsidRDefault="005535B1" w:rsidP="00516FBE">
      <w:pPr>
        <w:pStyle w:val="Title"/>
      </w:pPr>
    </w:p>
    <w:p w14:paraId="27531620" w14:textId="77777777" w:rsidR="005535B1" w:rsidRPr="006B36D6" w:rsidRDefault="005535B1" w:rsidP="00516FBE">
      <w:pPr>
        <w:pStyle w:val="Title"/>
      </w:pPr>
    </w:p>
    <w:p w14:paraId="39849574" w14:textId="62EA904E" w:rsidR="0047185F" w:rsidRPr="006B36D6" w:rsidRDefault="00443746" w:rsidP="00516FBE">
      <w:pPr>
        <w:pStyle w:val="Title"/>
      </w:pPr>
      <w:bookmarkStart w:id="8" w:name="_Toc353107619"/>
      <w:bookmarkStart w:id="9" w:name="_Toc354913460"/>
      <w:bookmarkStart w:id="10" w:name="_Toc478050154"/>
      <w:r w:rsidRPr="006B36D6">
        <w:t xml:space="preserve">Monitoring </w:t>
      </w:r>
      <w:r w:rsidR="00B76B6C" w:rsidRPr="006B36D6">
        <w:t>Report</w:t>
      </w:r>
      <w:r w:rsidRPr="006B36D6">
        <w:t xml:space="preserve"> </w:t>
      </w:r>
      <w:bookmarkEnd w:id="8"/>
      <w:bookmarkEnd w:id="9"/>
      <w:r w:rsidR="00697D8E" w:rsidRPr="006B36D6">
        <w:t>V</w:t>
      </w:r>
      <w:bookmarkStart w:id="11" w:name="_GoBack"/>
      <w:bookmarkEnd w:id="11"/>
      <w:r w:rsidR="00697D8E" w:rsidRPr="006B36D6">
        <w:t>PA</w:t>
      </w:r>
      <w:r w:rsidR="00247AF7">
        <w:t>-</w:t>
      </w:r>
      <w:bookmarkEnd w:id="10"/>
      <w:r w:rsidR="006763F6">
        <w:t>2</w:t>
      </w:r>
    </w:p>
    <w:p w14:paraId="2E665616" w14:textId="77777777" w:rsidR="009B19CA" w:rsidRPr="006B36D6" w:rsidRDefault="009B19CA" w:rsidP="009B19CA">
      <w:pPr>
        <w:jc w:val="center"/>
        <w:rPr>
          <w:rStyle w:val="BookTitle"/>
        </w:rPr>
      </w:pPr>
      <w:r w:rsidRPr="006B36D6">
        <w:rPr>
          <w:rStyle w:val="BookTitle"/>
        </w:rPr>
        <w:t>(GS</w:t>
      </w:r>
      <w:r w:rsidR="00247AF7">
        <w:rPr>
          <w:rStyle w:val="BookTitle"/>
        </w:rPr>
        <w:t xml:space="preserve"> </w:t>
      </w:r>
      <w:r w:rsidRPr="006B36D6">
        <w:rPr>
          <w:rStyle w:val="BookTitle"/>
        </w:rPr>
        <w:t>1174)</w:t>
      </w:r>
    </w:p>
    <w:p w14:paraId="270166C1" w14:textId="77777777" w:rsidR="0047185F" w:rsidRPr="006B36D6" w:rsidRDefault="0047185F" w:rsidP="00410F29">
      <w:pPr>
        <w:rPr>
          <w:rStyle w:val="BookTitle"/>
        </w:rPr>
      </w:pPr>
    </w:p>
    <w:p w14:paraId="7BCFCF01" w14:textId="3A505A15" w:rsidR="0047185F" w:rsidRPr="006B36D6" w:rsidRDefault="004A6013" w:rsidP="00516FBE">
      <w:pPr>
        <w:jc w:val="center"/>
        <w:rPr>
          <w:rStyle w:val="BookTitle"/>
        </w:rPr>
      </w:pPr>
      <w:r w:rsidRPr="006B36D6">
        <w:rPr>
          <w:rStyle w:val="BookTitle"/>
        </w:rPr>
        <w:t xml:space="preserve">Indonesia Domestic Biogas Programme of Activities (IDBP) (ID </w:t>
      </w:r>
      <w:r w:rsidR="006763F6">
        <w:rPr>
          <w:rStyle w:val="BookTitle"/>
        </w:rPr>
        <w:t>5303</w:t>
      </w:r>
      <w:r w:rsidRPr="006B36D6">
        <w:rPr>
          <w:rStyle w:val="BookTitle"/>
        </w:rPr>
        <w:t>)</w:t>
      </w:r>
    </w:p>
    <w:p w14:paraId="6E4551D8" w14:textId="77777777" w:rsidR="00FF2147" w:rsidRPr="006B36D6" w:rsidRDefault="00FF2147" w:rsidP="00410F29">
      <w:pPr>
        <w:rPr>
          <w:rStyle w:val="BookTitle"/>
        </w:rPr>
      </w:pPr>
    </w:p>
    <w:p w14:paraId="7461CEAA" w14:textId="639249B4" w:rsidR="00443746" w:rsidRPr="006B36D6" w:rsidRDefault="00441447" w:rsidP="00441447">
      <w:pPr>
        <w:jc w:val="center"/>
        <w:rPr>
          <w:rStyle w:val="BookTitle"/>
        </w:rPr>
      </w:pPr>
      <w:r w:rsidRPr="006B36D6">
        <w:rPr>
          <w:rStyle w:val="BookTitle"/>
        </w:rPr>
        <w:t xml:space="preserve">Monitoring </w:t>
      </w:r>
      <w:r w:rsidR="00B76B6C" w:rsidRPr="006B36D6">
        <w:rPr>
          <w:rStyle w:val="BookTitle"/>
        </w:rPr>
        <w:t>P</w:t>
      </w:r>
      <w:r w:rsidRPr="006B36D6">
        <w:rPr>
          <w:rStyle w:val="BookTitle"/>
        </w:rPr>
        <w:t xml:space="preserve">eriod </w:t>
      </w:r>
      <w:r w:rsidR="00683B4A">
        <w:rPr>
          <w:rStyle w:val="BookTitle"/>
        </w:rPr>
        <w:t>I</w:t>
      </w:r>
      <w:r w:rsidR="00683B4A" w:rsidRPr="006B36D6">
        <w:rPr>
          <w:rStyle w:val="BookTitle"/>
        </w:rPr>
        <w:t xml:space="preserve"> </w:t>
      </w:r>
      <w:r w:rsidR="00E8376D" w:rsidRPr="006B36D6">
        <w:rPr>
          <w:rStyle w:val="BookTitle"/>
        </w:rPr>
        <w:t xml:space="preserve">of the </w:t>
      </w:r>
      <w:r w:rsidR="00FF1571" w:rsidRPr="006B36D6">
        <w:rPr>
          <w:rStyle w:val="BookTitle"/>
        </w:rPr>
        <w:t>First</w:t>
      </w:r>
      <w:r w:rsidR="00E8376D" w:rsidRPr="006B36D6">
        <w:rPr>
          <w:rStyle w:val="BookTitle"/>
        </w:rPr>
        <w:t xml:space="preserve"> Crediting Period</w:t>
      </w:r>
    </w:p>
    <w:p w14:paraId="6742520E" w14:textId="07299AE7" w:rsidR="00441447" w:rsidRPr="006B36D6" w:rsidRDefault="00441447" w:rsidP="00441447">
      <w:pPr>
        <w:jc w:val="center"/>
        <w:rPr>
          <w:rStyle w:val="BookTitle"/>
        </w:rPr>
      </w:pPr>
      <w:r w:rsidRPr="006B36D6">
        <w:rPr>
          <w:rStyle w:val="BookTitle"/>
        </w:rPr>
        <w:t xml:space="preserve"> (</w:t>
      </w:r>
      <w:r w:rsidR="00DB1B7C" w:rsidRPr="006B36D6">
        <w:rPr>
          <w:rStyle w:val="BookTitle"/>
        </w:rPr>
        <w:t>0</w:t>
      </w:r>
      <w:r w:rsidR="00DB1B7C">
        <w:rPr>
          <w:rStyle w:val="BookTitle"/>
        </w:rPr>
        <w:t>2</w:t>
      </w:r>
      <w:r w:rsidRPr="006B36D6">
        <w:rPr>
          <w:rStyle w:val="BookTitle"/>
        </w:rPr>
        <w:t>/</w:t>
      </w:r>
      <w:r w:rsidR="009E48B4" w:rsidRPr="006B36D6">
        <w:rPr>
          <w:rStyle w:val="BookTitle"/>
        </w:rPr>
        <w:t>0</w:t>
      </w:r>
      <w:r w:rsidR="00CB666C" w:rsidRPr="006B36D6">
        <w:rPr>
          <w:rStyle w:val="BookTitle"/>
        </w:rPr>
        <w:t>1</w:t>
      </w:r>
      <w:r w:rsidR="009E48B4" w:rsidRPr="006B36D6">
        <w:rPr>
          <w:rStyle w:val="BookTitle"/>
        </w:rPr>
        <w:t>/</w:t>
      </w:r>
      <w:r w:rsidR="003016DB" w:rsidRPr="006B36D6">
        <w:rPr>
          <w:rStyle w:val="BookTitle"/>
        </w:rPr>
        <w:t>201</w:t>
      </w:r>
      <w:r w:rsidR="00247AF7">
        <w:rPr>
          <w:rStyle w:val="BookTitle"/>
        </w:rPr>
        <w:t>7</w:t>
      </w:r>
      <w:r w:rsidR="003016DB" w:rsidRPr="006B36D6">
        <w:rPr>
          <w:rStyle w:val="BookTitle"/>
        </w:rPr>
        <w:t xml:space="preserve"> </w:t>
      </w:r>
      <w:r w:rsidR="009E48B4" w:rsidRPr="006B36D6">
        <w:rPr>
          <w:rStyle w:val="BookTitle"/>
        </w:rPr>
        <w:t>– 31/</w:t>
      </w:r>
      <w:r w:rsidR="00B76B6C" w:rsidRPr="006B36D6">
        <w:rPr>
          <w:rStyle w:val="BookTitle"/>
        </w:rPr>
        <w:t>12</w:t>
      </w:r>
      <w:r w:rsidR="009E48B4" w:rsidRPr="006B36D6">
        <w:rPr>
          <w:rStyle w:val="BookTitle"/>
        </w:rPr>
        <w:t>/201</w:t>
      </w:r>
      <w:r w:rsidR="00247AF7">
        <w:rPr>
          <w:rStyle w:val="BookTitle"/>
        </w:rPr>
        <w:t>7</w:t>
      </w:r>
      <w:r w:rsidR="00CE206B" w:rsidRPr="006B36D6">
        <w:rPr>
          <w:rStyle w:val="BookTitle"/>
        </w:rPr>
        <w:t xml:space="preserve">, including both </w:t>
      </w:r>
      <w:r w:rsidR="009B315E" w:rsidRPr="006B36D6">
        <w:rPr>
          <w:rStyle w:val="BookTitle"/>
        </w:rPr>
        <w:t>days</w:t>
      </w:r>
      <w:r w:rsidRPr="006B36D6">
        <w:rPr>
          <w:rStyle w:val="BookTitle"/>
        </w:rPr>
        <w:t>)</w:t>
      </w:r>
    </w:p>
    <w:p w14:paraId="7652DE7D" w14:textId="77777777" w:rsidR="0047185F" w:rsidRPr="006B36D6" w:rsidRDefault="0047185F" w:rsidP="00410F29">
      <w:pPr>
        <w:rPr>
          <w:rStyle w:val="BookTitle"/>
        </w:rPr>
      </w:pPr>
    </w:p>
    <w:p w14:paraId="642E67D4" w14:textId="77777777" w:rsidR="00FF2147" w:rsidRPr="006B36D6" w:rsidRDefault="00FF2147" w:rsidP="00410F29">
      <w:pPr>
        <w:rPr>
          <w:rStyle w:val="BookTitle"/>
          <w:sz w:val="22"/>
        </w:rPr>
      </w:pPr>
    </w:p>
    <w:p w14:paraId="63522B1F" w14:textId="77777777" w:rsidR="009601A9" w:rsidRPr="006B36D6" w:rsidRDefault="009601A9" w:rsidP="00410F29">
      <w:pPr>
        <w:rPr>
          <w:rStyle w:val="BookTitle"/>
          <w:sz w:val="22"/>
        </w:rPr>
      </w:pPr>
    </w:p>
    <w:p w14:paraId="624D2ECF" w14:textId="06F8264C" w:rsidR="000F480D" w:rsidRPr="006B36D6" w:rsidRDefault="00B70D4E" w:rsidP="00410F29">
      <w:pPr>
        <w:rPr>
          <w:rStyle w:val="BookTitle"/>
          <w:sz w:val="22"/>
        </w:rPr>
      </w:pPr>
      <w:r w:rsidRPr="00384FD1">
        <w:rPr>
          <w:rStyle w:val="BookTitle"/>
          <w:sz w:val="22"/>
        </w:rPr>
        <w:t xml:space="preserve">Version </w:t>
      </w:r>
      <w:r w:rsidR="00247AF7" w:rsidRPr="00384FD1">
        <w:rPr>
          <w:rStyle w:val="BookTitle"/>
          <w:sz w:val="22"/>
        </w:rPr>
        <w:t>0.</w:t>
      </w:r>
      <w:del w:id="12" w:author="Szymon Mikolajczyk" w:date="2018-10-18T11:15:00Z">
        <w:r w:rsidR="00C4293F" w:rsidDel="00C4293F">
          <w:rPr>
            <w:rStyle w:val="BookTitle"/>
            <w:sz w:val="22"/>
          </w:rPr>
          <w:delText>4</w:delText>
        </w:r>
      </w:del>
      <w:ins w:id="13" w:author="Szymon Mikolajczyk" w:date="2018-10-18T11:15:00Z">
        <w:r w:rsidR="00C4293F">
          <w:rPr>
            <w:rStyle w:val="BookTitle"/>
            <w:sz w:val="22"/>
          </w:rPr>
          <w:t>5</w:t>
        </w:r>
      </w:ins>
    </w:p>
    <w:p w14:paraId="4609A047" w14:textId="77777777" w:rsidR="00443746" w:rsidRPr="006B36D6" w:rsidRDefault="00443746" w:rsidP="00410F29">
      <w:pPr>
        <w:rPr>
          <w:rStyle w:val="BookTitle"/>
          <w:sz w:val="22"/>
        </w:rPr>
      </w:pPr>
    </w:p>
    <w:p w14:paraId="7A569EE7" w14:textId="77777777" w:rsidR="00877791" w:rsidRPr="006B36D6" w:rsidRDefault="00877791" w:rsidP="00410F29">
      <w:pPr>
        <w:rPr>
          <w:b/>
        </w:rPr>
      </w:pPr>
      <w:bookmarkStart w:id="14" w:name="_Toc275091205"/>
      <w:bookmarkStart w:id="15" w:name="_Toc275443358"/>
      <w:bookmarkStart w:id="16" w:name="_Toc275691795"/>
      <w:bookmarkEnd w:id="14"/>
      <w:bookmarkEnd w:id="15"/>
      <w:bookmarkEnd w:id="16"/>
    </w:p>
    <w:p w14:paraId="681AFF53" w14:textId="77777777" w:rsidR="00FF2147" w:rsidRPr="006B36D6" w:rsidRDefault="00FF2147" w:rsidP="00410F29">
      <w:pPr>
        <w:rPr>
          <w:b/>
        </w:rPr>
      </w:pPr>
      <w:r w:rsidRPr="006B36D6">
        <w:rPr>
          <w:b/>
        </w:rPr>
        <w:t>Main contact person</w:t>
      </w:r>
      <w:r w:rsidR="00516FBE" w:rsidRPr="006B36D6">
        <w:rPr>
          <w:b/>
        </w:rPr>
        <w:t xml:space="preserve"> </w:t>
      </w:r>
      <w:r w:rsidR="00FF1571" w:rsidRPr="006B36D6">
        <w:rPr>
          <w:b/>
        </w:rPr>
        <w:t>Indonesia Domestic Biogas Programme</w:t>
      </w:r>
      <w:r w:rsidR="00516FBE" w:rsidRPr="006B36D6">
        <w:rPr>
          <w:b/>
        </w:rPr>
        <w:t>:</w:t>
      </w:r>
    </w:p>
    <w:p w14:paraId="6EC1F348" w14:textId="77777777" w:rsidR="00FF2147" w:rsidRPr="006B36D6" w:rsidRDefault="00FF1571" w:rsidP="00410F29">
      <w:pPr>
        <w:rPr>
          <w:lang w:val="nl-NL"/>
        </w:rPr>
      </w:pPr>
      <w:r w:rsidRPr="006B36D6">
        <w:rPr>
          <w:lang w:val="nl-NL"/>
        </w:rPr>
        <w:t>Mr. Robert de Groot</w:t>
      </w:r>
    </w:p>
    <w:p w14:paraId="219F1316" w14:textId="77777777" w:rsidR="00FF2147" w:rsidRPr="006B36D6" w:rsidRDefault="00FF2147" w:rsidP="00410F29">
      <w:pPr>
        <w:rPr>
          <w:lang w:val="nl-NL"/>
        </w:rPr>
      </w:pPr>
      <w:r w:rsidRPr="006B36D6">
        <w:rPr>
          <w:lang w:val="nl-NL"/>
        </w:rPr>
        <w:t xml:space="preserve">Programme </w:t>
      </w:r>
      <w:r w:rsidR="00FF1571" w:rsidRPr="006B36D6">
        <w:rPr>
          <w:lang w:val="nl-NL"/>
        </w:rPr>
        <w:t>Manager</w:t>
      </w:r>
      <w:r w:rsidRPr="006B36D6">
        <w:rPr>
          <w:lang w:val="nl-NL"/>
        </w:rPr>
        <w:t xml:space="preserve"> </w:t>
      </w:r>
      <w:r w:rsidR="00FF1571" w:rsidRPr="006B36D6">
        <w:rPr>
          <w:lang w:val="nl-NL"/>
        </w:rPr>
        <w:t>IDBP</w:t>
      </w:r>
    </w:p>
    <w:p w14:paraId="6EABE544" w14:textId="77777777" w:rsidR="00FF2147" w:rsidRPr="006B36D6" w:rsidRDefault="00FF2147" w:rsidP="00410F29">
      <w:r w:rsidRPr="006B36D6">
        <w:t xml:space="preserve">Email: </w:t>
      </w:r>
      <w:r w:rsidR="00247AF7" w:rsidRPr="00247AF7">
        <w:t>rdgroot@hivos.org</w:t>
      </w:r>
    </w:p>
    <w:p w14:paraId="53875D55" w14:textId="799ACAA6" w:rsidR="00FF2147" w:rsidRPr="006B36D6" w:rsidRDefault="00FF2147" w:rsidP="00410F29">
      <w:r w:rsidRPr="006B36D6">
        <w:t xml:space="preserve">Phone: </w:t>
      </w:r>
      <w:r w:rsidR="00D511D4" w:rsidRPr="006B36D6">
        <w:t>+</w:t>
      </w:r>
      <w:r w:rsidR="00247AF7" w:rsidRPr="00247AF7">
        <w:t>62-21 789 2489</w:t>
      </w:r>
    </w:p>
    <w:p w14:paraId="0B147AFF" w14:textId="77777777" w:rsidR="00DE1BB9" w:rsidRPr="006B36D6" w:rsidRDefault="00FF1571" w:rsidP="00410F29">
      <w:pPr>
        <w:rPr>
          <w:lang w:val="en-US"/>
        </w:rPr>
      </w:pPr>
      <w:r w:rsidRPr="006B36D6">
        <w:rPr>
          <w:lang w:val="en-US"/>
        </w:rPr>
        <w:t>IDBP</w:t>
      </w:r>
      <w:r w:rsidR="00DE1BB9" w:rsidRPr="006B36D6">
        <w:rPr>
          <w:lang w:val="en-US"/>
        </w:rPr>
        <w:t xml:space="preserve"> website: </w:t>
      </w:r>
      <w:r w:rsidRPr="006B36D6">
        <w:rPr>
          <w:rStyle w:val="HTMLCite"/>
          <w:i w:val="0"/>
        </w:rPr>
        <w:t>www.</w:t>
      </w:r>
      <w:r w:rsidRPr="006B36D6">
        <w:rPr>
          <w:rStyle w:val="HTMLCite"/>
          <w:bCs/>
          <w:i w:val="0"/>
        </w:rPr>
        <w:t>biru</w:t>
      </w:r>
      <w:r w:rsidRPr="006B36D6">
        <w:rPr>
          <w:rStyle w:val="HTMLCite"/>
          <w:i w:val="0"/>
        </w:rPr>
        <w:t>.or.id</w:t>
      </w:r>
    </w:p>
    <w:p w14:paraId="2BBF3871" w14:textId="77777777" w:rsidR="00FF2147" w:rsidRPr="006B36D6" w:rsidRDefault="00FF2147" w:rsidP="00410F29">
      <w:pPr>
        <w:rPr>
          <w:lang w:val="en-US"/>
        </w:rPr>
      </w:pPr>
    </w:p>
    <w:p w14:paraId="61E51C8B" w14:textId="77777777" w:rsidR="00516FBE" w:rsidRPr="006B36D6" w:rsidRDefault="00516FBE" w:rsidP="00410F29">
      <w:r w:rsidRPr="006B36D6">
        <w:t>Contact details of Project Participants are listed in Annex I</w:t>
      </w:r>
    </w:p>
    <w:p w14:paraId="2D84E401" w14:textId="77777777" w:rsidR="00FF2147" w:rsidRPr="006B36D6" w:rsidRDefault="00FF2147" w:rsidP="00410F29"/>
    <w:p w14:paraId="5E2BB63B" w14:textId="77777777" w:rsidR="00FF2147" w:rsidRPr="006B36D6" w:rsidRDefault="00FF2147" w:rsidP="00410F29">
      <w:pPr>
        <w:rPr>
          <w:b/>
        </w:rPr>
      </w:pPr>
      <w:r w:rsidRPr="006B36D6">
        <w:rPr>
          <w:b/>
        </w:rPr>
        <w:t>Author of study</w:t>
      </w:r>
    </w:p>
    <w:p w14:paraId="4DFAD44B" w14:textId="77777777" w:rsidR="00FF2147" w:rsidRPr="006B36D6" w:rsidRDefault="00FF1571" w:rsidP="00410F29">
      <w:r w:rsidRPr="006B36D6">
        <w:t>Szymon Mikolajczyk</w:t>
      </w:r>
    </w:p>
    <w:p w14:paraId="2AAF1970" w14:textId="77777777" w:rsidR="00A858CF" w:rsidRPr="006B36D6" w:rsidRDefault="00FF1571" w:rsidP="00410F29">
      <w:r w:rsidRPr="006B36D6">
        <w:t>Climate Focus</w:t>
      </w:r>
    </w:p>
    <w:p w14:paraId="1A6FAF83" w14:textId="77777777" w:rsidR="00FF2147" w:rsidRPr="006B36D6" w:rsidRDefault="00FF2147" w:rsidP="00410F29">
      <w:pPr>
        <w:rPr>
          <w:lang w:val="fr-BE"/>
        </w:rPr>
      </w:pPr>
      <w:r w:rsidRPr="006B36D6">
        <w:rPr>
          <w:lang w:val="fr-BE"/>
        </w:rPr>
        <w:t xml:space="preserve">Email: </w:t>
      </w:r>
      <w:hyperlink r:id="rId18" w:history="1">
        <w:r w:rsidR="00FF1571" w:rsidRPr="006B36D6">
          <w:rPr>
            <w:rStyle w:val="Hyperlink"/>
            <w:lang w:val="fr-BE"/>
          </w:rPr>
          <w:t>s.mikolajczyk@climatefocus.com</w:t>
        </w:r>
      </w:hyperlink>
    </w:p>
    <w:p w14:paraId="49ACF58D" w14:textId="77777777" w:rsidR="0065005E" w:rsidRPr="006B36D6" w:rsidRDefault="0065005E" w:rsidP="00410F29">
      <w:pPr>
        <w:rPr>
          <w:rStyle w:val="BookTitle"/>
          <w:lang w:val="fr-BE"/>
        </w:rPr>
      </w:pPr>
    </w:p>
    <w:p w14:paraId="0B550E93" w14:textId="77777777" w:rsidR="001C2F32" w:rsidRPr="006B36D6" w:rsidRDefault="00E8376D">
      <w:pPr>
        <w:spacing w:line="240" w:lineRule="auto"/>
        <w:jc w:val="left"/>
        <w:rPr>
          <w:rStyle w:val="BookTitle"/>
          <w:u w:val="single"/>
          <w:lang w:val="fr-BE"/>
        </w:rPr>
      </w:pPr>
      <w:r w:rsidRPr="006B36D6">
        <w:rPr>
          <w:noProof/>
          <w:lang w:val="en-US"/>
        </w:rPr>
        <w:drawing>
          <wp:anchor distT="0" distB="0" distL="114300" distR="114300" simplePos="0" relativeHeight="251658240" behindDoc="0" locked="0" layoutInCell="1" allowOverlap="1" wp14:anchorId="5B705FF3" wp14:editId="011DC240">
            <wp:simplePos x="0" y="0"/>
            <wp:positionH relativeFrom="column">
              <wp:posOffset>5317313</wp:posOffset>
            </wp:positionH>
            <wp:positionV relativeFrom="paragraph">
              <wp:posOffset>552958</wp:posOffset>
            </wp:positionV>
            <wp:extent cx="842010" cy="786765"/>
            <wp:effectExtent l="0" t="0" r="0" b="0"/>
            <wp:wrapSquare wrapText="bothSides"/>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42010" cy="786765"/>
                    </a:xfrm>
                    <a:prstGeom prst="rect">
                      <a:avLst/>
                    </a:prstGeom>
                    <a:noFill/>
                    <a:ln>
                      <a:noFill/>
                    </a:ln>
                  </pic:spPr>
                </pic:pic>
              </a:graphicData>
            </a:graphic>
          </wp:anchor>
        </w:drawing>
      </w:r>
      <w:r w:rsidR="001C2F32" w:rsidRPr="006B36D6">
        <w:rPr>
          <w:rStyle w:val="BookTitle"/>
          <w:u w:val="single"/>
          <w:lang w:val="fr-BE"/>
        </w:rPr>
        <w:br w:type="page"/>
      </w:r>
    </w:p>
    <w:p w14:paraId="591CC38A" w14:textId="77777777" w:rsidR="0065005E" w:rsidRPr="006B36D6" w:rsidRDefault="0065005E" w:rsidP="0065005E">
      <w:pPr>
        <w:tabs>
          <w:tab w:val="left" w:pos="720"/>
          <w:tab w:val="left" w:pos="2880"/>
        </w:tabs>
        <w:ind w:left="108"/>
        <w:rPr>
          <w:rStyle w:val="BookTitle"/>
          <w:u w:val="single"/>
          <w:lang w:val="fr-BE"/>
        </w:rPr>
      </w:pPr>
      <w:r w:rsidRPr="006B36D6">
        <w:rPr>
          <w:rStyle w:val="BookTitle"/>
          <w:u w:val="single"/>
          <w:lang w:val="fr-BE"/>
        </w:rPr>
        <w:lastRenderedPageBreak/>
        <w:t>Acronyms</w:t>
      </w:r>
    </w:p>
    <w:p w14:paraId="3F86706E" w14:textId="77777777" w:rsidR="0065005E" w:rsidRPr="006B36D6" w:rsidRDefault="0065005E" w:rsidP="0065005E">
      <w:pPr>
        <w:tabs>
          <w:tab w:val="left" w:pos="720"/>
          <w:tab w:val="left" w:pos="2880"/>
        </w:tabs>
        <w:ind w:left="108"/>
        <w:rPr>
          <w:b/>
          <w:lang w:val="fr-BE"/>
        </w:rPr>
      </w:pPr>
    </w:p>
    <w:p w14:paraId="239409FF" w14:textId="77777777" w:rsidR="006A5413" w:rsidRPr="006B36D6" w:rsidRDefault="006A5413" w:rsidP="00C0354A">
      <w:pPr>
        <w:tabs>
          <w:tab w:val="left" w:pos="720"/>
          <w:tab w:val="left" w:pos="2880"/>
        </w:tabs>
        <w:ind w:left="-142"/>
        <w:rPr>
          <w:sz w:val="20"/>
          <w:lang w:val="fr-BE"/>
        </w:rPr>
      </w:pPr>
      <w:r w:rsidRPr="006B36D6">
        <w:rPr>
          <w:sz w:val="20"/>
          <w:lang w:val="fr-BE"/>
        </w:rPr>
        <w:tab/>
      </w:r>
    </w:p>
    <w:p w14:paraId="015053E8" w14:textId="77777777" w:rsidR="006A5413" w:rsidRPr="006B36D6" w:rsidRDefault="006A5413" w:rsidP="0065005E">
      <w:pPr>
        <w:tabs>
          <w:tab w:val="left" w:pos="720"/>
          <w:tab w:val="left" w:pos="2448"/>
          <w:tab w:val="left" w:pos="2880"/>
        </w:tabs>
        <w:ind w:left="720" w:hanging="612"/>
        <w:rPr>
          <w:sz w:val="20"/>
          <w:lang w:val="fr-BE"/>
        </w:rPr>
      </w:pPr>
      <w:r w:rsidRPr="006B36D6">
        <w:rPr>
          <w:sz w:val="20"/>
          <w:lang w:val="fr-BE"/>
        </w:rPr>
        <w:tab/>
        <w:t>BE</w:t>
      </w:r>
      <w:r w:rsidRPr="006B36D6">
        <w:rPr>
          <w:sz w:val="20"/>
          <w:lang w:val="fr-BE"/>
        </w:rPr>
        <w:tab/>
      </w:r>
      <w:r w:rsidRPr="006B36D6">
        <w:rPr>
          <w:sz w:val="20"/>
          <w:lang w:val="fr-BE"/>
        </w:rPr>
        <w:tab/>
      </w:r>
      <w:r w:rsidRPr="006B36D6">
        <w:rPr>
          <w:sz w:val="20"/>
          <w:lang w:val="fr-BE"/>
        </w:rPr>
        <w:tab/>
        <w:t>Baseline emission</w:t>
      </w:r>
      <w:r w:rsidR="00BD43FC" w:rsidRPr="006B36D6">
        <w:rPr>
          <w:sz w:val="20"/>
          <w:lang w:val="fr-BE"/>
        </w:rPr>
        <w:t>s</w:t>
      </w:r>
      <w:r w:rsidRPr="006B36D6">
        <w:rPr>
          <w:sz w:val="20"/>
          <w:lang w:val="fr-BE"/>
        </w:rPr>
        <w:tab/>
      </w:r>
      <w:r w:rsidRPr="006B36D6">
        <w:rPr>
          <w:sz w:val="20"/>
          <w:lang w:val="fr-BE"/>
        </w:rPr>
        <w:tab/>
      </w:r>
      <w:r w:rsidRPr="006B36D6">
        <w:rPr>
          <w:sz w:val="20"/>
          <w:lang w:val="fr-BE"/>
        </w:rPr>
        <w:tab/>
      </w:r>
      <w:r w:rsidRPr="006B36D6">
        <w:rPr>
          <w:sz w:val="20"/>
          <w:lang w:val="fr-BE"/>
        </w:rPr>
        <w:tab/>
      </w:r>
      <w:r w:rsidRPr="006B36D6">
        <w:rPr>
          <w:sz w:val="20"/>
          <w:lang w:val="fr-BE"/>
        </w:rPr>
        <w:tab/>
      </w:r>
      <w:r w:rsidRPr="006B36D6">
        <w:rPr>
          <w:sz w:val="20"/>
          <w:lang w:val="fr-BE"/>
        </w:rPr>
        <w:tab/>
      </w:r>
    </w:p>
    <w:p w14:paraId="01AF9DB6" w14:textId="77777777" w:rsidR="006A5413" w:rsidRPr="006B36D6" w:rsidRDefault="006A5413" w:rsidP="00FF0302">
      <w:pPr>
        <w:rPr>
          <w:sz w:val="20"/>
        </w:rPr>
      </w:pPr>
      <w:r w:rsidRPr="006B36D6">
        <w:rPr>
          <w:sz w:val="20"/>
          <w:lang w:val="fr-BE"/>
        </w:rPr>
        <w:tab/>
      </w:r>
      <w:r w:rsidRPr="006B36D6">
        <w:rPr>
          <w:sz w:val="20"/>
        </w:rPr>
        <w:t>BFT</w:t>
      </w:r>
      <w:r w:rsidRPr="006B36D6">
        <w:rPr>
          <w:sz w:val="20"/>
        </w:rPr>
        <w:tab/>
      </w:r>
      <w:r w:rsidRPr="006B36D6">
        <w:rPr>
          <w:sz w:val="20"/>
        </w:rPr>
        <w:tab/>
      </w:r>
      <w:r w:rsidRPr="006B36D6">
        <w:rPr>
          <w:sz w:val="20"/>
        </w:rPr>
        <w:tab/>
      </w:r>
      <w:r w:rsidRPr="006B36D6">
        <w:rPr>
          <w:sz w:val="20"/>
        </w:rPr>
        <w:tab/>
        <w:t>Baseline fuel test</w:t>
      </w:r>
    </w:p>
    <w:p w14:paraId="49420BF6" w14:textId="77777777" w:rsidR="006A5413" w:rsidRPr="006B36D6" w:rsidRDefault="006A5413" w:rsidP="0065005E">
      <w:pPr>
        <w:tabs>
          <w:tab w:val="left" w:pos="720"/>
          <w:tab w:val="left" w:pos="2448"/>
          <w:tab w:val="left" w:pos="2880"/>
        </w:tabs>
        <w:ind w:left="720" w:hanging="612"/>
        <w:rPr>
          <w:sz w:val="20"/>
        </w:rPr>
      </w:pPr>
      <w:r w:rsidRPr="006B36D6">
        <w:rPr>
          <w:sz w:val="20"/>
        </w:rPr>
        <w:tab/>
        <w:t>BUS</w:t>
      </w:r>
      <w:r w:rsidRPr="006B36D6">
        <w:rPr>
          <w:sz w:val="20"/>
        </w:rPr>
        <w:tab/>
      </w:r>
      <w:r w:rsidRPr="006B36D6">
        <w:rPr>
          <w:sz w:val="20"/>
        </w:rPr>
        <w:tab/>
      </w:r>
      <w:r w:rsidRPr="006B36D6">
        <w:rPr>
          <w:sz w:val="20"/>
        </w:rPr>
        <w:tab/>
        <w:t>Biogas User Survey</w:t>
      </w:r>
      <w:r w:rsidRPr="006B36D6">
        <w:rPr>
          <w:sz w:val="20"/>
        </w:rPr>
        <w:tab/>
      </w:r>
    </w:p>
    <w:p w14:paraId="05D1AE3A" w14:textId="77777777" w:rsidR="006A5413" w:rsidRPr="006B36D6" w:rsidRDefault="006A5413" w:rsidP="00057C9F">
      <w:pPr>
        <w:rPr>
          <w:sz w:val="20"/>
        </w:rPr>
      </w:pPr>
      <w:r w:rsidRPr="006B36D6">
        <w:rPr>
          <w:sz w:val="20"/>
        </w:rPr>
        <w:tab/>
        <w:t>CDM</w:t>
      </w:r>
      <w:r w:rsidRPr="006B36D6">
        <w:rPr>
          <w:sz w:val="20"/>
        </w:rPr>
        <w:tab/>
      </w:r>
      <w:r w:rsidRPr="006B36D6">
        <w:rPr>
          <w:sz w:val="20"/>
        </w:rPr>
        <w:tab/>
      </w:r>
      <w:r w:rsidRPr="006B36D6">
        <w:rPr>
          <w:sz w:val="20"/>
        </w:rPr>
        <w:tab/>
      </w:r>
      <w:r w:rsidRPr="006B36D6">
        <w:rPr>
          <w:sz w:val="20"/>
        </w:rPr>
        <w:tab/>
        <w:t>Clean Development Mechanism</w:t>
      </w:r>
      <w:r w:rsidRPr="006B36D6">
        <w:rPr>
          <w:sz w:val="20"/>
        </w:rPr>
        <w:tab/>
      </w:r>
    </w:p>
    <w:p w14:paraId="5815A7BB" w14:textId="77777777" w:rsidR="006A5413" w:rsidRPr="006B36D6" w:rsidRDefault="006A5413" w:rsidP="00057C9F">
      <w:pPr>
        <w:ind w:firstLine="720"/>
        <w:rPr>
          <w:sz w:val="20"/>
        </w:rPr>
      </w:pPr>
      <w:r w:rsidRPr="006B36D6">
        <w:rPr>
          <w:sz w:val="20"/>
        </w:rPr>
        <w:t>CH</w:t>
      </w:r>
      <w:r w:rsidRPr="006B36D6">
        <w:rPr>
          <w:sz w:val="20"/>
          <w:vertAlign w:val="subscript"/>
        </w:rPr>
        <w:t>4</w:t>
      </w:r>
      <w:r w:rsidRPr="006B36D6">
        <w:rPr>
          <w:sz w:val="20"/>
          <w:vertAlign w:val="subscript"/>
        </w:rPr>
        <w:tab/>
      </w:r>
      <w:r w:rsidRPr="006B36D6">
        <w:rPr>
          <w:sz w:val="20"/>
          <w:vertAlign w:val="subscript"/>
        </w:rPr>
        <w:tab/>
      </w:r>
      <w:r w:rsidRPr="006B36D6">
        <w:rPr>
          <w:sz w:val="20"/>
          <w:vertAlign w:val="subscript"/>
        </w:rPr>
        <w:tab/>
      </w:r>
      <w:r w:rsidRPr="006B36D6">
        <w:rPr>
          <w:sz w:val="20"/>
          <w:vertAlign w:val="subscript"/>
        </w:rPr>
        <w:tab/>
      </w:r>
      <w:r w:rsidRPr="006B36D6">
        <w:rPr>
          <w:sz w:val="20"/>
        </w:rPr>
        <w:t>Methane Gas</w:t>
      </w:r>
    </w:p>
    <w:p w14:paraId="51D0A7C5" w14:textId="77777777" w:rsidR="006A5413" w:rsidRPr="006B36D6" w:rsidRDefault="006A5413" w:rsidP="00724B0D">
      <w:pPr>
        <w:tabs>
          <w:tab w:val="left" w:pos="720"/>
          <w:tab w:val="left" w:pos="2448"/>
          <w:tab w:val="left" w:pos="2880"/>
        </w:tabs>
        <w:ind w:left="720" w:hanging="612"/>
        <w:rPr>
          <w:sz w:val="20"/>
        </w:rPr>
      </w:pPr>
      <w:r w:rsidRPr="006B36D6">
        <w:rPr>
          <w:sz w:val="20"/>
        </w:rPr>
        <w:tab/>
      </w:r>
      <w:r w:rsidR="003C13C3" w:rsidRPr="006B36D6">
        <w:rPr>
          <w:sz w:val="20"/>
        </w:rPr>
        <w:t>CMS</w:t>
      </w:r>
      <w:r w:rsidRPr="006B36D6">
        <w:rPr>
          <w:sz w:val="20"/>
        </w:rPr>
        <w:tab/>
      </w:r>
      <w:r w:rsidRPr="006B36D6">
        <w:rPr>
          <w:sz w:val="20"/>
        </w:rPr>
        <w:tab/>
      </w:r>
      <w:r w:rsidRPr="006B36D6">
        <w:rPr>
          <w:sz w:val="20"/>
        </w:rPr>
        <w:tab/>
        <w:t>Carbon Monitoring Survey</w:t>
      </w:r>
    </w:p>
    <w:p w14:paraId="4CC10D8D" w14:textId="77777777" w:rsidR="006A5413" w:rsidRPr="006B36D6" w:rsidRDefault="006A5413" w:rsidP="0065005E">
      <w:pPr>
        <w:rPr>
          <w:sz w:val="20"/>
        </w:rPr>
      </w:pPr>
      <w:r w:rsidRPr="006B36D6">
        <w:rPr>
          <w:sz w:val="20"/>
        </w:rPr>
        <w:tab/>
        <w:t>CO</w:t>
      </w:r>
      <w:r w:rsidRPr="006B36D6">
        <w:rPr>
          <w:sz w:val="20"/>
          <w:vertAlign w:val="subscript"/>
        </w:rPr>
        <w:t>2</w:t>
      </w:r>
      <w:r w:rsidRPr="006B36D6">
        <w:rPr>
          <w:sz w:val="20"/>
        </w:rPr>
        <w:tab/>
      </w:r>
      <w:r w:rsidRPr="006B36D6">
        <w:rPr>
          <w:sz w:val="20"/>
        </w:rPr>
        <w:tab/>
      </w:r>
      <w:r w:rsidRPr="006B36D6">
        <w:rPr>
          <w:sz w:val="20"/>
        </w:rPr>
        <w:tab/>
      </w:r>
      <w:r w:rsidRPr="006B36D6">
        <w:rPr>
          <w:sz w:val="20"/>
        </w:rPr>
        <w:tab/>
        <w:t>Carbon Dioxide</w:t>
      </w:r>
    </w:p>
    <w:p w14:paraId="2531C406" w14:textId="77777777" w:rsidR="006A5413" w:rsidRPr="006B36D6" w:rsidRDefault="006A5413" w:rsidP="0065005E">
      <w:pPr>
        <w:ind w:left="2880" w:hanging="2160"/>
        <w:rPr>
          <w:sz w:val="20"/>
          <w:vertAlign w:val="subscript"/>
        </w:rPr>
      </w:pPr>
      <w:r w:rsidRPr="006B36D6">
        <w:rPr>
          <w:sz w:val="20"/>
        </w:rPr>
        <w:t>CO</w:t>
      </w:r>
      <w:r w:rsidRPr="006B36D6">
        <w:rPr>
          <w:sz w:val="20"/>
          <w:vertAlign w:val="subscript"/>
        </w:rPr>
        <w:t>2</w:t>
      </w:r>
      <w:r w:rsidRPr="006B36D6">
        <w:rPr>
          <w:sz w:val="20"/>
        </w:rPr>
        <w:t>eq</w:t>
      </w:r>
      <w:r w:rsidRPr="006B36D6">
        <w:rPr>
          <w:sz w:val="20"/>
          <w:vertAlign w:val="subscript"/>
        </w:rPr>
        <w:tab/>
      </w:r>
      <w:r w:rsidRPr="006B36D6">
        <w:rPr>
          <w:sz w:val="20"/>
          <w:vertAlign w:val="subscript"/>
        </w:rPr>
        <w:tab/>
      </w:r>
      <w:r w:rsidRPr="006B36D6">
        <w:rPr>
          <w:sz w:val="20"/>
        </w:rPr>
        <w:t>Relative potency of non-CO</w:t>
      </w:r>
      <w:r w:rsidRPr="006B36D6">
        <w:rPr>
          <w:sz w:val="20"/>
          <w:vertAlign w:val="subscript"/>
        </w:rPr>
        <w:t>2</w:t>
      </w:r>
      <w:r w:rsidRPr="006B36D6">
        <w:rPr>
          <w:sz w:val="20"/>
        </w:rPr>
        <w:t xml:space="preserve"> gases compared to CO</w:t>
      </w:r>
      <w:r w:rsidRPr="006B36D6">
        <w:rPr>
          <w:sz w:val="20"/>
          <w:vertAlign w:val="subscript"/>
        </w:rPr>
        <w:t>2</w:t>
      </w:r>
    </w:p>
    <w:p w14:paraId="0139DFF1" w14:textId="77777777" w:rsidR="006A5413" w:rsidRPr="006B36D6" w:rsidRDefault="006A5413" w:rsidP="00724B0D">
      <w:pPr>
        <w:tabs>
          <w:tab w:val="left" w:pos="720"/>
          <w:tab w:val="left" w:pos="2448"/>
          <w:tab w:val="left" w:pos="2880"/>
        </w:tabs>
        <w:ind w:left="108"/>
        <w:rPr>
          <w:sz w:val="20"/>
        </w:rPr>
      </w:pPr>
      <w:r w:rsidRPr="006B36D6">
        <w:rPr>
          <w:sz w:val="20"/>
        </w:rPr>
        <w:tab/>
        <w:t>EF</w:t>
      </w:r>
      <w:r w:rsidRPr="006B36D6">
        <w:rPr>
          <w:sz w:val="20"/>
        </w:rPr>
        <w:tab/>
      </w:r>
      <w:r w:rsidRPr="006B36D6">
        <w:rPr>
          <w:sz w:val="20"/>
        </w:rPr>
        <w:tab/>
      </w:r>
      <w:r w:rsidRPr="006B36D6">
        <w:rPr>
          <w:sz w:val="20"/>
        </w:rPr>
        <w:tab/>
        <w:t>Emission factor</w:t>
      </w:r>
    </w:p>
    <w:p w14:paraId="2450D826" w14:textId="77777777" w:rsidR="006A5413" w:rsidRPr="006B36D6" w:rsidRDefault="006A5413" w:rsidP="0065005E">
      <w:pPr>
        <w:tabs>
          <w:tab w:val="left" w:pos="720"/>
          <w:tab w:val="left" w:pos="2448"/>
          <w:tab w:val="left" w:pos="2880"/>
        </w:tabs>
        <w:ind w:left="720" w:hanging="612"/>
        <w:rPr>
          <w:sz w:val="20"/>
        </w:rPr>
      </w:pPr>
      <w:r w:rsidRPr="006B36D6">
        <w:rPr>
          <w:sz w:val="20"/>
        </w:rPr>
        <w:tab/>
        <w:t>ER</w:t>
      </w:r>
      <w:r w:rsidRPr="006B36D6">
        <w:rPr>
          <w:sz w:val="20"/>
        </w:rPr>
        <w:tab/>
      </w:r>
      <w:r w:rsidRPr="006B36D6">
        <w:rPr>
          <w:sz w:val="20"/>
        </w:rPr>
        <w:tab/>
      </w:r>
      <w:r w:rsidRPr="006B36D6">
        <w:rPr>
          <w:sz w:val="20"/>
        </w:rPr>
        <w:tab/>
        <w:t xml:space="preserve">Emission reduction </w:t>
      </w:r>
    </w:p>
    <w:p w14:paraId="4C80FB1A" w14:textId="77777777" w:rsidR="006A5413" w:rsidRPr="006B36D6" w:rsidRDefault="006A5413" w:rsidP="00724B0D">
      <w:pPr>
        <w:tabs>
          <w:tab w:val="left" w:pos="720"/>
          <w:tab w:val="left" w:pos="2448"/>
          <w:tab w:val="left" w:pos="2880"/>
        </w:tabs>
        <w:ind w:left="720" w:hanging="612"/>
        <w:rPr>
          <w:sz w:val="20"/>
        </w:rPr>
      </w:pPr>
      <w:r w:rsidRPr="006B36D6">
        <w:rPr>
          <w:sz w:val="20"/>
        </w:rPr>
        <w:tab/>
        <w:t>GHG</w:t>
      </w:r>
      <w:r w:rsidRPr="006B36D6">
        <w:rPr>
          <w:sz w:val="20"/>
        </w:rPr>
        <w:tab/>
      </w:r>
      <w:r w:rsidRPr="006B36D6">
        <w:rPr>
          <w:sz w:val="20"/>
        </w:rPr>
        <w:tab/>
      </w:r>
      <w:r w:rsidRPr="006B36D6">
        <w:rPr>
          <w:sz w:val="20"/>
        </w:rPr>
        <w:tab/>
        <w:t>Greenhouse Gas</w:t>
      </w:r>
    </w:p>
    <w:p w14:paraId="0B2DFCDD" w14:textId="77777777" w:rsidR="006A5413" w:rsidRPr="006B36D6" w:rsidRDefault="006A5413" w:rsidP="0065005E">
      <w:pPr>
        <w:tabs>
          <w:tab w:val="left" w:pos="720"/>
          <w:tab w:val="left" w:pos="2448"/>
          <w:tab w:val="left" w:pos="2880"/>
        </w:tabs>
        <w:ind w:left="720" w:hanging="612"/>
        <w:rPr>
          <w:sz w:val="20"/>
        </w:rPr>
      </w:pPr>
      <w:r w:rsidRPr="006B36D6">
        <w:rPr>
          <w:sz w:val="20"/>
        </w:rPr>
        <w:tab/>
        <w:t>GS</w:t>
      </w:r>
      <w:r w:rsidRPr="006B36D6">
        <w:rPr>
          <w:sz w:val="20"/>
        </w:rPr>
        <w:tab/>
      </w:r>
      <w:r w:rsidRPr="006B36D6">
        <w:rPr>
          <w:sz w:val="20"/>
        </w:rPr>
        <w:tab/>
      </w:r>
      <w:r w:rsidRPr="006B36D6">
        <w:rPr>
          <w:sz w:val="20"/>
        </w:rPr>
        <w:tab/>
        <w:t>Gold Standard</w:t>
      </w:r>
    </w:p>
    <w:p w14:paraId="7E4A4EFF" w14:textId="77777777" w:rsidR="006A5413" w:rsidRPr="006B36D6" w:rsidRDefault="006A5413" w:rsidP="009B19CA">
      <w:pPr>
        <w:tabs>
          <w:tab w:val="left" w:pos="720"/>
          <w:tab w:val="left" w:pos="2448"/>
          <w:tab w:val="left" w:pos="2880"/>
        </w:tabs>
        <w:ind w:left="720" w:hanging="612"/>
        <w:rPr>
          <w:sz w:val="20"/>
        </w:rPr>
      </w:pPr>
      <w:r w:rsidRPr="006B36D6">
        <w:rPr>
          <w:sz w:val="20"/>
        </w:rPr>
        <w:tab/>
        <w:t>GWP</w:t>
      </w:r>
      <w:r w:rsidRPr="006B36D6">
        <w:rPr>
          <w:sz w:val="20"/>
        </w:rPr>
        <w:tab/>
      </w:r>
      <w:r w:rsidRPr="006B36D6">
        <w:rPr>
          <w:sz w:val="20"/>
        </w:rPr>
        <w:tab/>
      </w:r>
      <w:r w:rsidRPr="006B36D6">
        <w:rPr>
          <w:sz w:val="20"/>
        </w:rPr>
        <w:tab/>
        <w:t>Global Warming Potential</w:t>
      </w:r>
    </w:p>
    <w:p w14:paraId="03C58CFE" w14:textId="77777777" w:rsidR="006A5413" w:rsidRPr="006B36D6" w:rsidRDefault="006A5413" w:rsidP="00DB3775">
      <w:pPr>
        <w:tabs>
          <w:tab w:val="left" w:pos="720"/>
          <w:tab w:val="left" w:pos="2448"/>
          <w:tab w:val="left" w:pos="2880"/>
        </w:tabs>
        <w:ind w:left="720" w:hanging="612"/>
        <w:rPr>
          <w:sz w:val="20"/>
        </w:rPr>
      </w:pPr>
      <w:r w:rsidRPr="006B36D6">
        <w:rPr>
          <w:sz w:val="20"/>
        </w:rPr>
        <w:tab/>
        <w:t>hh</w:t>
      </w:r>
      <w:r w:rsidRPr="006B36D6">
        <w:rPr>
          <w:sz w:val="20"/>
        </w:rPr>
        <w:tab/>
      </w:r>
      <w:r w:rsidRPr="006B36D6">
        <w:rPr>
          <w:sz w:val="20"/>
        </w:rPr>
        <w:tab/>
        <w:t xml:space="preserve"> </w:t>
      </w:r>
      <w:r w:rsidRPr="006B36D6">
        <w:rPr>
          <w:sz w:val="20"/>
        </w:rPr>
        <w:tab/>
        <w:t>household</w:t>
      </w:r>
    </w:p>
    <w:p w14:paraId="4CBEA598" w14:textId="77777777" w:rsidR="00724B0D" w:rsidRPr="006B36D6" w:rsidRDefault="006A5413" w:rsidP="0065005E">
      <w:pPr>
        <w:tabs>
          <w:tab w:val="left" w:pos="720"/>
          <w:tab w:val="left" w:pos="2448"/>
          <w:tab w:val="left" w:pos="2880"/>
        </w:tabs>
        <w:ind w:left="108"/>
        <w:rPr>
          <w:sz w:val="20"/>
        </w:rPr>
      </w:pPr>
      <w:r w:rsidRPr="006B36D6">
        <w:rPr>
          <w:sz w:val="20"/>
        </w:rPr>
        <w:tab/>
      </w:r>
      <w:r w:rsidR="00724B0D" w:rsidRPr="006B36D6">
        <w:rPr>
          <w:sz w:val="20"/>
        </w:rPr>
        <w:t>IDBP</w:t>
      </w:r>
      <w:r w:rsidR="00724B0D" w:rsidRPr="006B36D6">
        <w:rPr>
          <w:sz w:val="20"/>
        </w:rPr>
        <w:tab/>
      </w:r>
      <w:r w:rsidR="00724B0D" w:rsidRPr="006B36D6">
        <w:rPr>
          <w:sz w:val="20"/>
        </w:rPr>
        <w:tab/>
      </w:r>
      <w:r w:rsidR="00724B0D" w:rsidRPr="006B36D6">
        <w:rPr>
          <w:sz w:val="20"/>
        </w:rPr>
        <w:tab/>
        <w:t>Indonesia Domestic Biogas Programme</w:t>
      </w:r>
    </w:p>
    <w:p w14:paraId="48E39056" w14:textId="77777777" w:rsidR="006A5413" w:rsidRPr="006B36D6" w:rsidRDefault="00724B0D" w:rsidP="0065005E">
      <w:pPr>
        <w:tabs>
          <w:tab w:val="left" w:pos="720"/>
          <w:tab w:val="left" w:pos="2448"/>
          <w:tab w:val="left" w:pos="2880"/>
        </w:tabs>
        <w:ind w:left="108"/>
        <w:rPr>
          <w:sz w:val="20"/>
        </w:rPr>
      </w:pPr>
      <w:r w:rsidRPr="006B36D6">
        <w:rPr>
          <w:sz w:val="20"/>
        </w:rPr>
        <w:tab/>
      </w:r>
      <w:r w:rsidR="006A5413" w:rsidRPr="006B36D6">
        <w:rPr>
          <w:sz w:val="20"/>
        </w:rPr>
        <w:t>IPCC</w:t>
      </w:r>
      <w:r w:rsidR="006A5413" w:rsidRPr="006B36D6">
        <w:rPr>
          <w:sz w:val="20"/>
        </w:rPr>
        <w:tab/>
      </w:r>
      <w:r w:rsidR="006A5413" w:rsidRPr="006B36D6">
        <w:rPr>
          <w:sz w:val="20"/>
        </w:rPr>
        <w:tab/>
      </w:r>
      <w:r w:rsidR="006A5413" w:rsidRPr="006B36D6">
        <w:rPr>
          <w:sz w:val="20"/>
        </w:rPr>
        <w:tab/>
        <w:t>Intergovernmental Panel on Climate Change</w:t>
      </w:r>
    </w:p>
    <w:p w14:paraId="5D24FE18" w14:textId="77777777" w:rsidR="006A5413" w:rsidRPr="006B36D6" w:rsidRDefault="006A5413" w:rsidP="00FF0302">
      <w:pPr>
        <w:rPr>
          <w:sz w:val="20"/>
        </w:rPr>
      </w:pPr>
      <w:r w:rsidRPr="006B36D6">
        <w:rPr>
          <w:sz w:val="20"/>
        </w:rPr>
        <w:tab/>
        <w:t>KPT</w:t>
      </w:r>
      <w:r w:rsidRPr="006B36D6">
        <w:rPr>
          <w:sz w:val="20"/>
        </w:rPr>
        <w:tab/>
      </w:r>
      <w:r w:rsidRPr="006B36D6">
        <w:rPr>
          <w:sz w:val="20"/>
        </w:rPr>
        <w:tab/>
      </w:r>
      <w:r w:rsidRPr="006B36D6">
        <w:rPr>
          <w:sz w:val="20"/>
        </w:rPr>
        <w:tab/>
      </w:r>
      <w:r w:rsidRPr="006B36D6">
        <w:rPr>
          <w:sz w:val="20"/>
        </w:rPr>
        <w:tab/>
        <w:t>Kitchen Performance Test</w:t>
      </w:r>
    </w:p>
    <w:p w14:paraId="6F34CA2A" w14:textId="77777777" w:rsidR="006A5413" w:rsidRPr="006B36D6" w:rsidRDefault="006A5413" w:rsidP="0065005E">
      <w:pPr>
        <w:tabs>
          <w:tab w:val="left" w:pos="720"/>
          <w:tab w:val="left" w:pos="2448"/>
          <w:tab w:val="left" w:pos="2880"/>
        </w:tabs>
        <w:ind w:left="108"/>
        <w:rPr>
          <w:sz w:val="20"/>
        </w:rPr>
      </w:pPr>
      <w:r w:rsidRPr="006B36D6">
        <w:rPr>
          <w:sz w:val="20"/>
        </w:rPr>
        <w:tab/>
        <w:t>LPG</w:t>
      </w:r>
      <w:r w:rsidRPr="006B36D6">
        <w:rPr>
          <w:sz w:val="20"/>
        </w:rPr>
        <w:tab/>
      </w:r>
      <w:r w:rsidRPr="006B36D6">
        <w:rPr>
          <w:sz w:val="20"/>
        </w:rPr>
        <w:tab/>
      </w:r>
      <w:r w:rsidRPr="006B36D6">
        <w:rPr>
          <w:sz w:val="20"/>
        </w:rPr>
        <w:tab/>
        <w:t xml:space="preserve">Liquefied Petroleum Gas </w:t>
      </w:r>
      <w:r w:rsidRPr="006B36D6">
        <w:rPr>
          <w:sz w:val="20"/>
        </w:rPr>
        <w:tab/>
      </w:r>
      <w:r w:rsidRPr="006B36D6">
        <w:rPr>
          <w:sz w:val="20"/>
        </w:rPr>
        <w:tab/>
      </w:r>
      <w:r w:rsidRPr="006B36D6">
        <w:rPr>
          <w:sz w:val="20"/>
        </w:rPr>
        <w:tab/>
      </w:r>
      <w:r w:rsidRPr="006B36D6">
        <w:rPr>
          <w:sz w:val="20"/>
        </w:rPr>
        <w:tab/>
      </w:r>
      <w:r w:rsidRPr="006B36D6">
        <w:rPr>
          <w:sz w:val="20"/>
        </w:rPr>
        <w:tab/>
        <w:t xml:space="preserve"> </w:t>
      </w:r>
    </w:p>
    <w:p w14:paraId="573C993A" w14:textId="77777777" w:rsidR="006A5413" w:rsidRPr="006B36D6" w:rsidRDefault="006A5413" w:rsidP="0065005E">
      <w:pPr>
        <w:tabs>
          <w:tab w:val="left" w:pos="720"/>
          <w:tab w:val="left" w:pos="2448"/>
          <w:tab w:val="left" w:pos="2880"/>
        </w:tabs>
        <w:ind w:left="720" w:hanging="612"/>
        <w:rPr>
          <w:sz w:val="20"/>
        </w:rPr>
      </w:pPr>
      <w:r w:rsidRPr="006B36D6">
        <w:rPr>
          <w:sz w:val="20"/>
        </w:rPr>
        <w:tab/>
        <w:t>LSC</w:t>
      </w:r>
      <w:r w:rsidRPr="006B36D6">
        <w:rPr>
          <w:sz w:val="20"/>
        </w:rPr>
        <w:tab/>
      </w:r>
      <w:r w:rsidRPr="006B36D6">
        <w:rPr>
          <w:sz w:val="20"/>
        </w:rPr>
        <w:tab/>
      </w:r>
      <w:r w:rsidRPr="006B36D6">
        <w:rPr>
          <w:sz w:val="20"/>
        </w:rPr>
        <w:tab/>
        <w:t>Local Stakeholder Consultation Report</w:t>
      </w:r>
      <w:r w:rsidRPr="006B36D6">
        <w:rPr>
          <w:sz w:val="20"/>
        </w:rPr>
        <w:tab/>
      </w:r>
      <w:r w:rsidRPr="006B36D6">
        <w:rPr>
          <w:sz w:val="20"/>
        </w:rPr>
        <w:tab/>
      </w:r>
    </w:p>
    <w:p w14:paraId="4ACF3C88" w14:textId="77777777" w:rsidR="006A5413" w:rsidRPr="006B36D6" w:rsidRDefault="006A5413" w:rsidP="0065005E">
      <w:pPr>
        <w:tabs>
          <w:tab w:val="left" w:pos="720"/>
          <w:tab w:val="left" w:pos="2448"/>
          <w:tab w:val="left" w:pos="2880"/>
        </w:tabs>
        <w:ind w:left="720" w:hanging="612"/>
        <w:rPr>
          <w:sz w:val="20"/>
        </w:rPr>
      </w:pPr>
      <w:r w:rsidRPr="006B36D6">
        <w:rPr>
          <w:sz w:val="20"/>
        </w:rPr>
        <w:tab/>
        <w:t>MCF</w:t>
      </w:r>
      <w:r w:rsidRPr="006B36D6">
        <w:rPr>
          <w:sz w:val="20"/>
        </w:rPr>
        <w:tab/>
      </w:r>
      <w:r w:rsidRPr="006B36D6">
        <w:rPr>
          <w:sz w:val="20"/>
        </w:rPr>
        <w:tab/>
      </w:r>
      <w:r w:rsidRPr="006B36D6">
        <w:rPr>
          <w:sz w:val="20"/>
        </w:rPr>
        <w:tab/>
        <w:t>Methane conversion factor</w:t>
      </w:r>
    </w:p>
    <w:p w14:paraId="0B520DEB" w14:textId="77777777" w:rsidR="006A5413" w:rsidRPr="006B36D6" w:rsidRDefault="006A5413" w:rsidP="0065005E">
      <w:pPr>
        <w:tabs>
          <w:tab w:val="left" w:pos="720"/>
          <w:tab w:val="left" w:pos="2448"/>
          <w:tab w:val="left" w:pos="2880"/>
        </w:tabs>
        <w:ind w:left="720" w:hanging="612"/>
        <w:rPr>
          <w:sz w:val="20"/>
        </w:rPr>
      </w:pPr>
      <w:r w:rsidRPr="006B36D6">
        <w:rPr>
          <w:sz w:val="20"/>
        </w:rPr>
        <w:tab/>
        <w:t>MP</w:t>
      </w:r>
      <w:r w:rsidR="00C5770E" w:rsidRPr="006B36D6">
        <w:rPr>
          <w:sz w:val="20"/>
        </w:rPr>
        <w:t>I</w:t>
      </w:r>
      <w:r w:rsidR="007D25C6">
        <w:rPr>
          <w:sz w:val="20"/>
        </w:rPr>
        <w:t>V</w:t>
      </w:r>
      <w:r w:rsidRPr="006B36D6">
        <w:rPr>
          <w:sz w:val="20"/>
        </w:rPr>
        <w:tab/>
      </w:r>
      <w:r w:rsidRPr="006B36D6">
        <w:rPr>
          <w:sz w:val="20"/>
        </w:rPr>
        <w:tab/>
      </w:r>
      <w:r w:rsidRPr="006B36D6">
        <w:rPr>
          <w:sz w:val="20"/>
        </w:rPr>
        <w:tab/>
        <w:t xml:space="preserve">Monitoring Period </w:t>
      </w:r>
      <w:r w:rsidR="00C5770E" w:rsidRPr="006B36D6">
        <w:rPr>
          <w:sz w:val="20"/>
        </w:rPr>
        <w:t>I</w:t>
      </w:r>
      <w:r w:rsidR="007D25C6">
        <w:rPr>
          <w:sz w:val="20"/>
        </w:rPr>
        <w:t>V</w:t>
      </w:r>
    </w:p>
    <w:p w14:paraId="65ECA20C" w14:textId="77777777" w:rsidR="006A5413" w:rsidRPr="006B36D6" w:rsidRDefault="006A5413" w:rsidP="0065005E">
      <w:pPr>
        <w:tabs>
          <w:tab w:val="left" w:pos="720"/>
          <w:tab w:val="left" w:pos="2448"/>
          <w:tab w:val="left" w:pos="2880"/>
        </w:tabs>
        <w:ind w:left="720" w:hanging="612"/>
        <w:rPr>
          <w:sz w:val="20"/>
        </w:rPr>
      </w:pPr>
      <w:r w:rsidRPr="006B36D6">
        <w:rPr>
          <w:sz w:val="20"/>
        </w:rPr>
        <w:tab/>
        <w:t>MR</w:t>
      </w:r>
      <w:r w:rsidR="00C5770E" w:rsidRPr="006B36D6">
        <w:rPr>
          <w:sz w:val="20"/>
        </w:rPr>
        <w:t>I</w:t>
      </w:r>
      <w:r w:rsidR="007D25C6">
        <w:rPr>
          <w:sz w:val="20"/>
        </w:rPr>
        <w:t>V</w:t>
      </w:r>
      <w:r w:rsidRPr="006B36D6">
        <w:rPr>
          <w:sz w:val="20"/>
        </w:rPr>
        <w:tab/>
      </w:r>
      <w:r w:rsidRPr="006B36D6">
        <w:rPr>
          <w:sz w:val="20"/>
        </w:rPr>
        <w:tab/>
      </w:r>
      <w:r w:rsidRPr="006B36D6">
        <w:rPr>
          <w:sz w:val="20"/>
        </w:rPr>
        <w:tab/>
        <w:t>Monitoring Report</w:t>
      </w:r>
      <w:r w:rsidR="00724B0D" w:rsidRPr="006B36D6">
        <w:rPr>
          <w:sz w:val="20"/>
        </w:rPr>
        <w:t xml:space="preserve"> </w:t>
      </w:r>
      <w:r w:rsidR="00C5770E" w:rsidRPr="006B36D6">
        <w:rPr>
          <w:sz w:val="20"/>
        </w:rPr>
        <w:t>I</w:t>
      </w:r>
      <w:r w:rsidR="007D25C6">
        <w:rPr>
          <w:sz w:val="20"/>
        </w:rPr>
        <w:t>V</w:t>
      </w:r>
    </w:p>
    <w:p w14:paraId="4211909C" w14:textId="77777777" w:rsidR="006A5413" w:rsidRPr="006B36D6" w:rsidRDefault="006A5413" w:rsidP="0065005E">
      <w:pPr>
        <w:tabs>
          <w:tab w:val="left" w:pos="720"/>
          <w:tab w:val="left" w:pos="2448"/>
          <w:tab w:val="left" w:pos="2880"/>
        </w:tabs>
        <w:ind w:left="720" w:hanging="612"/>
        <w:rPr>
          <w:sz w:val="20"/>
        </w:rPr>
      </w:pPr>
      <w:r w:rsidRPr="006B36D6">
        <w:rPr>
          <w:sz w:val="20"/>
        </w:rPr>
        <w:tab/>
        <w:t>MS</w:t>
      </w:r>
      <w:r w:rsidRPr="006B36D6">
        <w:rPr>
          <w:sz w:val="20"/>
        </w:rPr>
        <w:tab/>
      </w:r>
      <w:r w:rsidRPr="006B36D6">
        <w:rPr>
          <w:sz w:val="20"/>
        </w:rPr>
        <w:tab/>
      </w:r>
      <w:r w:rsidRPr="006B36D6">
        <w:rPr>
          <w:sz w:val="20"/>
        </w:rPr>
        <w:tab/>
        <w:t xml:space="preserve">Manure system </w:t>
      </w:r>
    </w:p>
    <w:p w14:paraId="36E579E1" w14:textId="77777777" w:rsidR="006A5413" w:rsidRPr="00222B69" w:rsidRDefault="006A5413" w:rsidP="00724B0D">
      <w:pPr>
        <w:rPr>
          <w:sz w:val="20"/>
          <w:lang w:val="fr-BE"/>
        </w:rPr>
      </w:pPr>
      <w:r w:rsidRPr="006B36D6">
        <w:rPr>
          <w:sz w:val="20"/>
        </w:rPr>
        <w:tab/>
      </w:r>
      <w:r w:rsidRPr="00222B69">
        <w:rPr>
          <w:sz w:val="20"/>
          <w:lang w:val="fr-BE"/>
        </w:rPr>
        <w:t>NRB</w:t>
      </w:r>
      <w:r w:rsidRPr="00222B69">
        <w:rPr>
          <w:sz w:val="20"/>
          <w:lang w:val="fr-BE"/>
        </w:rPr>
        <w:tab/>
      </w:r>
      <w:r w:rsidRPr="00222B69">
        <w:rPr>
          <w:sz w:val="20"/>
          <w:lang w:val="fr-BE"/>
        </w:rPr>
        <w:tab/>
      </w:r>
      <w:r w:rsidRPr="00222B69">
        <w:rPr>
          <w:sz w:val="20"/>
          <w:lang w:val="fr-BE"/>
        </w:rPr>
        <w:tab/>
      </w:r>
      <w:r w:rsidR="00724B0D" w:rsidRPr="00222B69">
        <w:rPr>
          <w:sz w:val="20"/>
          <w:lang w:val="fr-BE"/>
        </w:rPr>
        <w:tab/>
      </w:r>
      <w:r w:rsidRPr="00222B69">
        <w:rPr>
          <w:sz w:val="20"/>
          <w:lang w:val="fr-BE"/>
        </w:rPr>
        <w:t>Non-Renewable Biomass</w:t>
      </w:r>
      <w:r w:rsidRPr="00222B69">
        <w:rPr>
          <w:sz w:val="20"/>
          <w:lang w:val="fr-BE"/>
        </w:rPr>
        <w:tab/>
      </w:r>
      <w:r w:rsidRPr="00222B69">
        <w:rPr>
          <w:sz w:val="20"/>
          <w:lang w:val="fr-BE"/>
        </w:rPr>
        <w:tab/>
      </w:r>
      <w:r w:rsidRPr="00222B69">
        <w:rPr>
          <w:sz w:val="20"/>
          <w:lang w:val="fr-BE"/>
        </w:rPr>
        <w:tab/>
      </w:r>
      <w:r w:rsidRPr="00222B69">
        <w:rPr>
          <w:sz w:val="20"/>
          <w:lang w:val="fr-BE"/>
        </w:rPr>
        <w:tab/>
      </w:r>
      <w:r w:rsidRPr="00222B69">
        <w:rPr>
          <w:sz w:val="20"/>
          <w:lang w:val="fr-BE"/>
        </w:rPr>
        <w:tab/>
      </w:r>
    </w:p>
    <w:p w14:paraId="1C8171F9" w14:textId="77777777" w:rsidR="006A5413" w:rsidRPr="00222B69" w:rsidRDefault="006A5413" w:rsidP="0065005E">
      <w:pPr>
        <w:tabs>
          <w:tab w:val="left" w:pos="720"/>
          <w:tab w:val="left" w:pos="2448"/>
          <w:tab w:val="left" w:pos="2880"/>
        </w:tabs>
        <w:ind w:left="720" w:hanging="612"/>
        <w:rPr>
          <w:sz w:val="20"/>
          <w:lang w:val="fr-BE"/>
        </w:rPr>
      </w:pPr>
      <w:r w:rsidRPr="00222B69">
        <w:rPr>
          <w:sz w:val="20"/>
          <w:lang w:val="fr-BE"/>
        </w:rPr>
        <w:tab/>
        <w:t>PDD</w:t>
      </w:r>
      <w:r w:rsidRPr="00222B69">
        <w:rPr>
          <w:sz w:val="20"/>
          <w:lang w:val="fr-BE"/>
        </w:rPr>
        <w:tab/>
      </w:r>
      <w:r w:rsidRPr="00222B69">
        <w:rPr>
          <w:sz w:val="20"/>
          <w:lang w:val="fr-BE"/>
        </w:rPr>
        <w:tab/>
      </w:r>
      <w:r w:rsidRPr="00222B69">
        <w:rPr>
          <w:sz w:val="20"/>
          <w:lang w:val="fr-BE"/>
        </w:rPr>
        <w:tab/>
        <w:t>Project Description Document</w:t>
      </w:r>
    </w:p>
    <w:p w14:paraId="2CFE3101" w14:textId="77777777" w:rsidR="006A5413" w:rsidRPr="006B36D6" w:rsidRDefault="006A5413" w:rsidP="0065005E">
      <w:pPr>
        <w:tabs>
          <w:tab w:val="left" w:pos="720"/>
          <w:tab w:val="left" w:pos="2448"/>
          <w:tab w:val="left" w:pos="2880"/>
        </w:tabs>
        <w:ind w:left="720" w:hanging="612"/>
        <w:rPr>
          <w:sz w:val="20"/>
        </w:rPr>
      </w:pPr>
      <w:r w:rsidRPr="00222B69">
        <w:rPr>
          <w:sz w:val="20"/>
          <w:lang w:val="fr-BE"/>
        </w:rPr>
        <w:tab/>
      </w:r>
      <w:r w:rsidRPr="006B36D6">
        <w:rPr>
          <w:sz w:val="20"/>
        </w:rPr>
        <w:t>PE</w:t>
      </w:r>
      <w:r w:rsidRPr="006B36D6">
        <w:rPr>
          <w:sz w:val="20"/>
        </w:rPr>
        <w:tab/>
      </w:r>
      <w:r w:rsidRPr="006B36D6">
        <w:rPr>
          <w:sz w:val="20"/>
        </w:rPr>
        <w:tab/>
      </w:r>
      <w:r w:rsidRPr="006B36D6">
        <w:rPr>
          <w:sz w:val="20"/>
        </w:rPr>
        <w:tab/>
        <w:t>Project Emission</w:t>
      </w:r>
    </w:p>
    <w:p w14:paraId="2EAABB25" w14:textId="77777777" w:rsidR="006A5413" w:rsidRPr="006B36D6" w:rsidRDefault="006A5413" w:rsidP="00FF0302">
      <w:pPr>
        <w:rPr>
          <w:sz w:val="20"/>
        </w:rPr>
      </w:pPr>
      <w:r w:rsidRPr="006B36D6">
        <w:rPr>
          <w:sz w:val="20"/>
        </w:rPr>
        <w:tab/>
        <w:t>PFT</w:t>
      </w:r>
      <w:r w:rsidRPr="006B36D6">
        <w:rPr>
          <w:sz w:val="20"/>
        </w:rPr>
        <w:tab/>
      </w:r>
      <w:r w:rsidRPr="006B36D6">
        <w:rPr>
          <w:sz w:val="20"/>
        </w:rPr>
        <w:tab/>
      </w:r>
      <w:r w:rsidRPr="006B36D6">
        <w:rPr>
          <w:sz w:val="20"/>
        </w:rPr>
        <w:tab/>
      </w:r>
      <w:r w:rsidRPr="006B36D6">
        <w:rPr>
          <w:sz w:val="20"/>
        </w:rPr>
        <w:tab/>
        <w:t>Project fuel test</w:t>
      </w:r>
    </w:p>
    <w:p w14:paraId="66DA54BA" w14:textId="77777777" w:rsidR="006A5413" w:rsidRPr="006B36D6" w:rsidRDefault="006A5413" w:rsidP="00FF0302">
      <w:pPr>
        <w:rPr>
          <w:sz w:val="20"/>
        </w:rPr>
      </w:pPr>
      <w:r w:rsidRPr="006B36D6">
        <w:rPr>
          <w:sz w:val="20"/>
        </w:rPr>
        <w:tab/>
        <w:t>SD</w:t>
      </w:r>
      <w:r w:rsidRPr="006B36D6">
        <w:rPr>
          <w:sz w:val="20"/>
        </w:rPr>
        <w:tab/>
      </w:r>
      <w:r w:rsidRPr="006B36D6">
        <w:rPr>
          <w:sz w:val="20"/>
        </w:rPr>
        <w:tab/>
      </w:r>
      <w:r w:rsidRPr="006B36D6">
        <w:rPr>
          <w:sz w:val="20"/>
        </w:rPr>
        <w:tab/>
      </w:r>
      <w:r w:rsidRPr="006B36D6">
        <w:rPr>
          <w:sz w:val="20"/>
        </w:rPr>
        <w:tab/>
        <w:t>Sustainable Development</w:t>
      </w:r>
    </w:p>
    <w:p w14:paraId="60F15F0D" w14:textId="77777777" w:rsidR="006A5413" w:rsidRPr="006B36D6" w:rsidRDefault="006A5413" w:rsidP="0065005E">
      <w:pPr>
        <w:tabs>
          <w:tab w:val="left" w:pos="720"/>
          <w:tab w:val="left" w:pos="2448"/>
          <w:tab w:val="left" w:pos="2880"/>
        </w:tabs>
        <w:ind w:left="108"/>
        <w:rPr>
          <w:sz w:val="20"/>
        </w:rPr>
      </w:pPr>
      <w:r w:rsidRPr="006B36D6">
        <w:rPr>
          <w:sz w:val="20"/>
        </w:rPr>
        <w:tab/>
        <w:t>SNV</w:t>
      </w:r>
      <w:r w:rsidRPr="006B36D6">
        <w:rPr>
          <w:sz w:val="20"/>
        </w:rPr>
        <w:tab/>
      </w:r>
      <w:r w:rsidRPr="006B36D6">
        <w:rPr>
          <w:sz w:val="20"/>
        </w:rPr>
        <w:tab/>
      </w:r>
      <w:r w:rsidRPr="006B36D6">
        <w:rPr>
          <w:sz w:val="20"/>
        </w:rPr>
        <w:tab/>
        <w:t xml:space="preserve">Netherlands Development Organisation </w:t>
      </w:r>
    </w:p>
    <w:p w14:paraId="26D85CC0" w14:textId="77777777" w:rsidR="006A5413" w:rsidRPr="006B36D6" w:rsidRDefault="006A5413" w:rsidP="0065005E">
      <w:pPr>
        <w:tabs>
          <w:tab w:val="left" w:pos="720"/>
          <w:tab w:val="left" w:pos="2448"/>
          <w:tab w:val="left" w:pos="2880"/>
        </w:tabs>
        <w:ind w:left="720" w:hanging="612"/>
        <w:rPr>
          <w:sz w:val="20"/>
        </w:rPr>
      </w:pPr>
      <w:r w:rsidRPr="006B36D6">
        <w:rPr>
          <w:sz w:val="20"/>
        </w:rPr>
        <w:tab/>
        <w:t>UNFCCC</w:t>
      </w:r>
      <w:r w:rsidRPr="006B36D6">
        <w:rPr>
          <w:sz w:val="20"/>
        </w:rPr>
        <w:tab/>
      </w:r>
      <w:r w:rsidRPr="006B36D6">
        <w:rPr>
          <w:sz w:val="20"/>
        </w:rPr>
        <w:tab/>
      </w:r>
      <w:r w:rsidRPr="006B36D6">
        <w:rPr>
          <w:sz w:val="20"/>
        </w:rPr>
        <w:tab/>
        <w:t>United Nation Framework Convention on Climate Change</w:t>
      </w:r>
    </w:p>
    <w:p w14:paraId="556B0239" w14:textId="77777777" w:rsidR="006A5413" w:rsidRPr="006B36D6" w:rsidRDefault="006A5413" w:rsidP="00FF0302">
      <w:pPr>
        <w:rPr>
          <w:sz w:val="20"/>
        </w:rPr>
      </w:pPr>
      <w:r w:rsidRPr="006B36D6">
        <w:rPr>
          <w:sz w:val="20"/>
        </w:rPr>
        <w:tab/>
        <w:t>US</w:t>
      </w:r>
      <w:r w:rsidRPr="006B36D6">
        <w:rPr>
          <w:sz w:val="20"/>
        </w:rPr>
        <w:tab/>
      </w:r>
      <w:r w:rsidRPr="006B36D6">
        <w:rPr>
          <w:sz w:val="20"/>
        </w:rPr>
        <w:tab/>
      </w:r>
      <w:r w:rsidRPr="006B36D6">
        <w:rPr>
          <w:sz w:val="20"/>
        </w:rPr>
        <w:tab/>
      </w:r>
      <w:r w:rsidRPr="006B36D6">
        <w:rPr>
          <w:sz w:val="20"/>
        </w:rPr>
        <w:tab/>
      </w:r>
      <w:r w:rsidR="00047BCA" w:rsidRPr="006B36D6">
        <w:rPr>
          <w:sz w:val="20"/>
        </w:rPr>
        <w:t xml:space="preserve">User </w:t>
      </w:r>
      <w:r w:rsidRPr="006B36D6">
        <w:rPr>
          <w:sz w:val="20"/>
        </w:rPr>
        <w:t>Survey</w:t>
      </w:r>
    </w:p>
    <w:p w14:paraId="054121B2" w14:textId="77777777" w:rsidR="006A5413" w:rsidRPr="006B36D6" w:rsidRDefault="006A5413" w:rsidP="0065005E">
      <w:pPr>
        <w:tabs>
          <w:tab w:val="left" w:pos="720"/>
          <w:tab w:val="left" w:pos="2448"/>
          <w:tab w:val="left" w:pos="2880"/>
        </w:tabs>
        <w:ind w:left="720" w:hanging="612"/>
        <w:rPr>
          <w:sz w:val="20"/>
        </w:rPr>
      </w:pPr>
      <w:r w:rsidRPr="006B36D6">
        <w:rPr>
          <w:sz w:val="20"/>
        </w:rPr>
        <w:tab/>
        <w:t>VER</w:t>
      </w:r>
      <w:r w:rsidRPr="006B36D6">
        <w:rPr>
          <w:sz w:val="20"/>
        </w:rPr>
        <w:tab/>
      </w:r>
      <w:r w:rsidRPr="006B36D6">
        <w:rPr>
          <w:sz w:val="20"/>
        </w:rPr>
        <w:tab/>
      </w:r>
      <w:r w:rsidRPr="006B36D6">
        <w:rPr>
          <w:sz w:val="20"/>
        </w:rPr>
        <w:tab/>
        <w:t>Voluntary emission reduction</w:t>
      </w:r>
    </w:p>
    <w:p w14:paraId="2EB66D1A" w14:textId="77777777" w:rsidR="00C5770E" w:rsidRPr="006B36D6" w:rsidRDefault="006A5413" w:rsidP="00FF0302">
      <w:pPr>
        <w:rPr>
          <w:sz w:val="20"/>
        </w:rPr>
      </w:pPr>
      <w:r w:rsidRPr="006B36D6">
        <w:rPr>
          <w:rStyle w:val="BookTitle"/>
          <w:sz w:val="28"/>
        </w:rPr>
        <w:tab/>
      </w:r>
      <w:r w:rsidRPr="006B36D6">
        <w:rPr>
          <w:sz w:val="20"/>
        </w:rPr>
        <w:t>VGS</w:t>
      </w:r>
      <w:r w:rsidRPr="006B36D6">
        <w:rPr>
          <w:sz w:val="20"/>
        </w:rPr>
        <w:tab/>
      </w:r>
      <w:r w:rsidRPr="006B36D6">
        <w:rPr>
          <w:sz w:val="20"/>
        </w:rPr>
        <w:tab/>
      </w:r>
      <w:r w:rsidRPr="006B36D6">
        <w:rPr>
          <w:sz w:val="20"/>
        </w:rPr>
        <w:tab/>
      </w:r>
      <w:r w:rsidRPr="006B36D6">
        <w:rPr>
          <w:sz w:val="20"/>
        </w:rPr>
        <w:tab/>
        <w:t>Voluntary Gold Standard</w:t>
      </w:r>
    </w:p>
    <w:p w14:paraId="27844435" w14:textId="77777777" w:rsidR="006A5413" w:rsidRPr="006B36D6" w:rsidRDefault="00C5770E" w:rsidP="00FF0302">
      <w:pPr>
        <w:rPr>
          <w:sz w:val="20"/>
        </w:rPr>
      </w:pPr>
      <w:r w:rsidRPr="006B36D6">
        <w:rPr>
          <w:sz w:val="20"/>
        </w:rPr>
        <w:tab/>
        <w:t>VS</w:t>
      </w:r>
      <w:r w:rsidRPr="006B36D6">
        <w:rPr>
          <w:sz w:val="20"/>
        </w:rPr>
        <w:tab/>
      </w:r>
      <w:r w:rsidRPr="006B36D6">
        <w:rPr>
          <w:sz w:val="20"/>
        </w:rPr>
        <w:tab/>
      </w:r>
      <w:r w:rsidRPr="006B36D6">
        <w:rPr>
          <w:sz w:val="20"/>
        </w:rPr>
        <w:tab/>
      </w:r>
      <w:r w:rsidRPr="006B36D6">
        <w:rPr>
          <w:sz w:val="20"/>
        </w:rPr>
        <w:tab/>
        <w:t>Volatile solids</w:t>
      </w:r>
      <w:r w:rsidR="006A5413" w:rsidRPr="006B36D6">
        <w:rPr>
          <w:sz w:val="20"/>
        </w:rPr>
        <w:tab/>
      </w:r>
    </w:p>
    <w:p w14:paraId="18395CDA" w14:textId="77777777" w:rsidR="009B1CBA" w:rsidRPr="006B36D6" w:rsidRDefault="009B1CBA">
      <w:pPr>
        <w:spacing w:line="240" w:lineRule="auto"/>
        <w:jc w:val="left"/>
      </w:pPr>
      <w:bookmarkStart w:id="17" w:name="_Toc275091206"/>
      <w:bookmarkStart w:id="18" w:name="_Toc275691796"/>
    </w:p>
    <w:p w14:paraId="6BABE87D" w14:textId="77777777" w:rsidR="009B1CBA" w:rsidRPr="006B36D6" w:rsidRDefault="009B1CBA">
      <w:pPr>
        <w:spacing w:line="240" w:lineRule="auto"/>
        <w:jc w:val="left"/>
      </w:pPr>
    </w:p>
    <w:p w14:paraId="3D0306AF" w14:textId="77777777" w:rsidR="009B1CBA" w:rsidRPr="006B36D6" w:rsidRDefault="009B1CBA">
      <w:pPr>
        <w:spacing w:line="240" w:lineRule="auto"/>
        <w:jc w:val="left"/>
      </w:pPr>
    </w:p>
    <w:p w14:paraId="38244A68" w14:textId="77777777" w:rsidR="00724B0D" w:rsidRPr="006B36D6" w:rsidRDefault="00724B0D">
      <w:pPr>
        <w:spacing w:line="240" w:lineRule="auto"/>
        <w:jc w:val="left"/>
        <w:rPr>
          <w:b/>
          <w:sz w:val="28"/>
        </w:rPr>
      </w:pPr>
      <w:r w:rsidRPr="006B36D6">
        <w:rPr>
          <w:b/>
          <w:sz w:val="28"/>
        </w:rPr>
        <w:br w:type="page"/>
      </w:r>
    </w:p>
    <w:p w14:paraId="634741A9" w14:textId="77777777" w:rsidR="004963FF" w:rsidRPr="006B36D6" w:rsidRDefault="000D6EAA" w:rsidP="00F70991">
      <w:pPr>
        <w:pStyle w:val="TOC1"/>
      </w:pPr>
      <w:r w:rsidRPr="006B36D6">
        <w:lastRenderedPageBreak/>
        <w:t>Table of Contents</w:t>
      </w:r>
    </w:p>
    <w:p w14:paraId="3FAECDFB" w14:textId="77777777" w:rsidR="00E2359A" w:rsidRDefault="0014520D">
      <w:pPr>
        <w:pStyle w:val="TOC1"/>
        <w:rPr>
          <w:rFonts w:asciiTheme="minorHAnsi" w:eastAsiaTheme="minorEastAsia" w:hAnsiTheme="minorHAnsi" w:cstheme="minorBidi"/>
          <w:b w:val="0"/>
          <w:noProof/>
          <w:szCs w:val="22"/>
          <w:lang w:val="en-US"/>
        </w:rPr>
      </w:pPr>
      <w:r w:rsidRPr="006B36D6">
        <w:fldChar w:fldCharType="begin"/>
      </w:r>
      <w:r w:rsidR="000D6EAA" w:rsidRPr="006B36D6">
        <w:instrText xml:space="preserve"> TOC \o "1-3" \h \z \u </w:instrText>
      </w:r>
      <w:r w:rsidRPr="006B36D6">
        <w:fldChar w:fldCharType="separate"/>
      </w:r>
      <w:hyperlink w:anchor="_Toc478050154" w:history="1">
        <w:r w:rsidR="00E2359A" w:rsidRPr="00973930">
          <w:rPr>
            <w:rStyle w:val="Hyperlink"/>
            <w:noProof/>
            <w:lang w:bidi="en-US"/>
          </w:rPr>
          <w:t>Monitoring Report VPA1</w:t>
        </w:r>
        <w:r w:rsidR="00E2359A">
          <w:rPr>
            <w:noProof/>
            <w:webHidden/>
          </w:rPr>
          <w:tab/>
        </w:r>
        <w:r w:rsidR="00E2359A">
          <w:rPr>
            <w:noProof/>
            <w:webHidden/>
          </w:rPr>
          <w:fldChar w:fldCharType="begin"/>
        </w:r>
        <w:r w:rsidR="00E2359A">
          <w:rPr>
            <w:noProof/>
            <w:webHidden/>
          </w:rPr>
          <w:instrText xml:space="preserve"> PAGEREF _Toc478050154 \h </w:instrText>
        </w:r>
        <w:r w:rsidR="00E2359A">
          <w:rPr>
            <w:noProof/>
            <w:webHidden/>
          </w:rPr>
        </w:r>
        <w:r w:rsidR="00E2359A">
          <w:rPr>
            <w:noProof/>
            <w:webHidden/>
          </w:rPr>
          <w:fldChar w:fldCharType="separate"/>
        </w:r>
        <w:r w:rsidR="008063C0">
          <w:rPr>
            <w:noProof/>
            <w:webHidden/>
          </w:rPr>
          <w:t>1</w:t>
        </w:r>
        <w:r w:rsidR="00E2359A">
          <w:rPr>
            <w:noProof/>
            <w:webHidden/>
          </w:rPr>
          <w:fldChar w:fldCharType="end"/>
        </w:r>
      </w:hyperlink>
    </w:p>
    <w:p w14:paraId="3020EB01" w14:textId="77777777" w:rsidR="00E2359A" w:rsidRDefault="006502E6">
      <w:pPr>
        <w:pStyle w:val="TOC1"/>
        <w:rPr>
          <w:rFonts w:asciiTheme="minorHAnsi" w:eastAsiaTheme="minorEastAsia" w:hAnsiTheme="minorHAnsi" w:cstheme="minorBidi"/>
          <w:b w:val="0"/>
          <w:noProof/>
          <w:szCs w:val="22"/>
          <w:lang w:val="en-US"/>
        </w:rPr>
      </w:pPr>
      <w:hyperlink w:anchor="_Toc478050155" w:history="1">
        <w:r w:rsidR="00E2359A" w:rsidRPr="00973930">
          <w:rPr>
            <w:rStyle w:val="Hyperlink"/>
            <w:noProof/>
            <w:lang w:bidi="en-US"/>
          </w:rPr>
          <w:t>1.</w:t>
        </w:r>
        <w:r w:rsidR="00E2359A">
          <w:rPr>
            <w:rFonts w:asciiTheme="minorHAnsi" w:eastAsiaTheme="minorEastAsia" w:hAnsiTheme="minorHAnsi" w:cstheme="minorBidi"/>
            <w:b w:val="0"/>
            <w:noProof/>
            <w:szCs w:val="22"/>
            <w:lang w:val="en-US"/>
          </w:rPr>
          <w:tab/>
        </w:r>
        <w:r w:rsidR="00E2359A" w:rsidRPr="00973930">
          <w:rPr>
            <w:rStyle w:val="Hyperlink"/>
            <w:noProof/>
            <w:lang w:bidi="en-US"/>
          </w:rPr>
          <w:t>Introduction</w:t>
        </w:r>
        <w:r w:rsidR="00E2359A">
          <w:rPr>
            <w:noProof/>
            <w:webHidden/>
          </w:rPr>
          <w:tab/>
        </w:r>
        <w:r w:rsidR="00E2359A">
          <w:rPr>
            <w:noProof/>
            <w:webHidden/>
          </w:rPr>
          <w:fldChar w:fldCharType="begin"/>
        </w:r>
        <w:r w:rsidR="00E2359A">
          <w:rPr>
            <w:noProof/>
            <w:webHidden/>
          </w:rPr>
          <w:instrText xml:space="preserve"> PAGEREF _Toc478050155 \h </w:instrText>
        </w:r>
        <w:r w:rsidR="00E2359A">
          <w:rPr>
            <w:noProof/>
            <w:webHidden/>
          </w:rPr>
        </w:r>
        <w:r w:rsidR="00E2359A">
          <w:rPr>
            <w:noProof/>
            <w:webHidden/>
          </w:rPr>
          <w:fldChar w:fldCharType="separate"/>
        </w:r>
        <w:r w:rsidR="008063C0">
          <w:rPr>
            <w:noProof/>
            <w:webHidden/>
          </w:rPr>
          <w:t>4</w:t>
        </w:r>
        <w:r w:rsidR="00E2359A">
          <w:rPr>
            <w:noProof/>
            <w:webHidden/>
          </w:rPr>
          <w:fldChar w:fldCharType="end"/>
        </w:r>
      </w:hyperlink>
    </w:p>
    <w:p w14:paraId="79E45083"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56" w:history="1">
        <w:r w:rsidR="00E2359A" w:rsidRPr="00973930">
          <w:rPr>
            <w:rStyle w:val="Hyperlink"/>
            <w:noProof/>
            <w:lang w:bidi="en-US"/>
          </w:rPr>
          <w:t>1.1</w:t>
        </w:r>
        <w:r w:rsidR="00E2359A">
          <w:rPr>
            <w:rFonts w:asciiTheme="minorHAnsi" w:eastAsiaTheme="minorEastAsia" w:hAnsiTheme="minorHAnsi" w:cstheme="minorBidi"/>
            <w:noProof/>
            <w:szCs w:val="22"/>
            <w:lang w:val="en-US"/>
          </w:rPr>
          <w:tab/>
        </w:r>
        <w:r w:rsidR="00E2359A" w:rsidRPr="00973930">
          <w:rPr>
            <w:rStyle w:val="Hyperlink"/>
            <w:noProof/>
            <w:lang w:bidi="en-US"/>
          </w:rPr>
          <w:t>Project characteristics</w:t>
        </w:r>
        <w:r w:rsidR="00E2359A">
          <w:rPr>
            <w:noProof/>
            <w:webHidden/>
          </w:rPr>
          <w:tab/>
        </w:r>
        <w:r w:rsidR="00E2359A">
          <w:rPr>
            <w:noProof/>
            <w:webHidden/>
          </w:rPr>
          <w:fldChar w:fldCharType="begin"/>
        </w:r>
        <w:r w:rsidR="00E2359A">
          <w:rPr>
            <w:noProof/>
            <w:webHidden/>
          </w:rPr>
          <w:instrText xml:space="preserve"> PAGEREF _Toc478050156 \h </w:instrText>
        </w:r>
        <w:r w:rsidR="00E2359A">
          <w:rPr>
            <w:noProof/>
            <w:webHidden/>
          </w:rPr>
        </w:r>
        <w:r w:rsidR="00E2359A">
          <w:rPr>
            <w:noProof/>
            <w:webHidden/>
          </w:rPr>
          <w:fldChar w:fldCharType="separate"/>
        </w:r>
        <w:r w:rsidR="008063C0">
          <w:rPr>
            <w:noProof/>
            <w:webHidden/>
          </w:rPr>
          <w:t>4</w:t>
        </w:r>
        <w:r w:rsidR="00E2359A">
          <w:rPr>
            <w:noProof/>
            <w:webHidden/>
          </w:rPr>
          <w:fldChar w:fldCharType="end"/>
        </w:r>
      </w:hyperlink>
    </w:p>
    <w:p w14:paraId="46F1B8E9"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57" w:history="1">
        <w:r w:rsidR="00E2359A" w:rsidRPr="00973930">
          <w:rPr>
            <w:rStyle w:val="Hyperlink"/>
            <w:noProof/>
            <w:lang w:bidi="en-US"/>
          </w:rPr>
          <w:t>1.2</w:t>
        </w:r>
        <w:r w:rsidR="00E2359A">
          <w:rPr>
            <w:rFonts w:asciiTheme="minorHAnsi" w:eastAsiaTheme="minorEastAsia" w:hAnsiTheme="minorHAnsi" w:cstheme="minorBidi"/>
            <w:noProof/>
            <w:szCs w:val="22"/>
            <w:lang w:val="en-US"/>
          </w:rPr>
          <w:tab/>
        </w:r>
        <w:r w:rsidR="00E2359A" w:rsidRPr="00973930">
          <w:rPr>
            <w:rStyle w:val="Hyperlink"/>
            <w:noProof/>
            <w:lang w:bidi="en-US"/>
          </w:rPr>
          <w:t>Technical Project Description</w:t>
        </w:r>
        <w:r w:rsidR="00E2359A">
          <w:rPr>
            <w:noProof/>
            <w:webHidden/>
          </w:rPr>
          <w:tab/>
        </w:r>
        <w:r w:rsidR="00E2359A">
          <w:rPr>
            <w:noProof/>
            <w:webHidden/>
          </w:rPr>
          <w:fldChar w:fldCharType="begin"/>
        </w:r>
        <w:r w:rsidR="00E2359A">
          <w:rPr>
            <w:noProof/>
            <w:webHidden/>
          </w:rPr>
          <w:instrText xml:space="preserve"> PAGEREF _Toc478050157 \h </w:instrText>
        </w:r>
        <w:r w:rsidR="00E2359A">
          <w:rPr>
            <w:noProof/>
            <w:webHidden/>
          </w:rPr>
        </w:r>
        <w:r w:rsidR="00E2359A">
          <w:rPr>
            <w:noProof/>
            <w:webHidden/>
          </w:rPr>
          <w:fldChar w:fldCharType="separate"/>
        </w:r>
        <w:r w:rsidR="008063C0">
          <w:rPr>
            <w:noProof/>
            <w:webHidden/>
          </w:rPr>
          <w:t>5</w:t>
        </w:r>
        <w:r w:rsidR="00E2359A">
          <w:rPr>
            <w:noProof/>
            <w:webHidden/>
          </w:rPr>
          <w:fldChar w:fldCharType="end"/>
        </w:r>
      </w:hyperlink>
    </w:p>
    <w:p w14:paraId="424F9E48"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58" w:history="1">
        <w:r w:rsidR="00E2359A" w:rsidRPr="00973930">
          <w:rPr>
            <w:rStyle w:val="Hyperlink"/>
            <w:noProof/>
            <w:lang w:bidi="en-US"/>
          </w:rPr>
          <w:t>1.3</w:t>
        </w:r>
        <w:r w:rsidR="00E2359A">
          <w:rPr>
            <w:rFonts w:asciiTheme="minorHAnsi" w:eastAsiaTheme="minorEastAsia" w:hAnsiTheme="minorHAnsi" w:cstheme="minorBidi"/>
            <w:noProof/>
            <w:szCs w:val="22"/>
            <w:lang w:val="en-US"/>
          </w:rPr>
          <w:tab/>
        </w:r>
        <w:r w:rsidR="00E2359A" w:rsidRPr="00973930">
          <w:rPr>
            <w:rStyle w:val="Hyperlink"/>
            <w:noProof/>
            <w:lang w:bidi="en-US"/>
          </w:rPr>
          <w:t>Units disseminated and summary of Emission Reductions</w:t>
        </w:r>
        <w:r w:rsidR="00E2359A">
          <w:rPr>
            <w:noProof/>
            <w:webHidden/>
          </w:rPr>
          <w:tab/>
        </w:r>
        <w:r w:rsidR="00E2359A">
          <w:rPr>
            <w:noProof/>
            <w:webHidden/>
          </w:rPr>
          <w:fldChar w:fldCharType="begin"/>
        </w:r>
        <w:r w:rsidR="00E2359A">
          <w:rPr>
            <w:noProof/>
            <w:webHidden/>
          </w:rPr>
          <w:instrText xml:space="preserve"> PAGEREF _Toc478050158 \h </w:instrText>
        </w:r>
        <w:r w:rsidR="00E2359A">
          <w:rPr>
            <w:noProof/>
            <w:webHidden/>
          </w:rPr>
        </w:r>
        <w:r w:rsidR="00E2359A">
          <w:rPr>
            <w:noProof/>
            <w:webHidden/>
          </w:rPr>
          <w:fldChar w:fldCharType="separate"/>
        </w:r>
        <w:r w:rsidR="008063C0">
          <w:rPr>
            <w:noProof/>
            <w:webHidden/>
          </w:rPr>
          <w:t>8</w:t>
        </w:r>
        <w:r w:rsidR="00E2359A">
          <w:rPr>
            <w:noProof/>
            <w:webHidden/>
          </w:rPr>
          <w:fldChar w:fldCharType="end"/>
        </w:r>
      </w:hyperlink>
    </w:p>
    <w:p w14:paraId="03780F9E"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59" w:history="1">
        <w:r w:rsidR="00E2359A" w:rsidRPr="00973930">
          <w:rPr>
            <w:rStyle w:val="Hyperlink"/>
            <w:noProof/>
            <w:lang w:bidi="en-US"/>
          </w:rPr>
          <w:t>1.4</w:t>
        </w:r>
        <w:r w:rsidR="00E2359A">
          <w:rPr>
            <w:rFonts w:asciiTheme="minorHAnsi" w:eastAsiaTheme="minorEastAsia" w:hAnsiTheme="minorHAnsi" w:cstheme="minorBidi"/>
            <w:noProof/>
            <w:szCs w:val="22"/>
            <w:lang w:val="en-US"/>
          </w:rPr>
          <w:tab/>
        </w:r>
        <w:r w:rsidR="00E2359A" w:rsidRPr="00973930">
          <w:rPr>
            <w:rStyle w:val="Hyperlink"/>
            <w:noProof/>
            <w:lang w:bidi="en-US"/>
          </w:rPr>
          <w:t>Summary of VERs claimed in CPI MPIV</w:t>
        </w:r>
        <w:r w:rsidR="00E2359A">
          <w:rPr>
            <w:noProof/>
            <w:webHidden/>
          </w:rPr>
          <w:tab/>
        </w:r>
        <w:r w:rsidR="00E2359A">
          <w:rPr>
            <w:noProof/>
            <w:webHidden/>
          </w:rPr>
          <w:fldChar w:fldCharType="begin"/>
        </w:r>
        <w:r w:rsidR="00E2359A">
          <w:rPr>
            <w:noProof/>
            <w:webHidden/>
          </w:rPr>
          <w:instrText xml:space="preserve"> PAGEREF _Toc478050159 \h </w:instrText>
        </w:r>
        <w:r w:rsidR="00E2359A">
          <w:rPr>
            <w:noProof/>
            <w:webHidden/>
          </w:rPr>
        </w:r>
        <w:r w:rsidR="00E2359A">
          <w:rPr>
            <w:noProof/>
            <w:webHidden/>
          </w:rPr>
          <w:fldChar w:fldCharType="separate"/>
        </w:r>
        <w:r w:rsidR="008063C0">
          <w:rPr>
            <w:noProof/>
            <w:webHidden/>
          </w:rPr>
          <w:t>11</w:t>
        </w:r>
        <w:r w:rsidR="00E2359A">
          <w:rPr>
            <w:noProof/>
            <w:webHidden/>
          </w:rPr>
          <w:fldChar w:fldCharType="end"/>
        </w:r>
      </w:hyperlink>
    </w:p>
    <w:p w14:paraId="2FFBE39C" w14:textId="77777777" w:rsidR="00E2359A" w:rsidRDefault="006502E6">
      <w:pPr>
        <w:pStyle w:val="TOC1"/>
        <w:rPr>
          <w:rFonts w:asciiTheme="minorHAnsi" w:eastAsiaTheme="minorEastAsia" w:hAnsiTheme="minorHAnsi" w:cstheme="minorBidi"/>
          <w:b w:val="0"/>
          <w:noProof/>
          <w:szCs w:val="22"/>
          <w:lang w:val="en-US"/>
        </w:rPr>
      </w:pPr>
      <w:hyperlink w:anchor="_Toc478050160" w:history="1">
        <w:r w:rsidR="00E2359A" w:rsidRPr="00973930">
          <w:rPr>
            <w:rStyle w:val="Hyperlink"/>
            <w:noProof/>
            <w:lang w:bidi="en-US"/>
          </w:rPr>
          <w:t>2.</w:t>
        </w:r>
        <w:r w:rsidR="00E2359A">
          <w:rPr>
            <w:rFonts w:asciiTheme="minorHAnsi" w:eastAsiaTheme="minorEastAsia" w:hAnsiTheme="minorHAnsi" w:cstheme="minorBidi"/>
            <w:b w:val="0"/>
            <w:noProof/>
            <w:szCs w:val="22"/>
            <w:lang w:val="en-US"/>
          </w:rPr>
          <w:tab/>
        </w:r>
        <w:r w:rsidR="00E2359A" w:rsidRPr="00973930">
          <w:rPr>
            <w:rStyle w:val="Hyperlink"/>
            <w:noProof/>
            <w:lang w:bidi="en-US"/>
          </w:rPr>
          <w:t>Monitoring activities</w:t>
        </w:r>
        <w:r w:rsidR="00E2359A">
          <w:rPr>
            <w:noProof/>
            <w:webHidden/>
          </w:rPr>
          <w:tab/>
        </w:r>
        <w:r w:rsidR="00E2359A">
          <w:rPr>
            <w:noProof/>
            <w:webHidden/>
          </w:rPr>
          <w:fldChar w:fldCharType="begin"/>
        </w:r>
        <w:r w:rsidR="00E2359A">
          <w:rPr>
            <w:noProof/>
            <w:webHidden/>
          </w:rPr>
          <w:instrText xml:space="preserve"> PAGEREF _Toc478050160 \h </w:instrText>
        </w:r>
        <w:r w:rsidR="00E2359A">
          <w:rPr>
            <w:noProof/>
            <w:webHidden/>
          </w:rPr>
        </w:r>
        <w:r w:rsidR="00E2359A">
          <w:rPr>
            <w:noProof/>
            <w:webHidden/>
          </w:rPr>
          <w:fldChar w:fldCharType="separate"/>
        </w:r>
        <w:r w:rsidR="008063C0">
          <w:rPr>
            <w:noProof/>
            <w:webHidden/>
          </w:rPr>
          <w:t>12</w:t>
        </w:r>
        <w:r w:rsidR="00E2359A">
          <w:rPr>
            <w:noProof/>
            <w:webHidden/>
          </w:rPr>
          <w:fldChar w:fldCharType="end"/>
        </w:r>
      </w:hyperlink>
    </w:p>
    <w:p w14:paraId="6D57AEE3"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61" w:history="1">
        <w:r w:rsidR="00E2359A" w:rsidRPr="00973930">
          <w:rPr>
            <w:rStyle w:val="Hyperlink"/>
            <w:noProof/>
            <w:lang w:bidi="en-US"/>
          </w:rPr>
          <w:t>2.1</w:t>
        </w:r>
        <w:r w:rsidR="00E2359A">
          <w:rPr>
            <w:rFonts w:asciiTheme="minorHAnsi" w:eastAsiaTheme="minorEastAsia" w:hAnsiTheme="minorHAnsi" w:cstheme="minorBidi"/>
            <w:noProof/>
            <w:szCs w:val="22"/>
            <w:lang w:val="en-US"/>
          </w:rPr>
          <w:tab/>
        </w:r>
        <w:r w:rsidR="00E2359A" w:rsidRPr="00973930">
          <w:rPr>
            <w:rStyle w:val="Hyperlink"/>
            <w:noProof/>
            <w:lang w:bidi="en-US"/>
          </w:rPr>
          <w:t>Organisational Setup of the carbon and SD monitoring</w:t>
        </w:r>
        <w:r w:rsidR="00E2359A">
          <w:rPr>
            <w:noProof/>
            <w:webHidden/>
          </w:rPr>
          <w:tab/>
        </w:r>
        <w:r w:rsidR="00E2359A">
          <w:rPr>
            <w:noProof/>
            <w:webHidden/>
          </w:rPr>
          <w:fldChar w:fldCharType="begin"/>
        </w:r>
        <w:r w:rsidR="00E2359A">
          <w:rPr>
            <w:noProof/>
            <w:webHidden/>
          </w:rPr>
          <w:instrText xml:space="preserve"> PAGEREF _Toc478050161 \h </w:instrText>
        </w:r>
        <w:r w:rsidR="00E2359A">
          <w:rPr>
            <w:noProof/>
            <w:webHidden/>
          </w:rPr>
        </w:r>
        <w:r w:rsidR="00E2359A">
          <w:rPr>
            <w:noProof/>
            <w:webHidden/>
          </w:rPr>
          <w:fldChar w:fldCharType="separate"/>
        </w:r>
        <w:r w:rsidR="008063C0">
          <w:rPr>
            <w:noProof/>
            <w:webHidden/>
          </w:rPr>
          <w:t>12</w:t>
        </w:r>
        <w:r w:rsidR="00E2359A">
          <w:rPr>
            <w:noProof/>
            <w:webHidden/>
          </w:rPr>
          <w:fldChar w:fldCharType="end"/>
        </w:r>
      </w:hyperlink>
    </w:p>
    <w:p w14:paraId="57DD24C9"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62" w:history="1">
        <w:r w:rsidR="00E2359A" w:rsidRPr="00973930">
          <w:rPr>
            <w:rStyle w:val="Hyperlink"/>
            <w:noProof/>
            <w:lang w:bidi="en-US"/>
          </w:rPr>
          <w:t xml:space="preserve">2.2 </w:t>
        </w:r>
        <w:r w:rsidR="00E2359A">
          <w:rPr>
            <w:rFonts w:asciiTheme="minorHAnsi" w:eastAsiaTheme="minorEastAsia" w:hAnsiTheme="minorHAnsi" w:cstheme="minorBidi"/>
            <w:noProof/>
            <w:szCs w:val="22"/>
            <w:lang w:val="en-US"/>
          </w:rPr>
          <w:tab/>
        </w:r>
        <w:r w:rsidR="00E2359A" w:rsidRPr="00973930">
          <w:rPr>
            <w:rStyle w:val="Hyperlink"/>
            <w:noProof/>
            <w:lang w:bidi="en-US"/>
          </w:rPr>
          <w:t>Description of human resources</w:t>
        </w:r>
        <w:r w:rsidR="00E2359A">
          <w:rPr>
            <w:noProof/>
            <w:webHidden/>
          </w:rPr>
          <w:tab/>
        </w:r>
        <w:r w:rsidR="00E2359A">
          <w:rPr>
            <w:noProof/>
            <w:webHidden/>
          </w:rPr>
          <w:fldChar w:fldCharType="begin"/>
        </w:r>
        <w:r w:rsidR="00E2359A">
          <w:rPr>
            <w:noProof/>
            <w:webHidden/>
          </w:rPr>
          <w:instrText xml:space="preserve"> PAGEREF _Toc478050162 \h </w:instrText>
        </w:r>
        <w:r w:rsidR="00E2359A">
          <w:rPr>
            <w:noProof/>
            <w:webHidden/>
          </w:rPr>
        </w:r>
        <w:r w:rsidR="00E2359A">
          <w:rPr>
            <w:noProof/>
            <w:webHidden/>
          </w:rPr>
          <w:fldChar w:fldCharType="separate"/>
        </w:r>
        <w:r w:rsidR="008063C0">
          <w:rPr>
            <w:noProof/>
            <w:webHidden/>
          </w:rPr>
          <w:t>13</w:t>
        </w:r>
        <w:r w:rsidR="00E2359A">
          <w:rPr>
            <w:noProof/>
            <w:webHidden/>
          </w:rPr>
          <w:fldChar w:fldCharType="end"/>
        </w:r>
      </w:hyperlink>
    </w:p>
    <w:p w14:paraId="59D929A1"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63" w:history="1">
        <w:r w:rsidR="00E2359A" w:rsidRPr="00973930">
          <w:rPr>
            <w:rStyle w:val="Hyperlink"/>
            <w:noProof/>
            <w:lang w:bidi="en-US"/>
          </w:rPr>
          <w:t>2.3</w:t>
        </w:r>
        <w:r w:rsidR="00E2359A">
          <w:rPr>
            <w:rFonts w:asciiTheme="minorHAnsi" w:eastAsiaTheme="minorEastAsia" w:hAnsiTheme="minorHAnsi" w:cstheme="minorBidi"/>
            <w:noProof/>
            <w:szCs w:val="22"/>
            <w:lang w:val="en-US"/>
          </w:rPr>
          <w:tab/>
        </w:r>
        <w:r w:rsidR="00E2359A" w:rsidRPr="00973930">
          <w:rPr>
            <w:rStyle w:val="Hyperlink"/>
            <w:noProof/>
            <w:lang w:bidi="en-US"/>
          </w:rPr>
          <w:t>Survey design</w:t>
        </w:r>
        <w:r w:rsidR="00E2359A">
          <w:rPr>
            <w:noProof/>
            <w:webHidden/>
          </w:rPr>
          <w:tab/>
        </w:r>
        <w:r w:rsidR="00E2359A">
          <w:rPr>
            <w:noProof/>
            <w:webHidden/>
          </w:rPr>
          <w:fldChar w:fldCharType="begin"/>
        </w:r>
        <w:r w:rsidR="00E2359A">
          <w:rPr>
            <w:noProof/>
            <w:webHidden/>
          </w:rPr>
          <w:instrText xml:space="preserve"> PAGEREF _Toc478050163 \h </w:instrText>
        </w:r>
        <w:r w:rsidR="00E2359A">
          <w:rPr>
            <w:noProof/>
            <w:webHidden/>
          </w:rPr>
        </w:r>
        <w:r w:rsidR="00E2359A">
          <w:rPr>
            <w:noProof/>
            <w:webHidden/>
          </w:rPr>
          <w:fldChar w:fldCharType="separate"/>
        </w:r>
        <w:r w:rsidR="008063C0">
          <w:rPr>
            <w:noProof/>
            <w:webHidden/>
          </w:rPr>
          <w:t>14</w:t>
        </w:r>
        <w:r w:rsidR="00E2359A">
          <w:rPr>
            <w:noProof/>
            <w:webHidden/>
          </w:rPr>
          <w:fldChar w:fldCharType="end"/>
        </w:r>
      </w:hyperlink>
    </w:p>
    <w:p w14:paraId="7B1EF3EE"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64" w:history="1">
        <w:r w:rsidR="00E2359A" w:rsidRPr="00973930">
          <w:rPr>
            <w:rStyle w:val="Hyperlink"/>
            <w:noProof/>
            <w:lang w:bidi="en-US"/>
          </w:rPr>
          <w:t>2.4</w:t>
        </w:r>
        <w:r w:rsidR="00E2359A">
          <w:rPr>
            <w:rFonts w:asciiTheme="minorHAnsi" w:eastAsiaTheme="minorEastAsia" w:hAnsiTheme="minorHAnsi" w:cstheme="minorBidi"/>
            <w:noProof/>
            <w:szCs w:val="22"/>
            <w:lang w:val="en-US"/>
          </w:rPr>
          <w:tab/>
        </w:r>
        <w:r w:rsidR="00E2359A" w:rsidRPr="00973930">
          <w:rPr>
            <w:rStyle w:val="Hyperlink"/>
            <w:noProof/>
            <w:lang w:bidi="en-US"/>
          </w:rPr>
          <w:t>Biogas user survey (us + cms)</w:t>
        </w:r>
        <w:r w:rsidR="00E2359A">
          <w:rPr>
            <w:noProof/>
            <w:webHidden/>
          </w:rPr>
          <w:tab/>
        </w:r>
        <w:r w:rsidR="00E2359A">
          <w:rPr>
            <w:noProof/>
            <w:webHidden/>
          </w:rPr>
          <w:fldChar w:fldCharType="begin"/>
        </w:r>
        <w:r w:rsidR="00E2359A">
          <w:rPr>
            <w:noProof/>
            <w:webHidden/>
          </w:rPr>
          <w:instrText xml:space="preserve"> PAGEREF _Toc478050164 \h </w:instrText>
        </w:r>
        <w:r w:rsidR="00E2359A">
          <w:rPr>
            <w:noProof/>
            <w:webHidden/>
          </w:rPr>
        </w:r>
        <w:r w:rsidR="00E2359A">
          <w:rPr>
            <w:noProof/>
            <w:webHidden/>
          </w:rPr>
          <w:fldChar w:fldCharType="separate"/>
        </w:r>
        <w:r w:rsidR="008063C0">
          <w:rPr>
            <w:noProof/>
            <w:webHidden/>
          </w:rPr>
          <w:t>14</w:t>
        </w:r>
        <w:r w:rsidR="00E2359A">
          <w:rPr>
            <w:noProof/>
            <w:webHidden/>
          </w:rPr>
          <w:fldChar w:fldCharType="end"/>
        </w:r>
      </w:hyperlink>
    </w:p>
    <w:p w14:paraId="6D80E79F"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65" w:history="1">
        <w:r w:rsidR="00E2359A" w:rsidRPr="00973930">
          <w:rPr>
            <w:rStyle w:val="Hyperlink"/>
            <w:noProof/>
            <w:lang w:val="en-US" w:eastAsia="ja-JP" w:bidi="en-US"/>
          </w:rPr>
          <w:t>2.4.1</w:t>
        </w:r>
        <w:r w:rsidR="00E2359A">
          <w:rPr>
            <w:rFonts w:asciiTheme="minorHAnsi" w:eastAsiaTheme="minorEastAsia" w:hAnsiTheme="minorHAnsi" w:cstheme="minorBidi"/>
            <w:noProof/>
            <w:szCs w:val="22"/>
            <w:lang w:val="en-US"/>
          </w:rPr>
          <w:tab/>
        </w:r>
        <w:r w:rsidR="00E2359A" w:rsidRPr="00973930">
          <w:rPr>
            <w:rStyle w:val="Hyperlink"/>
            <w:noProof/>
            <w:lang w:val="en-US" w:eastAsia="ja-JP" w:bidi="en-US"/>
          </w:rPr>
          <w:t>Survey implementation</w:t>
        </w:r>
        <w:r w:rsidR="00E2359A">
          <w:rPr>
            <w:noProof/>
            <w:webHidden/>
          </w:rPr>
          <w:tab/>
        </w:r>
        <w:r w:rsidR="00E2359A">
          <w:rPr>
            <w:noProof/>
            <w:webHidden/>
          </w:rPr>
          <w:fldChar w:fldCharType="begin"/>
        </w:r>
        <w:r w:rsidR="00E2359A">
          <w:rPr>
            <w:noProof/>
            <w:webHidden/>
          </w:rPr>
          <w:instrText xml:space="preserve"> PAGEREF _Toc478050165 \h </w:instrText>
        </w:r>
        <w:r w:rsidR="00E2359A">
          <w:rPr>
            <w:noProof/>
            <w:webHidden/>
          </w:rPr>
        </w:r>
        <w:r w:rsidR="00E2359A">
          <w:rPr>
            <w:noProof/>
            <w:webHidden/>
          </w:rPr>
          <w:fldChar w:fldCharType="separate"/>
        </w:r>
        <w:r w:rsidR="008063C0">
          <w:rPr>
            <w:noProof/>
            <w:webHidden/>
          </w:rPr>
          <w:t>18</w:t>
        </w:r>
        <w:r w:rsidR="00E2359A">
          <w:rPr>
            <w:noProof/>
            <w:webHidden/>
          </w:rPr>
          <w:fldChar w:fldCharType="end"/>
        </w:r>
      </w:hyperlink>
    </w:p>
    <w:p w14:paraId="0542A9D7"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66" w:history="1">
        <w:r w:rsidR="00E2359A" w:rsidRPr="00973930">
          <w:rPr>
            <w:rStyle w:val="Hyperlink"/>
            <w:noProof/>
            <w:lang w:bidi="en-US"/>
          </w:rPr>
          <w:t>2.5</w:t>
        </w:r>
        <w:r w:rsidR="00E2359A">
          <w:rPr>
            <w:rFonts w:asciiTheme="minorHAnsi" w:eastAsiaTheme="minorEastAsia" w:hAnsiTheme="minorHAnsi" w:cstheme="minorBidi"/>
            <w:noProof/>
            <w:szCs w:val="22"/>
            <w:lang w:val="en-US"/>
          </w:rPr>
          <w:tab/>
        </w:r>
        <w:r w:rsidR="00E2359A" w:rsidRPr="00973930">
          <w:rPr>
            <w:rStyle w:val="Hyperlink"/>
            <w:noProof/>
            <w:lang w:val="en-US" w:bidi="en-US"/>
          </w:rPr>
          <w:t>Baseline Fuel Test (BFT) and the Project Performance Field Test (PFT)</w:t>
        </w:r>
        <w:r w:rsidR="00E2359A">
          <w:rPr>
            <w:noProof/>
            <w:webHidden/>
          </w:rPr>
          <w:tab/>
        </w:r>
        <w:r w:rsidR="00E2359A">
          <w:rPr>
            <w:noProof/>
            <w:webHidden/>
          </w:rPr>
          <w:fldChar w:fldCharType="begin"/>
        </w:r>
        <w:r w:rsidR="00E2359A">
          <w:rPr>
            <w:noProof/>
            <w:webHidden/>
          </w:rPr>
          <w:instrText xml:space="preserve"> PAGEREF _Toc478050166 \h </w:instrText>
        </w:r>
        <w:r w:rsidR="00E2359A">
          <w:rPr>
            <w:noProof/>
            <w:webHidden/>
          </w:rPr>
        </w:r>
        <w:r w:rsidR="00E2359A">
          <w:rPr>
            <w:noProof/>
            <w:webHidden/>
          </w:rPr>
          <w:fldChar w:fldCharType="separate"/>
        </w:r>
        <w:r w:rsidR="008063C0">
          <w:rPr>
            <w:noProof/>
            <w:webHidden/>
          </w:rPr>
          <w:t>19</w:t>
        </w:r>
        <w:r w:rsidR="00E2359A">
          <w:rPr>
            <w:noProof/>
            <w:webHidden/>
          </w:rPr>
          <w:fldChar w:fldCharType="end"/>
        </w:r>
      </w:hyperlink>
    </w:p>
    <w:p w14:paraId="697A3FF2"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67" w:history="1">
        <w:r w:rsidR="00E2359A" w:rsidRPr="00973930">
          <w:rPr>
            <w:rStyle w:val="Hyperlink"/>
            <w:noProof/>
            <w:lang w:val="en-US" w:bidi="en-US"/>
          </w:rPr>
          <w:t>2.5.1</w:t>
        </w:r>
        <w:r w:rsidR="00E2359A">
          <w:rPr>
            <w:rFonts w:asciiTheme="minorHAnsi" w:eastAsiaTheme="minorEastAsia" w:hAnsiTheme="minorHAnsi" w:cstheme="minorBidi"/>
            <w:noProof/>
            <w:szCs w:val="22"/>
            <w:lang w:val="en-US"/>
          </w:rPr>
          <w:tab/>
        </w:r>
        <w:r w:rsidR="00E2359A" w:rsidRPr="00973930">
          <w:rPr>
            <w:rStyle w:val="Hyperlink"/>
            <w:noProof/>
            <w:lang w:bidi="en-US"/>
          </w:rPr>
          <w:t>KPT survey design</w:t>
        </w:r>
        <w:r w:rsidR="00E2359A">
          <w:rPr>
            <w:noProof/>
            <w:webHidden/>
          </w:rPr>
          <w:tab/>
        </w:r>
        <w:r w:rsidR="00E2359A">
          <w:rPr>
            <w:noProof/>
            <w:webHidden/>
          </w:rPr>
          <w:fldChar w:fldCharType="begin"/>
        </w:r>
        <w:r w:rsidR="00E2359A">
          <w:rPr>
            <w:noProof/>
            <w:webHidden/>
          </w:rPr>
          <w:instrText xml:space="preserve"> PAGEREF _Toc478050167 \h </w:instrText>
        </w:r>
        <w:r w:rsidR="00E2359A">
          <w:rPr>
            <w:noProof/>
            <w:webHidden/>
          </w:rPr>
        </w:r>
        <w:r w:rsidR="00E2359A">
          <w:rPr>
            <w:noProof/>
            <w:webHidden/>
          </w:rPr>
          <w:fldChar w:fldCharType="separate"/>
        </w:r>
        <w:r w:rsidR="008063C0">
          <w:rPr>
            <w:noProof/>
            <w:webHidden/>
          </w:rPr>
          <w:t>20</w:t>
        </w:r>
        <w:r w:rsidR="00E2359A">
          <w:rPr>
            <w:noProof/>
            <w:webHidden/>
          </w:rPr>
          <w:fldChar w:fldCharType="end"/>
        </w:r>
      </w:hyperlink>
    </w:p>
    <w:p w14:paraId="11F41284"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68" w:history="1">
        <w:r w:rsidR="00E2359A" w:rsidRPr="00973930">
          <w:rPr>
            <w:rStyle w:val="Hyperlink"/>
            <w:noProof/>
            <w:lang w:bidi="en-US"/>
          </w:rPr>
          <w:t>2.5.2</w:t>
        </w:r>
        <w:r w:rsidR="00E2359A">
          <w:rPr>
            <w:rFonts w:asciiTheme="minorHAnsi" w:eastAsiaTheme="minorEastAsia" w:hAnsiTheme="minorHAnsi" w:cstheme="minorBidi"/>
            <w:noProof/>
            <w:szCs w:val="22"/>
            <w:lang w:val="en-US"/>
          </w:rPr>
          <w:tab/>
        </w:r>
        <w:r w:rsidR="00E2359A" w:rsidRPr="00973930">
          <w:rPr>
            <w:rStyle w:val="Hyperlink"/>
            <w:noProof/>
            <w:lang w:bidi="en-US"/>
          </w:rPr>
          <w:t>KPT implementation</w:t>
        </w:r>
        <w:r w:rsidR="00E2359A">
          <w:rPr>
            <w:noProof/>
            <w:webHidden/>
          </w:rPr>
          <w:tab/>
        </w:r>
        <w:r w:rsidR="00E2359A">
          <w:rPr>
            <w:noProof/>
            <w:webHidden/>
          </w:rPr>
          <w:fldChar w:fldCharType="begin"/>
        </w:r>
        <w:r w:rsidR="00E2359A">
          <w:rPr>
            <w:noProof/>
            <w:webHidden/>
          </w:rPr>
          <w:instrText xml:space="preserve"> PAGEREF _Toc478050168 \h </w:instrText>
        </w:r>
        <w:r w:rsidR="00E2359A">
          <w:rPr>
            <w:noProof/>
            <w:webHidden/>
          </w:rPr>
        </w:r>
        <w:r w:rsidR="00E2359A">
          <w:rPr>
            <w:noProof/>
            <w:webHidden/>
          </w:rPr>
          <w:fldChar w:fldCharType="separate"/>
        </w:r>
        <w:r w:rsidR="008063C0">
          <w:rPr>
            <w:noProof/>
            <w:webHidden/>
          </w:rPr>
          <w:t>22</w:t>
        </w:r>
        <w:r w:rsidR="00E2359A">
          <w:rPr>
            <w:noProof/>
            <w:webHidden/>
          </w:rPr>
          <w:fldChar w:fldCharType="end"/>
        </w:r>
      </w:hyperlink>
    </w:p>
    <w:p w14:paraId="5B76FF22" w14:textId="77777777" w:rsidR="00E2359A" w:rsidRDefault="006502E6">
      <w:pPr>
        <w:pStyle w:val="TOC1"/>
        <w:rPr>
          <w:rFonts w:asciiTheme="minorHAnsi" w:eastAsiaTheme="minorEastAsia" w:hAnsiTheme="minorHAnsi" w:cstheme="minorBidi"/>
          <w:b w:val="0"/>
          <w:noProof/>
          <w:szCs w:val="22"/>
          <w:lang w:val="en-US"/>
        </w:rPr>
      </w:pPr>
      <w:hyperlink w:anchor="_Toc478050169" w:history="1">
        <w:r w:rsidR="00E2359A" w:rsidRPr="00973930">
          <w:rPr>
            <w:rStyle w:val="Hyperlink"/>
            <w:noProof/>
            <w:lang w:bidi="en-US"/>
          </w:rPr>
          <w:t>3.</w:t>
        </w:r>
        <w:r w:rsidR="00E2359A">
          <w:rPr>
            <w:rFonts w:asciiTheme="minorHAnsi" w:eastAsiaTheme="minorEastAsia" w:hAnsiTheme="minorHAnsi" w:cstheme="minorBidi"/>
            <w:b w:val="0"/>
            <w:noProof/>
            <w:szCs w:val="22"/>
            <w:lang w:val="en-US"/>
          </w:rPr>
          <w:tab/>
        </w:r>
        <w:r w:rsidR="00E2359A" w:rsidRPr="00973930">
          <w:rPr>
            <w:rStyle w:val="Hyperlink"/>
            <w:noProof/>
            <w:lang w:bidi="en-US"/>
          </w:rPr>
          <w:t>Results</w:t>
        </w:r>
        <w:r w:rsidR="00E2359A">
          <w:rPr>
            <w:noProof/>
            <w:webHidden/>
          </w:rPr>
          <w:tab/>
        </w:r>
        <w:r w:rsidR="00E2359A">
          <w:rPr>
            <w:noProof/>
            <w:webHidden/>
          </w:rPr>
          <w:fldChar w:fldCharType="begin"/>
        </w:r>
        <w:r w:rsidR="00E2359A">
          <w:rPr>
            <w:noProof/>
            <w:webHidden/>
          </w:rPr>
          <w:instrText xml:space="preserve"> PAGEREF _Toc478050169 \h </w:instrText>
        </w:r>
        <w:r w:rsidR="00E2359A">
          <w:rPr>
            <w:noProof/>
            <w:webHidden/>
          </w:rPr>
        </w:r>
        <w:r w:rsidR="00E2359A">
          <w:rPr>
            <w:noProof/>
            <w:webHidden/>
          </w:rPr>
          <w:fldChar w:fldCharType="separate"/>
        </w:r>
        <w:r w:rsidR="008063C0">
          <w:rPr>
            <w:noProof/>
            <w:webHidden/>
          </w:rPr>
          <w:t>25</w:t>
        </w:r>
        <w:r w:rsidR="00E2359A">
          <w:rPr>
            <w:noProof/>
            <w:webHidden/>
          </w:rPr>
          <w:fldChar w:fldCharType="end"/>
        </w:r>
      </w:hyperlink>
    </w:p>
    <w:p w14:paraId="7F26A97E"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70" w:history="1">
        <w:r w:rsidR="00E2359A" w:rsidRPr="00973930">
          <w:rPr>
            <w:rStyle w:val="Hyperlink"/>
            <w:noProof/>
            <w:lang w:val="en-US" w:bidi="en-US"/>
          </w:rPr>
          <w:t>3.1</w:t>
        </w:r>
        <w:r w:rsidR="00E2359A">
          <w:rPr>
            <w:rFonts w:asciiTheme="minorHAnsi" w:eastAsiaTheme="minorEastAsia" w:hAnsiTheme="minorHAnsi" w:cstheme="minorBidi"/>
            <w:noProof/>
            <w:szCs w:val="22"/>
            <w:lang w:val="en-US"/>
          </w:rPr>
          <w:tab/>
        </w:r>
        <w:r w:rsidR="00E2359A" w:rsidRPr="00973930">
          <w:rPr>
            <w:rStyle w:val="Hyperlink"/>
            <w:noProof/>
            <w:lang w:val="en-US" w:bidi="en-US"/>
          </w:rPr>
          <w:t>BUS survey results</w:t>
        </w:r>
        <w:r w:rsidR="00E2359A">
          <w:rPr>
            <w:noProof/>
            <w:webHidden/>
          </w:rPr>
          <w:tab/>
        </w:r>
        <w:r w:rsidR="00E2359A">
          <w:rPr>
            <w:noProof/>
            <w:webHidden/>
          </w:rPr>
          <w:fldChar w:fldCharType="begin"/>
        </w:r>
        <w:r w:rsidR="00E2359A">
          <w:rPr>
            <w:noProof/>
            <w:webHidden/>
          </w:rPr>
          <w:instrText xml:space="preserve"> PAGEREF _Toc478050170 \h </w:instrText>
        </w:r>
        <w:r w:rsidR="00E2359A">
          <w:rPr>
            <w:noProof/>
            <w:webHidden/>
          </w:rPr>
        </w:r>
        <w:r w:rsidR="00E2359A">
          <w:rPr>
            <w:noProof/>
            <w:webHidden/>
          </w:rPr>
          <w:fldChar w:fldCharType="separate"/>
        </w:r>
        <w:r w:rsidR="008063C0">
          <w:rPr>
            <w:noProof/>
            <w:webHidden/>
          </w:rPr>
          <w:t>25</w:t>
        </w:r>
        <w:r w:rsidR="00E2359A">
          <w:rPr>
            <w:noProof/>
            <w:webHidden/>
          </w:rPr>
          <w:fldChar w:fldCharType="end"/>
        </w:r>
      </w:hyperlink>
    </w:p>
    <w:p w14:paraId="0941476E"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71" w:history="1">
        <w:r w:rsidR="00E2359A" w:rsidRPr="00973930">
          <w:rPr>
            <w:rStyle w:val="Hyperlink"/>
            <w:noProof/>
            <w:lang w:val="en-US" w:bidi="en-US"/>
          </w:rPr>
          <w:t>3.1.1</w:t>
        </w:r>
        <w:r w:rsidR="00E2359A">
          <w:rPr>
            <w:rFonts w:asciiTheme="minorHAnsi" w:eastAsiaTheme="minorEastAsia" w:hAnsiTheme="minorHAnsi" w:cstheme="minorBidi"/>
            <w:noProof/>
            <w:szCs w:val="22"/>
            <w:lang w:val="en-US"/>
          </w:rPr>
          <w:tab/>
        </w:r>
        <w:r w:rsidR="00E2359A" w:rsidRPr="00973930">
          <w:rPr>
            <w:rStyle w:val="Hyperlink"/>
            <w:noProof/>
            <w:lang w:val="en-US" w:bidi="en-US"/>
          </w:rPr>
          <w:t>Parameters monitored and not monitored</w:t>
        </w:r>
        <w:r w:rsidR="00E2359A">
          <w:rPr>
            <w:noProof/>
            <w:webHidden/>
          </w:rPr>
          <w:tab/>
        </w:r>
        <w:r w:rsidR="00E2359A">
          <w:rPr>
            <w:noProof/>
            <w:webHidden/>
          </w:rPr>
          <w:fldChar w:fldCharType="begin"/>
        </w:r>
        <w:r w:rsidR="00E2359A">
          <w:rPr>
            <w:noProof/>
            <w:webHidden/>
          </w:rPr>
          <w:instrText xml:space="preserve"> PAGEREF _Toc478050171 \h </w:instrText>
        </w:r>
        <w:r w:rsidR="00E2359A">
          <w:rPr>
            <w:noProof/>
            <w:webHidden/>
          </w:rPr>
        </w:r>
        <w:r w:rsidR="00E2359A">
          <w:rPr>
            <w:noProof/>
            <w:webHidden/>
          </w:rPr>
          <w:fldChar w:fldCharType="separate"/>
        </w:r>
        <w:r w:rsidR="008063C0">
          <w:rPr>
            <w:noProof/>
            <w:webHidden/>
          </w:rPr>
          <w:t>26</w:t>
        </w:r>
        <w:r w:rsidR="00E2359A">
          <w:rPr>
            <w:noProof/>
            <w:webHidden/>
          </w:rPr>
          <w:fldChar w:fldCharType="end"/>
        </w:r>
      </w:hyperlink>
    </w:p>
    <w:p w14:paraId="285DF5CB"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72" w:history="1">
        <w:r w:rsidR="00E2359A" w:rsidRPr="00973930">
          <w:rPr>
            <w:rStyle w:val="Hyperlink"/>
            <w:noProof/>
            <w:lang w:val="en-US" w:bidi="en-US"/>
          </w:rPr>
          <w:t>3.1.2</w:t>
        </w:r>
        <w:r w:rsidR="00E2359A">
          <w:rPr>
            <w:rFonts w:asciiTheme="minorHAnsi" w:eastAsiaTheme="minorEastAsia" w:hAnsiTheme="minorHAnsi" w:cstheme="minorBidi"/>
            <w:noProof/>
            <w:szCs w:val="22"/>
            <w:lang w:val="en-US"/>
          </w:rPr>
          <w:tab/>
        </w:r>
        <w:r w:rsidR="00E2359A" w:rsidRPr="00973930">
          <w:rPr>
            <w:rStyle w:val="Hyperlink"/>
            <w:noProof/>
            <w:lang w:val="en-US" w:bidi="en-US"/>
          </w:rPr>
          <w:t xml:space="preserve">Emission reduction component 1: </w:t>
        </w:r>
        <w:r w:rsidR="00E2359A" w:rsidRPr="00973930">
          <w:rPr>
            <w:rStyle w:val="Hyperlink"/>
            <w:noProof/>
            <w:lang w:bidi="en-US"/>
          </w:rPr>
          <w:t>Accounting for emission reductions due to the displacement of fossil fuels and non-renewable biomass</w:t>
        </w:r>
        <w:r w:rsidR="00E2359A">
          <w:rPr>
            <w:noProof/>
            <w:webHidden/>
          </w:rPr>
          <w:tab/>
        </w:r>
        <w:r w:rsidR="00E2359A">
          <w:rPr>
            <w:noProof/>
            <w:webHidden/>
          </w:rPr>
          <w:fldChar w:fldCharType="begin"/>
        </w:r>
        <w:r w:rsidR="00E2359A">
          <w:rPr>
            <w:noProof/>
            <w:webHidden/>
          </w:rPr>
          <w:instrText xml:space="preserve"> PAGEREF _Toc478050172 \h </w:instrText>
        </w:r>
        <w:r w:rsidR="00E2359A">
          <w:rPr>
            <w:noProof/>
            <w:webHidden/>
          </w:rPr>
        </w:r>
        <w:r w:rsidR="00E2359A">
          <w:rPr>
            <w:noProof/>
            <w:webHidden/>
          </w:rPr>
          <w:fldChar w:fldCharType="separate"/>
        </w:r>
        <w:r w:rsidR="008063C0">
          <w:rPr>
            <w:noProof/>
            <w:webHidden/>
          </w:rPr>
          <w:t>31</w:t>
        </w:r>
        <w:r w:rsidR="00E2359A">
          <w:rPr>
            <w:noProof/>
            <w:webHidden/>
          </w:rPr>
          <w:fldChar w:fldCharType="end"/>
        </w:r>
      </w:hyperlink>
    </w:p>
    <w:p w14:paraId="37AB3461"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73" w:history="1">
        <w:r w:rsidR="00E2359A" w:rsidRPr="00973930">
          <w:rPr>
            <w:rStyle w:val="Hyperlink"/>
            <w:noProof/>
            <w:lang w:bidi="en-US"/>
          </w:rPr>
          <w:t>3.1.4</w:t>
        </w:r>
        <w:r w:rsidR="00E2359A">
          <w:rPr>
            <w:rFonts w:asciiTheme="minorHAnsi" w:eastAsiaTheme="minorEastAsia" w:hAnsiTheme="minorHAnsi" w:cstheme="minorBidi"/>
            <w:noProof/>
            <w:szCs w:val="22"/>
            <w:lang w:val="en-US"/>
          </w:rPr>
          <w:tab/>
        </w:r>
        <w:r w:rsidR="00E2359A" w:rsidRPr="00973930">
          <w:rPr>
            <w:rStyle w:val="Hyperlink"/>
            <w:noProof/>
            <w:lang w:bidi="en-US"/>
          </w:rPr>
          <w:t>Leakage emissions</w:t>
        </w:r>
        <w:r w:rsidR="00E2359A">
          <w:rPr>
            <w:noProof/>
            <w:webHidden/>
          </w:rPr>
          <w:tab/>
        </w:r>
        <w:r w:rsidR="00E2359A">
          <w:rPr>
            <w:noProof/>
            <w:webHidden/>
          </w:rPr>
          <w:fldChar w:fldCharType="begin"/>
        </w:r>
        <w:r w:rsidR="00E2359A">
          <w:rPr>
            <w:noProof/>
            <w:webHidden/>
          </w:rPr>
          <w:instrText xml:space="preserve"> PAGEREF _Toc478050173 \h </w:instrText>
        </w:r>
        <w:r w:rsidR="00E2359A">
          <w:rPr>
            <w:noProof/>
            <w:webHidden/>
          </w:rPr>
        </w:r>
        <w:r w:rsidR="00E2359A">
          <w:rPr>
            <w:noProof/>
            <w:webHidden/>
          </w:rPr>
          <w:fldChar w:fldCharType="separate"/>
        </w:r>
        <w:r w:rsidR="008063C0">
          <w:rPr>
            <w:noProof/>
            <w:webHidden/>
          </w:rPr>
          <w:t>38</w:t>
        </w:r>
        <w:r w:rsidR="00E2359A">
          <w:rPr>
            <w:noProof/>
            <w:webHidden/>
          </w:rPr>
          <w:fldChar w:fldCharType="end"/>
        </w:r>
      </w:hyperlink>
    </w:p>
    <w:p w14:paraId="3E053997"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74" w:history="1">
        <w:r w:rsidR="00E2359A" w:rsidRPr="00973930">
          <w:rPr>
            <w:rStyle w:val="Hyperlink"/>
            <w:noProof/>
            <w:lang w:val="en-US" w:bidi="en-US"/>
          </w:rPr>
          <w:t>3.1.6:</w:t>
        </w:r>
        <w:r w:rsidR="00E2359A">
          <w:rPr>
            <w:rFonts w:asciiTheme="minorHAnsi" w:eastAsiaTheme="minorEastAsia" w:hAnsiTheme="minorHAnsi" w:cstheme="minorBidi"/>
            <w:noProof/>
            <w:szCs w:val="22"/>
            <w:lang w:val="en-US"/>
          </w:rPr>
          <w:tab/>
        </w:r>
        <w:r w:rsidR="00E2359A" w:rsidRPr="00973930">
          <w:rPr>
            <w:rStyle w:val="Hyperlink"/>
            <w:noProof/>
            <w:lang w:val="en-US" w:bidi="en-US"/>
          </w:rPr>
          <w:t xml:space="preserve"> Ex-post estimate of the emission reductions</w:t>
        </w:r>
        <w:r w:rsidR="00E2359A">
          <w:rPr>
            <w:noProof/>
            <w:webHidden/>
          </w:rPr>
          <w:tab/>
        </w:r>
        <w:r w:rsidR="00E2359A">
          <w:rPr>
            <w:noProof/>
            <w:webHidden/>
          </w:rPr>
          <w:fldChar w:fldCharType="begin"/>
        </w:r>
        <w:r w:rsidR="00E2359A">
          <w:rPr>
            <w:noProof/>
            <w:webHidden/>
          </w:rPr>
          <w:instrText xml:space="preserve"> PAGEREF _Toc478050174 \h </w:instrText>
        </w:r>
        <w:r w:rsidR="00E2359A">
          <w:rPr>
            <w:noProof/>
            <w:webHidden/>
          </w:rPr>
        </w:r>
        <w:r w:rsidR="00E2359A">
          <w:rPr>
            <w:noProof/>
            <w:webHidden/>
          </w:rPr>
          <w:fldChar w:fldCharType="separate"/>
        </w:r>
        <w:r w:rsidR="008063C0">
          <w:rPr>
            <w:noProof/>
            <w:webHidden/>
          </w:rPr>
          <w:t>43</w:t>
        </w:r>
        <w:r w:rsidR="00E2359A">
          <w:rPr>
            <w:noProof/>
            <w:webHidden/>
          </w:rPr>
          <w:fldChar w:fldCharType="end"/>
        </w:r>
      </w:hyperlink>
    </w:p>
    <w:p w14:paraId="697F3337"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75" w:history="1">
        <w:r w:rsidR="00E2359A" w:rsidRPr="00973930">
          <w:rPr>
            <w:rStyle w:val="Hyperlink"/>
            <w:noProof/>
            <w:lang w:val="en-US" w:bidi="en-US"/>
          </w:rPr>
          <w:t>3.1.7</w:t>
        </w:r>
        <w:r w:rsidR="00E2359A">
          <w:rPr>
            <w:rFonts w:asciiTheme="minorHAnsi" w:eastAsiaTheme="minorEastAsia" w:hAnsiTheme="minorHAnsi" w:cstheme="minorBidi"/>
            <w:noProof/>
            <w:szCs w:val="22"/>
            <w:lang w:val="en-US"/>
          </w:rPr>
          <w:tab/>
        </w:r>
        <w:r w:rsidR="00E2359A" w:rsidRPr="00973930">
          <w:rPr>
            <w:rStyle w:val="Hyperlink"/>
            <w:noProof/>
            <w:lang w:val="en-US" w:bidi="en-US"/>
          </w:rPr>
          <w:t>Justification for ER difference with PDD</w:t>
        </w:r>
        <w:r w:rsidR="00E2359A">
          <w:rPr>
            <w:noProof/>
            <w:webHidden/>
          </w:rPr>
          <w:tab/>
        </w:r>
        <w:r w:rsidR="00E2359A">
          <w:rPr>
            <w:noProof/>
            <w:webHidden/>
          </w:rPr>
          <w:fldChar w:fldCharType="begin"/>
        </w:r>
        <w:r w:rsidR="00E2359A">
          <w:rPr>
            <w:noProof/>
            <w:webHidden/>
          </w:rPr>
          <w:instrText xml:space="preserve"> PAGEREF _Toc478050175 \h </w:instrText>
        </w:r>
        <w:r w:rsidR="00E2359A">
          <w:rPr>
            <w:noProof/>
            <w:webHidden/>
          </w:rPr>
        </w:r>
        <w:r w:rsidR="00E2359A">
          <w:rPr>
            <w:noProof/>
            <w:webHidden/>
          </w:rPr>
          <w:fldChar w:fldCharType="separate"/>
        </w:r>
        <w:r w:rsidR="008063C0">
          <w:rPr>
            <w:noProof/>
            <w:webHidden/>
          </w:rPr>
          <w:t>45</w:t>
        </w:r>
        <w:r w:rsidR="00E2359A">
          <w:rPr>
            <w:noProof/>
            <w:webHidden/>
          </w:rPr>
          <w:fldChar w:fldCharType="end"/>
        </w:r>
      </w:hyperlink>
    </w:p>
    <w:p w14:paraId="4FDCAB42" w14:textId="77777777" w:rsidR="00E2359A" w:rsidRDefault="006502E6">
      <w:pPr>
        <w:pStyle w:val="TOC1"/>
        <w:rPr>
          <w:rFonts w:asciiTheme="minorHAnsi" w:eastAsiaTheme="minorEastAsia" w:hAnsiTheme="minorHAnsi" w:cstheme="minorBidi"/>
          <w:b w:val="0"/>
          <w:noProof/>
          <w:szCs w:val="22"/>
          <w:lang w:val="en-US"/>
        </w:rPr>
      </w:pPr>
      <w:hyperlink w:anchor="_Toc478050176" w:history="1">
        <w:r w:rsidR="00E2359A" w:rsidRPr="00973930">
          <w:rPr>
            <w:rStyle w:val="Hyperlink"/>
            <w:noProof/>
            <w:lang w:bidi="en-US"/>
          </w:rPr>
          <w:t>4.</w:t>
        </w:r>
        <w:r w:rsidR="00E2359A">
          <w:rPr>
            <w:rFonts w:asciiTheme="minorHAnsi" w:eastAsiaTheme="minorEastAsia" w:hAnsiTheme="minorHAnsi" w:cstheme="minorBidi"/>
            <w:b w:val="0"/>
            <w:noProof/>
            <w:szCs w:val="22"/>
            <w:lang w:val="en-US"/>
          </w:rPr>
          <w:tab/>
        </w:r>
        <w:r w:rsidR="00E2359A" w:rsidRPr="00973930">
          <w:rPr>
            <w:rStyle w:val="Hyperlink"/>
            <w:noProof/>
            <w:lang w:bidi="en-US"/>
          </w:rPr>
          <w:t>Sustainability monitoring conform monitoring plan in Passport</w:t>
        </w:r>
        <w:r w:rsidR="00E2359A">
          <w:rPr>
            <w:noProof/>
            <w:webHidden/>
          </w:rPr>
          <w:tab/>
        </w:r>
        <w:r w:rsidR="00E2359A">
          <w:rPr>
            <w:noProof/>
            <w:webHidden/>
          </w:rPr>
          <w:fldChar w:fldCharType="begin"/>
        </w:r>
        <w:r w:rsidR="00E2359A">
          <w:rPr>
            <w:noProof/>
            <w:webHidden/>
          </w:rPr>
          <w:instrText xml:space="preserve"> PAGEREF _Toc478050176 \h </w:instrText>
        </w:r>
        <w:r w:rsidR="00E2359A">
          <w:rPr>
            <w:noProof/>
            <w:webHidden/>
          </w:rPr>
        </w:r>
        <w:r w:rsidR="00E2359A">
          <w:rPr>
            <w:noProof/>
            <w:webHidden/>
          </w:rPr>
          <w:fldChar w:fldCharType="separate"/>
        </w:r>
        <w:r w:rsidR="008063C0">
          <w:rPr>
            <w:noProof/>
            <w:webHidden/>
          </w:rPr>
          <w:t>47</w:t>
        </w:r>
        <w:r w:rsidR="00E2359A">
          <w:rPr>
            <w:noProof/>
            <w:webHidden/>
          </w:rPr>
          <w:fldChar w:fldCharType="end"/>
        </w:r>
      </w:hyperlink>
    </w:p>
    <w:p w14:paraId="5FA2DA7E"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77" w:history="1">
        <w:r w:rsidR="00E2359A" w:rsidRPr="00973930">
          <w:rPr>
            <w:rStyle w:val="Hyperlink"/>
            <w:noProof/>
            <w:lang w:bidi="en-US"/>
          </w:rPr>
          <w:t>4.1</w:t>
        </w:r>
        <w:r w:rsidR="00E2359A">
          <w:rPr>
            <w:rFonts w:asciiTheme="minorHAnsi" w:eastAsiaTheme="minorEastAsia" w:hAnsiTheme="minorHAnsi" w:cstheme="minorBidi"/>
            <w:noProof/>
            <w:szCs w:val="22"/>
            <w:lang w:val="en-US"/>
          </w:rPr>
          <w:tab/>
        </w:r>
        <w:r w:rsidR="00E2359A" w:rsidRPr="00973930">
          <w:rPr>
            <w:rStyle w:val="Hyperlink"/>
            <w:noProof/>
            <w:lang w:bidi="en-US"/>
          </w:rPr>
          <w:t>Safeguard Principles</w:t>
        </w:r>
        <w:r w:rsidR="00E2359A">
          <w:rPr>
            <w:noProof/>
            <w:webHidden/>
          </w:rPr>
          <w:tab/>
        </w:r>
        <w:r w:rsidR="00E2359A">
          <w:rPr>
            <w:noProof/>
            <w:webHidden/>
          </w:rPr>
          <w:fldChar w:fldCharType="begin"/>
        </w:r>
        <w:r w:rsidR="00E2359A">
          <w:rPr>
            <w:noProof/>
            <w:webHidden/>
          </w:rPr>
          <w:instrText xml:space="preserve"> PAGEREF _Toc478050177 \h </w:instrText>
        </w:r>
        <w:r w:rsidR="00E2359A">
          <w:rPr>
            <w:noProof/>
            <w:webHidden/>
          </w:rPr>
        </w:r>
        <w:r w:rsidR="00E2359A">
          <w:rPr>
            <w:noProof/>
            <w:webHidden/>
          </w:rPr>
          <w:fldChar w:fldCharType="separate"/>
        </w:r>
        <w:r w:rsidR="008063C0">
          <w:rPr>
            <w:noProof/>
            <w:webHidden/>
          </w:rPr>
          <w:t>47</w:t>
        </w:r>
        <w:r w:rsidR="00E2359A">
          <w:rPr>
            <w:noProof/>
            <w:webHidden/>
          </w:rPr>
          <w:fldChar w:fldCharType="end"/>
        </w:r>
      </w:hyperlink>
    </w:p>
    <w:p w14:paraId="05A4F39C" w14:textId="77777777" w:rsidR="00E2359A" w:rsidRDefault="006502E6">
      <w:pPr>
        <w:pStyle w:val="TOC2"/>
        <w:tabs>
          <w:tab w:val="left" w:pos="880"/>
          <w:tab w:val="right" w:leader="dot" w:pos="9350"/>
        </w:tabs>
        <w:rPr>
          <w:rFonts w:asciiTheme="minorHAnsi" w:eastAsiaTheme="minorEastAsia" w:hAnsiTheme="minorHAnsi" w:cstheme="minorBidi"/>
          <w:noProof/>
          <w:szCs w:val="22"/>
          <w:lang w:val="en-US"/>
        </w:rPr>
      </w:pPr>
      <w:hyperlink w:anchor="_Toc478050178" w:history="1">
        <w:r w:rsidR="00E2359A" w:rsidRPr="00973930">
          <w:rPr>
            <w:rStyle w:val="Hyperlink"/>
            <w:noProof/>
            <w:lang w:bidi="en-US"/>
          </w:rPr>
          <w:t>4.2</w:t>
        </w:r>
        <w:r w:rsidR="00E2359A">
          <w:rPr>
            <w:rFonts w:asciiTheme="minorHAnsi" w:eastAsiaTheme="minorEastAsia" w:hAnsiTheme="minorHAnsi" w:cstheme="minorBidi"/>
            <w:noProof/>
            <w:szCs w:val="22"/>
            <w:lang w:val="en-US"/>
          </w:rPr>
          <w:tab/>
        </w:r>
        <w:r w:rsidR="00E2359A" w:rsidRPr="00973930">
          <w:rPr>
            <w:rStyle w:val="Hyperlink"/>
            <w:noProof/>
            <w:lang w:bidi="en-US"/>
          </w:rPr>
          <w:t>Sustainability Development Assessment</w:t>
        </w:r>
        <w:r w:rsidR="00E2359A">
          <w:rPr>
            <w:noProof/>
            <w:webHidden/>
          </w:rPr>
          <w:tab/>
        </w:r>
        <w:r w:rsidR="00E2359A">
          <w:rPr>
            <w:noProof/>
            <w:webHidden/>
          </w:rPr>
          <w:fldChar w:fldCharType="begin"/>
        </w:r>
        <w:r w:rsidR="00E2359A">
          <w:rPr>
            <w:noProof/>
            <w:webHidden/>
          </w:rPr>
          <w:instrText xml:space="preserve"> PAGEREF _Toc478050178 \h </w:instrText>
        </w:r>
        <w:r w:rsidR="00E2359A">
          <w:rPr>
            <w:noProof/>
            <w:webHidden/>
          </w:rPr>
        </w:r>
        <w:r w:rsidR="00E2359A">
          <w:rPr>
            <w:noProof/>
            <w:webHidden/>
          </w:rPr>
          <w:fldChar w:fldCharType="separate"/>
        </w:r>
        <w:r w:rsidR="008063C0">
          <w:rPr>
            <w:noProof/>
            <w:webHidden/>
          </w:rPr>
          <w:t>48</w:t>
        </w:r>
        <w:r w:rsidR="00E2359A">
          <w:rPr>
            <w:noProof/>
            <w:webHidden/>
          </w:rPr>
          <w:fldChar w:fldCharType="end"/>
        </w:r>
      </w:hyperlink>
    </w:p>
    <w:p w14:paraId="2422675D" w14:textId="77777777" w:rsidR="00E2359A" w:rsidRDefault="006502E6">
      <w:pPr>
        <w:pStyle w:val="TOC3"/>
        <w:tabs>
          <w:tab w:val="left" w:pos="1320"/>
          <w:tab w:val="right" w:leader="dot" w:pos="9350"/>
        </w:tabs>
        <w:rPr>
          <w:rFonts w:asciiTheme="minorHAnsi" w:eastAsiaTheme="minorEastAsia" w:hAnsiTheme="minorHAnsi" w:cstheme="minorBidi"/>
          <w:noProof/>
          <w:szCs w:val="22"/>
          <w:lang w:val="en-US"/>
        </w:rPr>
      </w:pPr>
      <w:hyperlink w:anchor="_Toc478050179" w:history="1">
        <w:r w:rsidR="00E2359A" w:rsidRPr="00973930">
          <w:rPr>
            <w:rStyle w:val="Hyperlink"/>
            <w:noProof/>
            <w:lang w:bidi="en-US"/>
          </w:rPr>
          <w:t>4.2.1</w:t>
        </w:r>
        <w:r w:rsidR="00E2359A">
          <w:rPr>
            <w:rFonts w:asciiTheme="minorHAnsi" w:eastAsiaTheme="minorEastAsia" w:hAnsiTheme="minorHAnsi" w:cstheme="minorBidi"/>
            <w:noProof/>
            <w:szCs w:val="22"/>
            <w:lang w:val="en-US"/>
          </w:rPr>
          <w:tab/>
        </w:r>
        <w:r w:rsidR="00E2359A" w:rsidRPr="00973930">
          <w:rPr>
            <w:rStyle w:val="Hyperlink"/>
            <w:noProof/>
            <w:lang w:bidi="en-US"/>
          </w:rPr>
          <w:t>SD monitoring as per GS requirements</w:t>
        </w:r>
        <w:r w:rsidR="00E2359A">
          <w:rPr>
            <w:noProof/>
            <w:webHidden/>
          </w:rPr>
          <w:tab/>
        </w:r>
        <w:r w:rsidR="00E2359A">
          <w:rPr>
            <w:noProof/>
            <w:webHidden/>
          </w:rPr>
          <w:fldChar w:fldCharType="begin"/>
        </w:r>
        <w:r w:rsidR="00E2359A">
          <w:rPr>
            <w:noProof/>
            <w:webHidden/>
          </w:rPr>
          <w:instrText xml:space="preserve"> PAGEREF _Toc478050179 \h </w:instrText>
        </w:r>
        <w:r w:rsidR="00E2359A">
          <w:rPr>
            <w:noProof/>
            <w:webHidden/>
          </w:rPr>
        </w:r>
        <w:r w:rsidR="00E2359A">
          <w:rPr>
            <w:noProof/>
            <w:webHidden/>
          </w:rPr>
          <w:fldChar w:fldCharType="separate"/>
        </w:r>
        <w:r w:rsidR="008063C0">
          <w:rPr>
            <w:noProof/>
            <w:webHidden/>
          </w:rPr>
          <w:t>48</w:t>
        </w:r>
        <w:r w:rsidR="00E2359A">
          <w:rPr>
            <w:noProof/>
            <w:webHidden/>
          </w:rPr>
          <w:fldChar w:fldCharType="end"/>
        </w:r>
      </w:hyperlink>
    </w:p>
    <w:p w14:paraId="56E41D65" w14:textId="77777777" w:rsidR="00E2359A" w:rsidRDefault="006502E6">
      <w:pPr>
        <w:pStyle w:val="TOC1"/>
        <w:rPr>
          <w:rFonts w:asciiTheme="minorHAnsi" w:eastAsiaTheme="minorEastAsia" w:hAnsiTheme="minorHAnsi" w:cstheme="minorBidi"/>
          <w:b w:val="0"/>
          <w:noProof/>
          <w:szCs w:val="22"/>
          <w:lang w:val="en-US"/>
        </w:rPr>
      </w:pPr>
      <w:hyperlink w:anchor="_Toc478050180" w:history="1">
        <w:r w:rsidR="00E2359A" w:rsidRPr="00973930">
          <w:rPr>
            <w:rStyle w:val="Hyperlink"/>
            <w:noProof/>
            <w:lang w:bidi="en-US"/>
          </w:rPr>
          <w:t>5.</w:t>
        </w:r>
        <w:r w:rsidR="00E2359A">
          <w:rPr>
            <w:rFonts w:asciiTheme="minorHAnsi" w:eastAsiaTheme="minorEastAsia" w:hAnsiTheme="minorHAnsi" w:cstheme="minorBidi"/>
            <w:b w:val="0"/>
            <w:noProof/>
            <w:szCs w:val="22"/>
            <w:lang w:val="en-US"/>
          </w:rPr>
          <w:tab/>
        </w:r>
        <w:r w:rsidR="00E2359A" w:rsidRPr="00973930">
          <w:rPr>
            <w:rStyle w:val="Hyperlink"/>
            <w:noProof/>
            <w:lang w:bidi="en-US"/>
          </w:rPr>
          <w:t>Stakeholder feedback</w:t>
        </w:r>
        <w:r w:rsidR="00E2359A">
          <w:rPr>
            <w:noProof/>
            <w:webHidden/>
          </w:rPr>
          <w:tab/>
        </w:r>
        <w:r w:rsidR="00E2359A">
          <w:rPr>
            <w:noProof/>
            <w:webHidden/>
          </w:rPr>
          <w:fldChar w:fldCharType="begin"/>
        </w:r>
        <w:r w:rsidR="00E2359A">
          <w:rPr>
            <w:noProof/>
            <w:webHidden/>
          </w:rPr>
          <w:instrText xml:space="preserve"> PAGEREF _Toc478050180 \h </w:instrText>
        </w:r>
        <w:r w:rsidR="00E2359A">
          <w:rPr>
            <w:noProof/>
            <w:webHidden/>
          </w:rPr>
        </w:r>
        <w:r w:rsidR="00E2359A">
          <w:rPr>
            <w:noProof/>
            <w:webHidden/>
          </w:rPr>
          <w:fldChar w:fldCharType="separate"/>
        </w:r>
        <w:r w:rsidR="008063C0">
          <w:rPr>
            <w:noProof/>
            <w:webHidden/>
          </w:rPr>
          <w:t>54</w:t>
        </w:r>
        <w:r w:rsidR="00E2359A">
          <w:rPr>
            <w:noProof/>
            <w:webHidden/>
          </w:rPr>
          <w:fldChar w:fldCharType="end"/>
        </w:r>
      </w:hyperlink>
    </w:p>
    <w:p w14:paraId="084897E4" w14:textId="77777777" w:rsidR="00E2359A" w:rsidRDefault="006502E6">
      <w:pPr>
        <w:pStyle w:val="TOC1"/>
        <w:rPr>
          <w:rFonts w:asciiTheme="minorHAnsi" w:eastAsiaTheme="minorEastAsia" w:hAnsiTheme="minorHAnsi" w:cstheme="minorBidi"/>
          <w:b w:val="0"/>
          <w:noProof/>
          <w:szCs w:val="22"/>
          <w:lang w:val="en-US"/>
        </w:rPr>
      </w:pPr>
      <w:hyperlink w:anchor="_Toc478050181" w:history="1">
        <w:r w:rsidR="00E2359A" w:rsidRPr="00973930">
          <w:rPr>
            <w:rStyle w:val="Hyperlink"/>
            <w:noProof/>
            <w:lang w:bidi="en-US"/>
          </w:rPr>
          <w:t>6.</w:t>
        </w:r>
        <w:r w:rsidR="00E2359A">
          <w:rPr>
            <w:rFonts w:asciiTheme="minorHAnsi" w:eastAsiaTheme="minorEastAsia" w:hAnsiTheme="minorHAnsi" w:cstheme="minorBidi"/>
            <w:b w:val="0"/>
            <w:noProof/>
            <w:szCs w:val="22"/>
            <w:lang w:val="en-US"/>
          </w:rPr>
          <w:tab/>
        </w:r>
        <w:r w:rsidR="00E2359A" w:rsidRPr="00973930">
          <w:rPr>
            <w:rStyle w:val="Hyperlink"/>
            <w:noProof/>
            <w:lang w:bidi="en-US"/>
          </w:rPr>
          <w:t>Data quality control and assurance</w:t>
        </w:r>
        <w:r w:rsidR="00E2359A">
          <w:rPr>
            <w:noProof/>
            <w:webHidden/>
          </w:rPr>
          <w:tab/>
        </w:r>
        <w:r w:rsidR="00E2359A">
          <w:rPr>
            <w:noProof/>
            <w:webHidden/>
          </w:rPr>
          <w:fldChar w:fldCharType="begin"/>
        </w:r>
        <w:r w:rsidR="00E2359A">
          <w:rPr>
            <w:noProof/>
            <w:webHidden/>
          </w:rPr>
          <w:instrText xml:space="preserve"> PAGEREF _Toc478050181 \h </w:instrText>
        </w:r>
        <w:r w:rsidR="00E2359A">
          <w:rPr>
            <w:noProof/>
            <w:webHidden/>
          </w:rPr>
        </w:r>
        <w:r w:rsidR="00E2359A">
          <w:rPr>
            <w:noProof/>
            <w:webHidden/>
          </w:rPr>
          <w:fldChar w:fldCharType="separate"/>
        </w:r>
        <w:r w:rsidR="008063C0">
          <w:rPr>
            <w:noProof/>
            <w:webHidden/>
          </w:rPr>
          <w:t>55</w:t>
        </w:r>
        <w:r w:rsidR="00E2359A">
          <w:rPr>
            <w:noProof/>
            <w:webHidden/>
          </w:rPr>
          <w:fldChar w:fldCharType="end"/>
        </w:r>
      </w:hyperlink>
    </w:p>
    <w:p w14:paraId="63F7C464" w14:textId="77777777" w:rsidR="00E2359A" w:rsidRDefault="006502E6">
      <w:pPr>
        <w:pStyle w:val="TOC2"/>
        <w:tabs>
          <w:tab w:val="left" w:pos="1320"/>
          <w:tab w:val="right" w:leader="dot" w:pos="9350"/>
        </w:tabs>
        <w:rPr>
          <w:rFonts w:asciiTheme="minorHAnsi" w:eastAsiaTheme="minorEastAsia" w:hAnsiTheme="minorHAnsi" w:cstheme="minorBidi"/>
          <w:noProof/>
          <w:szCs w:val="22"/>
          <w:lang w:val="en-US"/>
        </w:rPr>
      </w:pPr>
      <w:hyperlink w:anchor="_Toc478050182" w:history="1">
        <w:r w:rsidR="00E2359A" w:rsidRPr="00973930">
          <w:rPr>
            <w:rStyle w:val="Hyperlink"/>
            <w:noProof/>
            <w:lang w:bidi="en-US"/>
          </w:rPr>
          <w:t>Annex 1:</w:t>
        </w:r>
        <w:r w:rsidR="00E2359A">
          <w:rPr>
            <w:rFonts w:asciiTheme="minorHAnsi" w:eastAsiaTheme="minorEastAsia" w:hAnsiTheme="minorHAnsi" w:cstheme="minorBidi"/>
            <w:noProof/>
            <w:szCs w:val="22"/>
            <w:lang w:val="en-US"/>
          </w:rPr>
          <w:tab/>
        </w:r>
        <w:r w:rsidR="00E2359A" w:rsidRPr="00973930">
          <w:rPr>
            <w:rStyle w:val="Hyperlink"/>
            <w:noProof/>
            <w:lang w:bidi="en-US"/>
          </w:rPr>
          <w:t>Contact details of the Project Participants</w:t>
        </w:r>
        <w:r w:rsidR="00E2359A">
          <w:rPr>
            <w:noProof/>
            <w:webHidden/>
          </w:rPr>
          <w:tab/>
        </w:r>
        <w:r w:rsidR="00E2359A">
          <w:rPr>
            <w:noProof/>
            <w:webHidden/>
          </w:rPr>
          <w:fldChar w:fldCharType="begin"/>
        </w:r>
        <w:r w:rsidR="00E2359A">
          <w:rPr>
            <w:noProof/>
            <w:webHidden/>
          </w:rPr>
          <w:instrText xml:space="preserve"> PAGEREF _Toc478050182 \h </w:instrText>
        </w:r>
        <w:r w:rsidR="00E2359A">
          <w:rPr>
            <w:noProof/>
            <w:webHidden/>
          </w:rPr>
        </w:r>
        <w:r w:rsidR="00E2359A">
          <w:rPr>
            <w:noProof/>
            <w:webHidden/>
          </w:rPr>
          <w:fldChar w:fldCharType="separate"/>
        </w:r>
        <w:r w:rsidR="008063C0">
          <w:rPr>
            <w:noProof/>
            <w:webHidden/>
          </w:rPr>
          <w:t>57</w:t>
        </w:r>
        <w:r w:rsidR="00E2359A">
          <w:rPr>
            <w:noProof/>
            <w:webHidden/>
          </w:rPr>
          <w:fldChar w:fldCharType="end"/>
        </w:r>
      </w:hyperlink>
    </w:p>
    <w:p w14:paraId="333623DE" w14:textId="77777777" w:rsidR="00F26E31" w:rsidRPr="006B36D6" w:rsidRDefault="0014520D" w:rsidP="00F70991">
      <w:pPr>
        <w:pStyle w:val="TOC1"/>
      </w:pPr>
      <w:r w:rsidRPr="006B36D6">
        <w:fldChar w:fldCharType="end"/>
      </w:r>
      <w:bookmarkStart w:id="19" w:name="_Toc275769408"/>
    </w:p>
    <w:p w14:paraId="3F0AD8EF" w14:textId="77777777" w:rsidR="00C255A9" w:rsidRPr="006B36D6" w:rsidRDefault="00C255A9" w:rsidP="00410F29">
      <w:pPr>
        <w:pStyle w:val="Heading1"/>
      </w:pPr>
      <w:bookmarkStart w:id="20" w:name="_Toc353107620"/>
      <w:bookmarkStart w:id="21" w:name="_Toc478050155"/>
      <w:r w:rsidRPr="006B36D6">
        <w:lastRenderedPageBreak/>
        <w:t>1.</w:t>
      </w:r>
      <w:r w:rsidRPr="006B36D6">
        <w:tab/>
        <w:t>Introduction</w:t>
      </w:r>
      <w:bookmarkEnd w:id="17"/>
      <w:bookmarkEnd w:id="18"/>
      <w:bookmarkEnd w:id="19"/>
      <w:bookmarkEnd w:id="20"/>
      <w:bookmarkEnd w:id="21"/>
    </w:p>
    <w:p w14:paraId="1E312823" w14:textId="77777777" w:rsidR="00E03102" w:rsidRPr="006B36D6" w:rsidRDefault="00E03102" w:rsidP="00805DB7">
      <w:pPr>
        <w:autoSpaceDE w:val="0"/>
        <w:autoSpaceDN w:val="0"/>
        <w:adjustRightInd w:val="0"/>
      </w:pPr>
      <w:r w:rsidRPr="006B36D6">
        <w:t>The Indonesia Domestic Biogas Programme (IDBP) is a development programme managed and implemented by Hivos (Humanist Institute for Co-operation with Developing Countries) with technical assistance from SNV (Netherlands Development Organization) and national support from the Directorate General for Electricity and Energy Utilization of the Indonesian Ministry of Energy and Mineral Resources. The overall development objective of the IDBP is to disseminate domestic biodigesters as a local, sustainable energy source through the development of a commercial, market oriented sector in selected Indonesian provinces.</w:t>
      </w:r>
    </w:p>
    <w:p w14:paraId="5EDD7BFD" w14:textId="77777777" w:rsidR="00E03102" w:rsidRPr="006B36D6" w:rsidRDefault="00E03102" w:rsidP="00805DB7">
      <w:pPr>
        <w:autoSpaceDE w:val="0"/>
        <w:autoSpaceDN w:val="0"/>
        <w:adjustRightInd w:val="0"/>
        <w:rPr>
          <w:szCs w:val="22"/>
        </w:rPr>
      </w:pPr>
    </w:p>
    <w:p w14:paraId="71EA785E" w14:textId="56E67594" w:rsidR="00BF1DE5" w:rsidRPr="006B36D6" w:rsidRDefault="00B840C2" w:rsidP="00805DB7">
      <w:pPr>
        <w:autoSpaceDE w:val="0"/>
        <w:autoSpaceDN w:val="0"/>
        <w:adjustRightInd w:val="0"/>
        <w:rPr>
          <w:lang w:bidi="en-US"/>
        </w:rPr>
      </w:pPr>
      <w:r w:rsidRPr="006B36D6">
        <w:rPr>
          <w:lang w:bidi="en-US"/>
        </w:rPr>
        <w:t>This report presents the monitoring activities of</w:t>
      </w:r>
      <w:r w:rsidR="00E03102" w:rsidRPr="006B36D6">
        <w:rPr>
          <w:lang w:bidi="en-US"/>
        </w:rPr>
        <w:t xml:space="preserve"> VPA-</w:t>
      </w:r>
      <w:r w:rsidR="006763F6">
        <w:rPr>
          <w:lang w:bidi="en-US"/>
        </w:rPr>
        <w:t>2</w:t>
      </w:r>
      <w:r w:rsidR="00E03102" w:rsidRPr="006B36D6">
        <w:rPr>
          <w:lang w:bidi="en-US"/>
        </w:rPr>
        <w:t xml:space="preserve"> of the IDBP</w:t>
      </w:r>
      <w:r w:rsidRPr="006B36D6">
        <w:rPr>
          <w:lang w:bidi="en-US"/>
        </w:rPr>
        <w:t xml:space="preserve"> </w:t>
      </w:r>
      <w:r w:rsidR="00E03102" w:rsidRPr="006B36D6">
        <w:rPr>
          <w:lang w:bidi="en-US"/>
        </w:rPr>
        <w:t xml:space="preserve">Programme of Activities </w:t>
      </w:r>
      <w:r w:rsidRPr="006B36D6">
        <w:rPr>
          <w:lang w:bidi="en-US"/>
        </w:rPr>
        <w:t xml:space="preserve">according </w:t>
      </w:r>
      <w:r w:rsidR="00A1117F" w:rsidRPr="006B36D6">
        <w:rPr>
          <w:lang w:bidi="en-US"/>
        </w:rPr>
        <w:t>to the modalities and procedure</w:t>
      </w:r>
      <w:r w:rsidRPr="006B36D6">
        <w:rPr>
          <w:lang w:bidi="en-US"/>
        </w:rPr>
        <w:t>s set by the Gold Standard</w:t>
      </w:r>
      <w:r w:rsidR="00CC20B6" w:rsidRPr="006B36D6">
        <w:rPr>
          <w:lang w:bidi="en-US"/>
        </w:rPr>
        <w:t xml:space="preserve"> (GS)</w:t>
      </w:r>
      <w:r w:rsidRPr="006B36D6">
        <w:rPr>
          <w:lang w:bidi="en-US"/>
        </w:rPr>
        <w:t xml:space="preserve"> for the monitoring period </w:t>
      </w:r>
      <w:r w:rsidR="006763F6">
        <w:rPr>
          <w:lang w:bidi="en-US"/>
        </w:rPr>
        <w:t>I</w:t>
      </w:r>
      <w:r w:rsidR="00C56CE9" w:rsidRPr="006B36D6">
        <w:rPr>
          <w:lang w:bidi="en-US"/>
        </w:rPr>
        <w:t xml:space="preserve"> (MP</w:t>
      </w:r>
      <w:r w:rsidR="006763F6">
        <w:rPr>
          <w:lang w:bidi="en-US"/>
        </w:rPr>
        <w:t>I</w:t>
      </w:r>
      <w:r w:rsidR="007404BA" w:rsidRPr="006B36D6">
        <w:rPr>
          <w:lang w:bidi="en-US"/>
        </w:rPr>
        <w:t>)</w:t>
      </w:r>
      <w:r w:rsidR="00C56CE9" w:rsidRPr="006B36D6">
        <w:rPr>
          <w:lang w:bidi="en-US"/>
        </w:rPr>
        <w:t xml:space="preserve"> of the </w:t>
      </w:r>
      <w:r w:rsidR="00E03102" w:rsidRPr="006B36D6">
        <w:rPr>
          <w:lang w:bidi="en-US"/>
        </w:rPr>
        <w:t>first</w:t>
      </w:r>
      <w:r w:rsidR="00C56CE9" w:rsidRPr="006B36D6">
        <w:rPr>
          <w:lang w:bidi="en-US"/>
        </w:rPr>
        <w:t xml:space="preserve"> crediting period (CPI</w:t>
      </w:r>
      <w:r w:rsidR="00B76B6C" w:rsidRPr="006B36D6">
        <w:rPr>
          <w:lang w:bidi="en-US"/>
        </w:rPr>
        <w:t xml:space="preserve">) covering </w:t>
      </w:r>
      <w:r w:rsidR="00DB1B7C" w:rsidRPr="006B36D6">
        <w:rPr>
          <w:lang w:bidi="en-US"/>
        </w:rPr>
        <w:t>0</w:t>
      </w:r>
      <w:r w:rsidR="00DB1B7C">
        <w:rPr>
          <w:lang w:bidi="en-US"/>
        </w:rPr>
        <w:t>2</w:t>
      </w:r>
      <w:r w:rsidR="0049151F" w:rsidRPr="006B36D6">
        <w:rPr>
          <w:lang w:bidi="en-US"/>
        </w:rPr>
        <w:t>/0</w:t>
      </w:r>
      <w:r w:rsidR="00AC79B5" w:rsidRPr="006B36D6">
        <w:rPr>
          <w:lang w:bidi="en-US"/>
        </w:rPr>
        <w:t>1</w:t>
      </w:r>
      <w:r w:rsidR="0049151F" w:rsidRPr="006B36D6">
        <w:rPr>
          <w:lang w:bidi="en-US"/>
        </w:rPr>
        <w:t>/</w:t>
      </w:r>
      <w:r w:rsidR="003016DB" w:rsidRPr="006B36D6">
        <w:rPr>
          <w:lang w:bidi="en-US"/>
        </w:rPr>
        <w:t>201</w:t>
      </w:r>
      <w:r w:rsidR="00D36860">
        <w:rPr>
          <w:lang w:bidi="en-US"/>
        </w:rPr>
        <w:t>7</w:t>
      </w:r>
      <w:r w:rsidR="003016DB" w:rsidRPr="006B36D6">
        <w:rPr>
          <w:lang w:bidi="en-US"/>
        </w:rPr>
        <w:t xml:space="preserve"> </w:t>
      </w:r>
      <w:r w:rsidRPr="006B36D6">
        <w:rPr>
          <w:lang w:bidi="en-US"/>
        </w:rPr>
        <w:t>t</w:t>
      </w:r>
      <w:r w:rsidR="0049151F" w:rsidRPr="006B36D6">
        <w:rPr>
          <w:lang w:bidi="en-US"/>
        </w:rPr>
        <w:t>o 31/</w:t>
      </w:r>
      <w:r w:rsidR="00B76B6C" w:rsidRPr="006B36D6">
        <w:rPr>
          <w:lang w:bidi="en-US"/>
        </w:rPr>
        <w:t>12</w:t>
      </w:r>
      <w:r w:rsidR="0049151F" w:rsidRPr="006B36D6">
        <w:rPr>
          <w:lang w:bidi="en-US"/>
        </w:rPr>
        <w:t>/</w:t>
      </w:r>
      <w:r w:rsidRPr="006B36D6">
        <w:rPr>
          <w:lang w:bidi="en-US"/>
        </w:rPr>
        <w:t>201</w:t>
      </w:r>
      <w:r w:rsidR="00D36860">
        <w:rPr>
          <w:lang w:bidi="en-US"/>
        </w:rPr>
        <w:t>7</w:t>
      </w:r>
      <w:r w:rsidR="00184BE3" w:rsidRPr="006B36D6">
        <w:rPr>
          <w:lang w:bidi="en-US"/>
        </w:rPr>
        <w:t>, both dates inclusive</w:t>
      </w:r>
      <w:r w:rsidRPr="006B36D6">
        <w:rPr>
          <w:lang w:bidi="en-US"/>
        </w:rPr>
        <w:t>.</w:t>
      </w:r>
      <w:r w:rsidR="00C14794" w:rsidRPr="006B36D6">
        <w:rPr>
          <w:szCs w:val="22"/>
        </w:rPr>
        <w:t xml:space="preserve"> </w:t>
      </w:r>
      <w:r w:rsidR="00946A08" w:rsidRPr="006B36D6">
        <w:rPr>
          <w:lang w:bidi="en-US"/>
        </w:rPr>
        <w:t xml:space="preserve">The </w:t>
      </w:r>
      <w:r w:rsidR="00E03102" w:rsidRPr="006B36D6">
        <w:rPr>
          <w:lang w:bidi="en-US"/>
        </w:rPr>
        <w:t>IDBP</w:t>
      </w:r>
      <w:r w:rsidR="00DD2C84" w:rsidRPr="006B36D6">
        <w:rPr>
          <w:lang w:bidi="en-US"/>
        </w:rPr>
        <w:t xml:space="preserve"> </w:t>
      </w:r>
      <w:r w:rsidR="00946A08" w:rsidRPr="006B36D6">
        <w:rPr>
          <w:lang w:bidi="en-US"/>
        </w:rPr>
        <w:t xml:space="preserve">project in this document will be referred to as ‘the </w:t>
      </w:r>
      <w:r w:rsidR="00BA02ED" w:rsidRPr="006B36D6">
        <w:rPr>
          <w:lang w:bidi="en-US"/>
        </w:rPr>
        <w:t>PoA’</w:t>
      </w:r>
      <w:r w:rsidR="00946A08" w:rsidRPr="006B36D6">
        <w:rPr>
          <w:lang w:bidi="en-US"/>
        </w:rPr>
        <w:t>.</w:t>
      </w:r>
      <w:r w:rsidR="00E13544" w:rsidRPr="006B36D6">
        <w:rPr>
          <w:lang w:bidi="en-US"/>
        </w:rPr>
        <w:t xml:space="preserve"> </w:t>
      </w:r>
      <w:bookmarkStart w:id="22" w:name="_Toc275091208"/>
    </w:p>
    <w:p w14:paraId="4B1897B9" w14:textId="77777777" w:rsidR="00BB507F" w:rsidRPr="006B36D6" w:rsidRDefault="00D51A00" w:rsidP="001F0DD9">
      <w:pPr>
        <w:pStyle w:val="Heading2"/>
      </w:pPr>
      <w:bookmarkStart w:id="23" w:name="_Toc275691798"/>
      <w:bookmarkStart w:id="24" w:name="_Toc275769410"/>
      <w:bookmarkStart w:id="25" w:name="_Toc353107621"/>
      <w:bookmarkStart w:id="26" w:name="_Toc478050156"/>
      <w:r w:rsidRPr="006B36D6">
        <w:t>1.1</w:t>
      </w:r>
      <w:r w:rsidR="00AE514A" w:rsidRPr="006B36D6">
        <w:tab/>
      </w:r>
      <w:r w:rsidR="00E2359A">
        <w:t>P</w:t>
      </w:r>
      <w:r w:rsidR="00BB507F" w:rsidRPr="006B36D6">
        <w:t xml:space="preserve">roject </w:t>
      </w:r>
      <w:r w:rsidR="00AC732A" w:rsidRPr="006B36D6">
        <w:t>characteristics</w:t>
      </w:r>
      <w:bookmarkEnd w:id="22"/>
      <w:bookmarkEnd w:id="23"/>
      <w:bookmarkEnd w:id="24"/>
      <w:bookmarkEnd w:id="25"/>
      <w:bookmarkEnd w:id="26"/>
      <w:r w:rsidR="00182785" w:rsidRPr="006B36D6">
        <w:t xml:space="preserve"> </w:t>
      </w:r>
    </w:p>
    <w:p w14:paraId="09816B81" w14:textId="77777777" w:rsidR="00441447" w:rsidRPr="006B36D6" w:rsidRDefault="00441447" w:rsidP="00441447">
      <w:pPr>
        <w:rPr>
          <w:lang w:bidi="en-US"/>
        </w:rPr>
      </w:pPr>
      <w:r w:rsidRPr="006B36D6">
        <w:rPr>
          <w:lang w:bidi="en-US"/>
        </w:rPr>
        <w:t>The table hereunder details the cha</w:t>
      </w:r>
      <w:r w:rsidR="00EF20AF" w:rsidRPr="006B36D6">
        <w:rPr>
          <w:lang w:bidi="en-US"/>
        </w:rPr>
        <w:t xml:space="preserve">racteristics of the </w:t>
      </w:r>
      <w:r w:rsidR="00816D30" w:rsidRPr="006B36D6">
        <w:rPr>
          <w:lang w:bidi="en-US"/>
        </w:rPr>
        <w:t>IDBP</w:t>
      </w:r>
      <w:r w:rsidR="00EF20AF" w:rsidRPr="006B36D6">
        <w:rPr>
          <w:lang w:bidi="en-US"/>
        </w:rPr>
        <w:t xml:space="preserve"> project</w:t>
      </w:r>
      <w:r w:rsidRPr="006B36D6">
        <w:rPr>
          <w:lang w:bidi="en-US"/>
        </w:rPr>
        <w:t>.</w:t>
      </w:r>
    </w:p>
    <w:p w14:paraId="4505D86E" w14:textId="77777777" w:rsidR="00441447" w:rsidRPr="006B36D6" w:rsidRDefault="00441447" w:rsidP="00410F29">
      <w:pPr>
        <w:pStyle w:val="Caption"/>
      </w:pPr>
    </w:p>
    <w:p w14:paraId="0C4CC004" w14:textId="77777777" w:rsidR="00436946" w:rsidRPr="006B36D6" w:rsidRDefault="00436946" w:rsidP="00436946">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w:t>
      </w:r>
      <w:r w:rsidR="0014520D" w:rsidRPr="006B36D6">
        <w:fldChar w:fldCharType="end"/>
      </w:r>
      <w:r w:rsidRPr="006B36D6">
        <w:t>: IDBP project characteristics</w:t>
      </w:r>
    </w:p>
    <w:tbl>
      <w:tblPr>
        <w:tblW w:w="9356" w:type="dxa"/>
        <w:tblInd w:w="-15"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top w:w="28" w:type="dxa"/>
          <w:bottom w:w="28" w:type="dxa"/>
        </w:tblCellMar>
        <w:tblLook w:val="04A0" w:firstRow="1" w:lastRow="0" w:firstColumn="1" w:lastColumn="0" w:noHBand="0" w:noVBand="1"/>
      </w:tblPr>
      <w:tblGrid>
        <w:gridCol w:w="3044"/>
        <w:gridCol w:w="6312"/>
      </w:tblGrid>
      <w:tr w:rsidR="00BB507F" w:rsidRPr="006B36D6" w14:paraId="7192C35E" w14:textId="77777777" w:rsidTr="00096F78">
        <w:tc>
          <w:tcPr>
            <w:tcW w:w="3044" w:type="dxa"/>
            <w:tcBorders>
              <w:top w:val="single" w:sz="12" w:space="0" w:color="auto"/>
              <w:left w:val="single" w:sz="12" w:space="0" w:color="auto"/>
              <w:bottom w:val="single" w:sz="12" w:space="0" w:color="auto"/>
            </w:tcBorders>
            <w:shd w:val="clear" w:color="auto" w:fill="A6A6A6" w:themeFill="background1" w:themeFillShade="A6"/>
            <w:vAlign w:val="center"/>
          </w:tcPr>
          <w:p w14:paraId="776F1AF0" w14:textId="77777777" w:rsidR="00BB507F" w:rsidRPr="006B36D6" w:rsidRDefault="00BB507F" w:rsidP="00410F29">
            <w:pPr>
              <w:rPr>
                <w:b/>
                <w:sz w:val="20"/>
                <w:szCs w:val="20"/>
                <w:lang w:bidi="en-US"/>
              </w:rPr>
            </w:pPr>
            <w:r w:rsidRPr="006B36D6">
              <w:rPr>
                <w:b/>
                <w:sz w:val="20"/>
                <w:szCs w:val="20"/>
                <w:lang w:bidi="en-US"/>
              </w:rPr>
              <w:t>Item</w:t>
            </w:r>
          </w:p>
        </w:tc>
        <w:tc>
          <w:tcPr>
            <w:tcW w:w="6312" w:type="dxa"/>
            <w:tcBorders>
              <w:top w:val="single" w:sz="12" w:space="0" w:color="auto"/>
              <w:bottom w:val="single" w:sz="12" w:space="0" w:color="auto"/>
              <w:right w:val="single" w:sz="12" w:space="0" w:color="auto"/>
            </w:tcBorders>
            <w:shd w:val="clear" w:color="auto" w:fill="A6A6A6" w:themeFill="background1" w:themeFillShade="A6"/>
            <w:vAlign w:val="center"/>
          </w:tcPr>
          <w:p w14:paraId="7C695FF2" w14:textId="77777777" w:rsidR="00BB507F" w:rsidRPr="006B36D6" w:rsidRDefault="00BB507F" w:rsidP="00410F29">
            <w:pPr>
              <w:rPr>
                <w:b/>
                <w:sz w:val="20"/>
                <w:szCs w:val="20"/>
                <w:lang w:bidi="en-US"/>
              </w:rPr>
            </w:pPr>
            <w:r w:rsidRPr="006B36D6">
              <w:rPr>
                <w:b/>
                <w:sz w:val="20"/>
                <w:szCs w:val="20"/>
                <w:lang w:bidi="en-US"/>
              </w:rPr>
              <w:t>Data</w:t>
            </w:r>
          </w:p>
        </w:tc>
      </w:tr>
      <w:tr w:rsidR="00E711DD" w:rsidRPr="006B36D6" w14:paraId="08B62ED0" w14:textId="77777777" w:rsidTr="00C0354A">
        <w:tc>
          <w:tcPr>
            <w:tcW w:w="3044" w:type="dxa"/>
            <w:shd w:val="clear" w:color="auto" w:fill="auto"/>
            <w:vAlign w:val="center"/>
          </w:tcPr>
          <w:p w14:paraId="265DE21D" w14:textId="77777777" w:rsidR="00E711DD" w:rsidRPr="006B36D6" w:rsidRDefault="00E711DD" w:rsidP="00410F29">
            <w:pPr>
              <w:rPr>
                <w:sz w:val="20"/>
                <w:szCs w:val="20"/>
                <w:lang w:bidi="en-US"/>
              </w:rPr>
            </w:pPr>
            <w:r w:rsidRPr="006B36D6">
              <w:rPr>
                <w:sz w:val="20"/>
                <w:szCs w:val="20"/>
                <w:lang w:bidi="en-US"/>
              </w:rPr>
              <w:t>Host country</w:t>
            </w:r>
          </w:p>
        </w:tc>
        <w:tc>
          <w:tcPr>
            <w:tcW w:w="6312" w:type="dxa"/>
            <w:shd w:val="clear" w:color="auto" w:fill="auto"/>
            <w:vAlign w:val="center"/>
          </w:tcPr>
          <w:p w14:paraId="7AB83AD6" w14:textId="77777777" w:rsidR="00E711DD" w:rsidRPr="006B36D6" w:rsidRDefault="00794597" w:rsidP="00410F29">
            <w:pPr>
              <w:rPr>
                <w:sz w:val="20"/>
                <w:szCs w:val="20"/>
                <w:lang w:bidi="en-US"/>
              </w:rPr>
            </w:pPr>
            <w:r w:rsidRPr="006B36D6">
              <w:rPr>
                <w:sz w:val="20"/>
                <w:szCs w:val="20"/>
                <w:lang w:bidi="en-US"/>
              </w:rPr>
              <w:t>Indonesia</w:t>
            </w:r>
          </w:p>
        </w:tc>
      </w:tr>
      <w:tr w:rsidR="00BB507F" w:rsidRPr="006B36D6" w14:paraId="6DD801C5" w14:textId="77777777" w:rsidTr="00C0354A">
        <w:tc>
          <w:tcPr>
            <w:tcW w:w="3044" w:type="dxa"/>
            <w:shd w:val="clear" w:color="auto" w:fill="auto"/>
            <w:vAlign w:val="center"/>
          </w:tcPr>
          <w:p w14:paraId="502E99D5" w14:textId="77777777" w:rsidR="00BB507F" w:rsidRPr="006B36D6" w:rsidRDefault="00BB507F" w:rsidP="00410F29">
            <w:pPr>
              <w:rPr>
                <w:sz w:val="20"/>
                <w:szCs w:val="20"/>
                <w:lang w:bidi="en-US"/>
              </w:rPr>
            </w:pPr>
            <w:r w:rsidRPr="006B36D6">
              <w:rPr>
                <w:sz w:val="20"/>
                <w:szCs w:val="20"/>
                <w:lang w:bidi="en-US"/>
              </w:rPr>
              <w:t>Project title</w:t>
            </w:r>
          </w:p>
        </w:tc>
        <w:tc>
          <w:tcPr>
            <w:tcW w:w="6312" w:type="dxa"/>
            <w:shd w:val="clear" w:color="auto" w:fill="auto"/>
            <w:vAlign w:val="center"/>
          </w:tcPr>
          <w:p w14:paraId="26D06A08" w14:textId="77777777" w:rsidR="004A6013" w:rsidRPr="006B36D6" w:rsidRDefault="004A6013" w:rsidP="004A6013">
            <w:pPr>
              <w:rPr>
                <w:sz w:val="20"/>
                <w:szCs w:val="20"/>
                <w:lang w:bidi="en-US"/>
              </w:rPr>
            </w:pPr>
            <w:r w:rsidRPr="006B36D6">
              <w:rPr>
                <w:sz w:val="20"/>
                <w:szCs w:val="20"/>
                <w:lang w:bidi="en-US"/>
              </w:rPr>
              <w:t>PoA:  Indonesia Domestic Biogas Programme of Activities (IDBP) (ID 1172)</w:t>
            </w:r>
          </w:p>
          <w:p w14:paraId="24806CBB" w14:textId="5A91BDE1" w:rsidR="00BB507F" w:rsidRPr="006B36D6" w:rsidRDefault="004A6013" w:rsidP="006763F6">
            <w:pPr>
              <w:rPr>
                <w:sz w:val="20"/>
                <w:szCs w:val="20"/>
                <w:lang w:bidi="en-US"/>
              </w:rPr>
            </w:pPr>
            <w:r w:rsidRPr="006B36D6">
              <w:rPr>
                <w:sz w:val="20"/>
                <w:szCs w:val="20"/>
                <w:lang w:bidi="en-US"/>
              </w:rPr>
              <w:t>VPA: Indonesia Domestic Biogas Programme of Activities (IDBP) (ID 1172), VPA-</w:t>
            </w:r>
            <w:r w:rsidR="006763F6">
              <w:rPr>
                <w:sz w:val="20"/>
                <w:szCs w:val="20"/>
                <w:lang w:bidi="en-US"/>
              </w:rPr>
              <w:t>2</w:t>
            </w:r>
            <w:r w:rsidRPr="006B36D6">
              <w:rPr>
                <w:sz w:val="20"/>
                <w:szCs w:val="20"/>
                <w:lang w:bidi="en-US"/>
              </w:rPr>
              <w:t xml:space="preserve">(ID </w:t>
            </w:r>
            <w:r w:rsidR="006763F6">
              <w:rPr>
                <w:sz w:val="20"/>
                <w:szCs w:val="20"/>
                <w:lang w:bidi="en-US"/>
              </w:rPr>
              <w:t>5303</w:t>
            </w:r>
            <w:r w:rsidRPr="006B36D6">
              <w:rPr>
                <w:sz w:val="20"/>
                <w:szCs w:val="20"/>
                <w:lang w:bidi="en-US"/>
              </w:rPr>
              <w:t>)</w:t>
            </w:r>
          </w:p>
        </w:tc>
      </w:tr>
      <w:tr w:rsidR="00BB507F" w:rsidRPr="006B36D6" w14:paraId="04DC9FFB" w14:textId="77777777" w:rsidTr="00C0354A">
        <w:tc>
          <w:tcPr>
            <w:tcW w:w="3044" w:type="dxa"/>
            <w:shd w:val="clear" w:color="auto" w:fill="auto"/>
            <w:vAlign w:val="center"/>
          </w:tcPr>
          <w:p w14:paraId="12C8D97B" w14:textId="77777777" w:rsidR="00BB507F" w:rsidRPr="006B36D6" w:rsidRDefault="00BB507F" w:rsidP="00742CCA">
            <w:pPr>
              <w:rPr>
                <w:sz w:val="20"/>
                <w:szCs w:val="20"/>
                <w:lang w:bidi="en-US"/>
              </w:rPr>
            </w:pPr>
            <w:r w:rsidRPr="006B36D6">
              <w:rPr>
                <w:sz w:val="20"/>
                <w:szCs w:val="20"/>
                <w:lang w:bidi="en-US"/>
              </w:rPr>
              <w:t xml:space="preserve">Project </w:t>
            </w:r>
            <w:r w:rsidR="00742CCA" w:rsidRPr="006B36D6">
              <w:rPr>
                <w:sz w:val="20"/>
                <w:szCs w:val="20"/>
                <w:lang w:bidi="en-US"/>
              </w:rPr>
              <w:t>scale</w:t>
            </w:r>
          </w:p>
        </w:tc>
        <w:tc>
          <w:tcPr>
            <w:tcW w:w="6312" w:type="dxa"/>
            <w:shd w:val="clear" w:color="auto" w:fill="auto"/>
            <w:vAlign w:val="center"/>
          </w:tcPr>
          <w:p w14:paraId="3E4C015A" w14:textId="77777777" w:rsidR="00BB507F" w:rsidRPr="006B36D6" w:rsidRDefault="00794597" w:rsidP="00410F29">
            <w:pPr>
              <w:rPr>
                <w:sz w:val="20"/>
                <w:szCs w:val="20"/>
                <w:lang w:bidi="en-US"/>
              </w:rPr>
            </w:pPr>
            <w:r w:rsidRPr="006B36D6">
              <w:rPr>
                <w:sz w:val="20"/>
                <w:szCs w:val="20"/>
                <w:lang w:bidi="en-US"/>
              </w:rPr>
              <w:t>Small</w:t>
            </w:r>
            <w:r w:rsidR="00BB507F" w:rsidRPr="006B36D6">
              <w:rPr>
                <w:sz w:val="20"/>
                <w:szCs w:val="20"/>
                <w:lang w:bidi="en-US"/>
              </w:rPr>
              <w:t xml:space="preserve"> scale</w:t>
            </w:r>
          </w:p>
        </w:tc>
      </w:tr>
      <w:tr w:rsidR="00BB507F" w:rsidRPr="006B36D6" w14:paraId="63DD005A" w14:textId="77777777" w:rsidTr="00C0354A">
        <w:tc>
          <w:tcPr>
            <w:tcW w:w="3044" w:type="dxa"/>
            <w:shd w:val="clear" w:color="auto" w:fill="auto"/>
            <w:vAlign w:val="center"/>
          </w:tcPr>
          <w:p w14:paraId="1EF22233" w14:textId="77777777" w:rsidR="00BB507F" w:rsidRPr="006B36D6" w:rsidRDefault="00BB507F" w:rsidP="00410F29">
            <w:pPr>
              <w:rPr>
                <w:sz w:val="20"/>
                <w:szCs w:val="20"/>
                <w:lang w:bidi="en-US"/>
              </w:rPr>
            </w:pPr>
            <w:r w:rsidRPr="006B36D6">
              <w:rPr>
                <w:sz w:val="20"/>
                <w:szCs w:val="20"/>
                <w:lang w:bidi="en-US"/>
              </w:rPr>
              <w:t xml:space="preserve">GS </w:t>
            </w:r>
            <w:r w:rsidR="006D1035" w:rsidRPr="006B36D6">
              <w:rPr>
                <w:sz w:val="20"/>
                <w:szCs w:val="20"/>
                <w:lang w:bidi="en-US"/>
              </w:rPr>
              <w:t>project ID</w:t>
            </w:r>
          </w:p>
        </w:tc>
        <w:tc>
          <w:tcPr>
            <w:tcW w:w="6312" w:type="dxa"/>
            <w:shd w:val="clear" w:color="auto" w:fill="auto"/>
            <w:vAlign w:val="center"/>
          </w:tcPr>
          <w:p w14:paraId="4A16B2FA" w14:textId="4241B56E" w:rsidR="00BB507F" w:rsidRPr="006B36D6" w:rsidRDefault="00BB507F" w:rsidP="006763F6">
            <w:pPr>
              <w:rPr>
                <w:sz w:val="20"/>
                <w:szCs w:val="20"/>
                <w:lang w:bidi="en-US"/>
              </w:rPr>
            </w:pPr>
            <w:r w:rsidRPr="006B36D6">
              <w:rPr>
                <w:sz w:val="20"/>
                <w:szCs w:val="20"/>
                <w:lang w:bidi="en-US"/>
              </w:rPr>
              <w:t>GS</w:t>
            </w:r>
            <w:r w:rsidR="00794597" w:rsidRPr="006B36D6">
              <w:rPr>
                <w:sz w:val="20"/>
                <w:szCs w:val="20"/>
                <w:lang w:bidi="en-US"/>
              </w:rPr>
              <w:t>1172</w:t>
            </w:r>
            <w:r w:rsidR="00742CCA" w:rsidRPr="006B36D6">
              <w:rPr>
                <w:sz w:val="20"/>
                <w:szCs w:val="20"/>
                <w:lang w:bidi="en-US"/>
              </w:rPr>
              <w:t xml:space="preserve"> and GS </w:t>
            </w:r>
            <w:r w:rsidR="006763F6">
              <w:rPr>
                <w:sz w:val="20"/>
                <w:szCs w:val="20"/>
                <w:lang w:bidi="en-US"/>
              </w:rPr>
              <w:t>5303</w:t>
            </w:r>
          </w:p>
        </w:tc>
      </w:tr>
      <w:tr w:rsidR="00FF2BC4" w:rsidRPr="006B36D6" w14:paraId="6D44F84F" w14:textId="77777777" w:rsidTr="00C0354A">
        <w:tc>
          <w:tcPr>
            <w:tcW w:w="3044" w:type="dxa"/>
            <w:shd w:val="clear" w:color="auto" w:fill="auto"/>
            <w:vAlign w:val="center"/>
          </w:tcPr>
          <w:p w14:paraId="30636D3D" w14:textId="77777777" w:rsidR="00FF2BC4" w:rsidRPr="006B36D6" w:rsidRDefault="00FF2BC4" w:rsidP="00410F29">
            <w:pPr>
              <w:rPr>
                <w:sz w:val="20"/>
                <w:szCs w:val="20"/>
                <w:lang w:bidi="en-US"/>
              </w:rPr>
            </w:pPr>
            <w:r w:rsidRPr="006B36D6">
              <w:rPr>
                <w:sz w:val="20"/>
                <w:szCs w:val="20"/>
                <w:lang w:bidi="en-US"/>
              </w:rPr>
              <w:t>GS website link</w:t>
            </w:r>
          </w:p>
        </w:tc>
        <w:tc>
          <w:tcPr>
            <w:tcW w:w="6312" w:type="dxa"/>
            <w:shd w:val="clear" w:color="auto" w:fill="auto"/>
            <w:vAlign w:val="center"/>
          </w:tcPr>
          <w:p w14:paraId="71629041" w14:textId="77777777" w:rsidR="00FF2BC4" w:rsidRPr="006B36D6" w:rsidRDefault="006502E6" w:rsidP="00410F29">
            <w:pPr>
              <w:rPr>
                <w:sz w:val="20"/>
                <w:szCs w:val="20"/>
                <w:lang w:bidi="en-US"/>
              </w:rPr>
            </w:pPr>
            <w:hyperlink r:id="rId20" w:history="1">
              <w:r w:rsidR="006478E9" w:rsidRPr="00284C7B">
                <w:rPr>
                  <w:rStyle w:val="Hyperlink"/>
                  <w:sz w:val="20"/>
                  <w:szCs w:val="20"/>
                  <w:lang w:bidi="en-US"/>
                </w:rPr>
                <w:t>http://mer.markit.com/br-reg/public/master-project.jsp?project_id=103000000000019</w:t>
              </w:r>
            </w:hyperlink>
            <w:r w:rsidR="006478E9">
              <w:rPr>
                <w:sz w:val="20"/>
                <w:szCs w:val="20"/>
                <w:lang w:bidi="en-US"/>
              </w:rPr>
              <w:t xml:space="preserve"> </w:t>
            </w:r>
          </w:p>
        </w:tc>
      </w:tr>
      <w:tr w:rsidR="00BB507F" w:rsidRPr="006B36D6" w14:paraId="6809BE5B" w14:textId="77777777" w:rsidTr="00C0354A">
        <w:tc>
          <w:tcPr>
            <w:tcW w:w="3044" w:type="dxa"/>
            <w:shd w:val="clear" w:color="auto" w:fill="auto"/>
            <w:vAlign w:val="center"/>
          </w:tcPr>
          <w:p w14:paraId="09F6E1B8" w14:textId="77777777" w:rsidR="00BB507F" w:rsidRPr="006B36D6" w:rsidRDefault="00BB507F" w:rsidP="00410F29">
            <w:pPr>
              <w:rPr>
                <w:sz w:val="20"/>
                <w:szCs w:val="20"/>
                <w:lang w:bidi="en-US"/>
              </w:rPr>
            </w:pPr>
            <w:r w:rsidRPr="006B36D6">
              <w:rPr>
                <w:sz w:val="20"/>
                <w:szCs w:val="20"/>
                <w:lang w:bidi="en-US"/>
              </w:rPr>
              <w:t>Project scope according to UNFCCC categories</w:t>
            </w:r>
          </w:p>
        </w:tc>
        <w:tc>
          <w:tcPr>
            <w:tcW w:w="6312" w:type="dxa"/>
            <w:shd w:val="clear" w:color="auto" w:fill="auto"/>
            <w:vAlign w:val="center"/>
          </w:tcPr>
          <w:p w14:paraId="5F3DFC6D" w14:textId="77777777" w:rsidR="00BB507F" w:rsidRPr="006B36D6" w:rsidRDefault="00BB507F" w:rsidP="00410F29">
            <w:pPr>
              <w:rPr>
                <w:sz w:val="20"/>
                <w:szCs w:val="20"/>
                <w:lang w:bidi="en-US"/>
              </w:rPr>
            </w:pPr>
            <w:r w:rsidRPr="006B36D6">
              <w:rPr>
                <w:sz w:val="20"/>
                <w:szCs w:val="20"/>
                <w:lang w:bidi="en-US"/>
              </w:rPr>
              <w:t>Renewably energy delivery to the user and methane avoidance</w:t>
            </w:r>
          </w:p>
        </w:tc>
      </w:tr>
      <w:tr w:rsidR="00BB507F" w:rsidRPr="006B36D6" w14:paraId="36BD9CB2" w14:textId="77777777" w:rsidTr="00C0354A">
        <w:tc>
          <w:tcPr>
            <w:tcW w:w="3044" w:type="dxa"/>
            <w:shd w:val="clear" w:color="auto" w:fill="auto"/>
            <w:vAlign w:val="center"/>
          </w:tcPr>
          <w:p w14:paraId="58D8A450" w14:textId="77777777" w:rsidR="00BB507F" w:rsidRPr="006B36D6" w:rsidRDefault="00BB507F" w:rsidP="00410F29">
            <w:pPr>
              <w:rPr>
                <w:sz w:val="20"/>
                <w:szCs w:val="20"/>
                <w:lang w:bidi="en-US"/>
              </w:rPr>
            </w:pPr>
            <w:r w:rsidRPr="006B36D6">
              <w:rPr>
                <w:sz w:val="20"/>
                <w:szCs w:val="20"/>
                <w:lang w:bidi="en-US"/>
              </w:rPr>
              <w:t>Applied methodology</w:t>
            </w:r>
          </w:p>
        </w:tc>
        <w:tc>
          <w:tcPr>
            <w:tcW w:w="6312" w:type="dxa"/>
            <w:shd w:val="clear" w:color="auto" w:fill="auto"/>
            <w:vAlign w:val="center"/>
          </w:tcPr>
          <w:p w14:paraId="0A24898D" w14:textId="77777777" w:rsidR="00BB507F" w:rsidRPr="006B36D6" w:rsidRDefault="00794597" w:rsidP="00EF20AF">
            <w:pPr>
              <w:rPr>
                <w:sz w:val="20"/>
                <w:szCs w:val="20"/>
                <w:lang w:bidi="en-US"/>
              </w:rPr>
            </w:pPr>
            <w:r w:rsidRPr="006B36D6">
              <w:rPr>
                <w:sz w:val="20"/>
                <w:szCs w:val="20"/>
                <w:lang w:bidi="en-US"/>
              </w:rPr>
              <w:t>‘Technologies and practices to displace decentralized thermal energy consumption’ (11/04/2011)</w:t>
            </w:r>
          </w:p>
        </w:tc>
      </w:tr>
      <w:tr w:rsidR="00BB507F" w:rsidRPr="006B36D6" w14:paraId="1E6A9C36" w14:textId="77777777" w:rsidTr="00C0354A">
        <w:tc>
          <w:tcPr>
            <w:tcW w:w="3044" w:type="dxa"/>
            <w:shd w:val="clear" w:color="auto" w:fill="auto"/>
            <w:vAlign w:val="center"/>
          </w:tcPr>
          <w:p w14:paraId="23313487" w14:textId="77777777" w:rsidR="00BB507F" w:rsidRPr="006B36D6" w:rsidRDefault="00BB507F" w:rsidP="00410F29">
            <w:pPr>
              <w:rPr>
                <w:sz w:val="20"/>
                <w:szCs w:val="20"/>
                <w:lang w:bidi="en-US"/>
              </w:rPr>
            </w:pPr>
            <w:r w:rsidRPr="006B36D6">
              <w:rPr>
                <w:sz w:val="20"/>
                <w:szCs w:val="20"/>
                <w:lang w:bidi="en-US"/>
              </w:rPr>
              <w:t>Crediting period</w:t>
            </w:r>
          </w:p>
        </w:tc>
        <w:tc>
          <w:tcPr>
            <w:tcW w:w="6312" w:type="dxa"/>
            <w:shd w:val="clear" w:color="auto" w:fill="auto"/>
            <w:vAlign w:val="center"/>
          </w:tcPr>
          <w:p w14:paraId="31B8ED0B" w14:textId="77777777" w:rsidR="00BB507F" w:rsidRPr="006B36D6" w:rsidRDefault="00641935" w:rsidP="00410F29">
            <w:pPr>
              <w:rPr>
                <w:sz w:val="20"/>
                <w:szCs w:val="20"/>
                <w:lang w:bidi="en-US"/>
              </w:rPr>
            </w:pPr>
            <w:r w:rsidRPr="006B36D6">
              <w:rPr>
                <w:sz w:val="20"/>
                <w:szCs w:val="20"/>
                <w:lang w:bidi="en-US"/>
              </w:rPr>
              <w:t>7 years (renewable)</w:t>
            </w:r>
          </w:p>
        </w:tc>
      </w:tr>
      <w:tr w:rsidR="00BB507F" w:rsidRPr="006B36D6" w14:paraId="4A75810E" w14:textId="77777777" w:rsidTr="00C0354A">
        <w:tc>
          <w:tcPr>
            <w:tcW w:w="3044" w:type="dxa"/>
            <w:shd w:val="clear" w:color="auto" w:fill="auto"/>
            <w:vAlign w:val="center"/>
          </w:tcPr>
          <w:p w14:paraId="7AF77597" w14:textId="77777777" w:rsidR="00BB507F" w:rsidRPr="006B36D6" w:rsidRDefault="00BB507F" w:rsidP="00C65744">
            <w:pPr>
              <w:rPr>
                <w:sz w:val="20"/>
                <w:szCs w:val="20"/>
                <w:lang w:bidi="en-US"/>
              </w:rPr>
            </w:pPr>
            <w:r w:rsidRPr="006B36D6">
              <w:rPr>
                <w:sz w:val="20"/>
                <w:szCs w:val="20"/>
                <w:lang w:bidi="en-US"/>
              </w:rPr>
              <w:t xml:space="preserve">Start date of </w:t>
            </w:r>
            <w:r w:rsidR="00C65744" w:rsidRPr="006B36D6">
              <w:rPr>
                <w:sz w:val="20"/>
                <w:szCs w:val="20"/>
                <w:lang w:bidi="en-US"/>
              </w:rPr>
              <w:t>project</w:t>
            </w:r>
          </w:p>
        </w:tc>
        <w:tc>
          <w:tcPr>
            <w:tcW w:w="6312" w:type="dxa"/>
            <w:shd w:val="clear" w:color="auto" w:fill="auto"/>
            <w:vAlign w:val="center"/>
          </w:tcPr>
          <w:p w14:paraId="026727FB" w14:textId="62398322" w:rsidR="00BB507F" w:rsidRPr="006B36D6" w:rsidRDefault="00DB1B7C" w:rsidP="00DB1B7C">
            <w:pPr>
              <w:rPr>
                <w:sz w:val="20"/>
                <w:szCs w:val="20"/>
                <w:lang w:bidi="en-US"/>
              </w:rPr>
            </w:pPr>
            <w:r>
              <w:rPr>
                <w:sz w:val="20"/>
                <w:szCs w:val="20"/>
                <w:lang w:bidi="en-US"/>
              </w:rPr>
              <w:t>02</w:t>
            </w:r>
            <w:r w:rsidR="00687106" w:rsidRPr="006B36D6">
              <w:rPr>
                <w:sz w:val="20"/>
                <w:szCs w:val="20"/>
                <w:lang w:bidi="en-US"/>
              </w:rPr>
              <w:t>/</w:t>
            </w:r>
            <w:r w:rsidR="00794597" w:rsidRPr="006B36D6">
              <w:rPr>
                <w:sz w:val="20"/>
                <w:szCs w:val="20"/>
                <w:lang w:bidi="en-US"/>
              </w:rPr>
              <w:t>0</w:t>
            </w:r>
            <w:r w:rsidR="006763F6">
              <w:rPr>
                <w:sz w:val="20"/>
                <w:szCs w:val="20"/>
                <w:lang w:bidi="en-US"/>
              </w:rPr>
              <w:t>1</w:t>
            </w:r>
            <w:r w:rsidR="00687106" w:rsidRPr="006B36D6">
              <w:rPr>
                <w:sz w:val="20"/>
                <w:szCs w:val="20"/>
                <w:lang w:bidi="en-US"/>
              </w:rPr>
              <w:t>/</w:t>
            </w:r>
            <w:r w:rsidR="00641935" w:rsidRPr="006B36D6">
              <w:rPr>
                <w:sz w:val="20"/>
                <w:szCs w:val="20"/>
                <w:lang w:bidi="en-US"/>
              </w:rPr>
              <w:t>20</w:t>
            </w:r>
            <w:r w:rsidR="006763F6">
              <w:rPr>
                <w:sz w:val="20"/>
                <w:szCs w:val="20"/>
                <w:lang w:bidi="en-US"/>
              </w:rPr>
              <w:t>17</w:t>
            </w:r>
          </w:p>
        </w:tc>
      </w:tr>
      <w:tr w:rsidR="00DD2C84" w:rsidRPr="006B36D6" w14:paraId="5C48B4CC" w14:textId="77777777" w:rsidTr="00C0354A">
        <w:tc>
          <w:tcPr>
            <w:tcW w:w="3044" w:type="dxa"/>
            <w:shd w:val="clear" w:color="auto" w:fill="auto"/>
            <w:vAlign w:val="center"/>
          </w:tcPr>
          <w:p w14:paraId="18E4CAC3" w14:textId="77777777" w:rsidR="00DD2C84" w:rsidRPr="006B36D6" w:rsidRDefault="00001104" w:rsidP="00C65744">
            <w:pPr>
              <w:rPr>
                <w:sz w:val="20"/>
                <w:szCs w:val="20"/>
                <w:lang w:bidi="en-US"/>
              </w:rPr>
            </w:pPr>
            <w:r w:rsidRPr="006B36D6">
              <w:rPr>
                <w:sz w:val="20"/>
                <w:szCs w:val="20"/>
                <w:lang w:bidi="en-US"/>
              </w:rPr>
              <w:t>C</w:t>
            </w:r>
            <w:r w:rsidR="00DD2C84" w:rsidRPr="006B36D6">
              <w:rPr>
                <w:sz w:val="20"/>
                <w:szCs w:val="20"/>
                <w:lang w:bidi="en-US"/>
              </w:rPr>
              <w:t>rediting period</w:t>
            </w:r>
          </w:p>
        </w:tc>
        <w:tc>
          <w:tcPr>
            <w:tcW w:w="6312" w:type="dxa"/>
            <w:shd w:val="clear" w:color="auto" w:fill="auto"/>
            <w:vAlign w:val="center"/>
          </w:tcPr>
          <w:p w14:paraId="1C4348B3" w14:textId="11018C69" w:rsidR="00DD2C84" w:rsidRPr="006B36D6" w:rsidRDefault="00DB1B7C" w:rsidP="004056A0">
            <w:pPr>
              <w:rPr>
                <w:sz w:val="20"/>
                <w:szCs w:val="20"/>
                <w:lang w:bidi="en-US"/>
              </w:rPr>
            </w:pPr>
            <w:r>
              <w:rPr>
                <w:sz w:val="20"/>
                <w:szCs w:val="20"/>
                <w:lang w:bidi="en-US"/>
              </w:rPr>
              <w:t>02</w:t>
            </w:r>
            <w:r w:rsidR="006763F6" w:rsidRPr="006B36D6">
              <w:rPr>
                <w:sz w:val="20"/>
                <w:szCs w:val="20"/>
                <w:lang w:bidi="en-US"/>
              </w:rPr>
              <w:t>/0</w:t>
            </w:r>
            <w:r w:rsidR="006763F6">
              <w:rPr>
                <w:sz w:val="20"/>
                <w:szCs w:val="20"/>
                <w:lang w:bidi="en-US"/>
              </w:rPr>
              <w:t>1</w:t>
            </w:r>
            <w:r w:rsidR="006763F6" w:rsidRPr="006B36D6">
              <w:rPr>
                <w:sz w:val="20"/>
                <w:szCs w:val="20"/>
                <w:lang w:bidi="en-US"/>
              </w:rPr>
              <w:t>/20</w:t>
            </w:r>
            <w:r w:rsidR="006763F6">
              <w:rPr>
                <w:sz w:val="20"/>
                <w:szCs w:val="20"/>
                <w:lang w:bidi="en-US"/>
              </w:rPr>
              <w:t xml:space="preserve">17 </w:t>
            </w:r>
            <w:r w:rsidR="00001104" w:rsidRPr="006B36D6">
              <w:rPr>
                <w:sz w:val="20"/>
                <w:szCs w:val="20"/>
                <w:lang w:bidi="en-US"/>
              </w:rPr>
              <w:t xml:space="preserve">– </w:t>
            </w:r>
            <w:r w:rsidR="008063C0">
              <w:rPr>
                <w:sz w:val="20"/>
                <w:szCs w:val="20"/>
                <w:lang w:bidi="en-US"/>
              </w:rPr>
              <w:t>0</w:t>
            </w:r>
            <w:r w:rsidR="008063C0" w:rsidRPr="006B36D6">
              <w:rPr>
                <w:sz w:val="20"/>
                <w:szCs w:val="20"/>
                <w:lang w:bidi="en-US"/>
              </w:rPr>
              <w:t>1</w:t>
            </w:r>
            <w:r w:rsidR="00213CA8" w:rsidRPr="006B36D6">
              <w:rPr>
                <w:sz w:val="20"/>
                <w:szCs w:val="20"/>
                <w:lang w:bidi="en-US"/>
              </w:rPr>
              <w:t>/</w:t>
            </w:r>
            <w:r w:rsidR="008063C0">
              <w:rPr>
                <w:sz w:val="20"/>
                <w:szCs w:val="20"/>
                <w:lang w:bidi="en-US"/>
              </w:rPr>
              <w:t>01</w:t>
            </w:r>
            <w:r w:rsidR="00213CA8" w:rsidRPr="006B36D6">
              <w:rPr>
                <w:sz w:val="20"/>
                <w:szCs w:val="20"/>
                <w:lang w:bidi="en-US"/>
              </w:rPr>
              <w:t>/</w:t>
            </w:r>
            <w:r w:rsidR="004056A0" w:rsidRPr="006B36D6">
              <w:rPr>
                <w:sz w:val="20"/>
                <w:szCs w:val="20"/>
                <w:lang w:bidi="en-US"/>
              </w:rPr>
              <w:t>20</w:t>
            </w:r>
            <w:r w:rsidR="004056A0">
              <w:rPr>
                <w:sz w:val="20"/>
                <w:szCs w:val="20"/>
                <w:lang w:bidi="en-US"/>
              </w:rPr>
              <w:t>24</w:t>
            </w:r>
            <w:r w:rsidR="008063C0" w:rsidRPr="006B36D6">
              <w:rPr>
                <w:sz w:val="20"/>
                <w:szCs w:val="20"/>
                <w:lang w:bidi="en-US"/>
              </w:rPr>
              <w:t>, including both days</w:t>
            </w:r>
          </w:p>
        </w:tc>
      </w:tr>
      <w:tr w:rsidR="00794597" w:rsidRPr="006B36D6" w14:paraId="614ABD3A" w14:textId="77777777" w:rsidTr="00C0354A">
        <w:tc>
          <w:tcPr>
            <w:tcW w:w="3044" w:type="dxa"/>
            <w:shd w:val="clear" w:color="auto" w:fill="auto"/>
            <w:vAlign w:val="center"/>
          </w:tcPr>
          <w:p w14:paraId="6C4CD1AB" w14:textId="50BCED31" w:rsidR="00794597" w:rsidRPr="006B36D6" w:rsidRDefault="00794597" w:rsidP="00C65744">
            <w:pPr>
              <w:rPr>
                <w:sz w:val="20"/>
                <w:szCs w:val="20"/>
                <w:lang w:bidi="en-US"/>
              </w:rPr>
            </w:pPr>
            <w:r w:rsidRPr="006B36D6">
              <w:rPr>
                <w:sz w:val="20"/>
                <w:szCs w:val="20"/>
                <w:lang w:bidi="en-US"/>
              </w:rPr>
              <w:t>Registration</w:t>
            </w:r>
            <w:r w:rsidR="00D916D1">
              <w:rPr>
                <w:sz w:val="20"/>
                <w:szCs w:val="20"/>
                <w:lang w:bidi="en-US"/>
              </w:rPr>
              <w:t xml:space="preserve"> of PoA</w:t>
            </w:r>
          </w:p>
        </w:tc>
        <w:tc>
          <w:tcPr>
            <w:tcW w:w="6312" w:type="dxa"/>
            <w:shd w:val="clear" w:color="auto" w:fill="auto"/>
            <w:vAlign w:val="center"/>
          </w:tcPr>
          <w:p w14:paraId="5A148BF9" w14:textId="77777777" w:rsidR="00794597" w:rsidRPr="006B36D6" w:rsidRDefault="00F410D6" w:rsidP="00213CA8">
            <w:pPr>
              <w:rPr>
                <w:sz w:val="20"/>
                <w:szCs w:val="20"/>
                <w:lang w:bidi="en-US"/>
              </w:rPr>
            </w:pPr>
            <w:r w:rsidRPr="006B36D6">
              <w:rPr>
                <w:sz w:val="20"/>
                <w:szCs w:val="20"/>
                <w:lang w:bidi="en-US"/>
              </w:rPr>
              <w:t>31/05</w:t>
            </w:r>
            <w:r w:rsidR="00213CA8" w:rsidRPr="006B36D6">
              <w:rPr>
                <w:sz w:val="20"/>
                <w:szCs w:val="20"/>
                <w:lang w:bidi="en-US"/>
              </w:rPr>
              <w:t>/2013</w:t>
            </w:r>
          </w:p>
        </w:tc>
      </w:tr>
      <w:tr w:rsidR="00D916D1" w:rsidRPr="006B36D6" w14:paraId="5BEB15AE" w14:textId="77777777" w:rsidTr="00C0354A">
        <w:tc>
          <w:tcPr>
            <w:tcW w:w="3044" w:type="dxa"/>
            <w:shd w:val="clear" w:color="auto" w:fill="auto"/>
            <w:vAlign w:val="center"/>
          </w:tcPr>
          <w:p w14:paraId="76A163D8" w14:textId="7AE446F7" w:rsidR="00D916D1" w:rsidRPr="006B36D6" w:rsidRDefault="00D916D1" w:rsidP="00C65744">
            <w:pPr>
              <w:rPr>
                <w:sz w:val="20"/>
                <w:szCs w:val="20"/>
                <w:lang w:bidi="en-US"/>
              </w:rPr>
            </w:pPr>
            <w:r>
              <w:rPr>
                <w:sz w:val="20"/>
                <w:szCs w:val="20"/>
                <w:lang w:bidi="en-US"/>
              </w:rPr>
              <w:t>Inclusion date of VPA-2</w:t>
            </w:r>
          </w:p>
        </w:tc>
        <w:tc>
          <w:tcPr>
            <w:tcW w:w="6312" w:type="dxa"/>
            <w:shd w:val="clear" w:color="auto" w:fill="auto"/>
            <w:vAlign w:val="center"/>
          </w:tcPr>
          <w:p w14:paraId="28804530" w14:textId="5375AD68" w:rsidR="00D916D1" w:rsidRPr="006B36D6" w:rsidRDefault="00D916D1" w:rsidP="00213CA8">
            <w:pPr>
              <w:rPr>
                <w:sz w:val="20"/>
                <w:szCs w:val="20"/>
                <w:lang w:bidi="en-US"/>
              </w:rPr>
            </w:pPr>
            <w:r w:rsidRPr="00D916D1">
              <w:rPr>
                <w:sz w:val="20"/>
                <w:szCs w:val="20"/>
                <w:lang w:bidi="en-US"/>
              </w:rPr>
              <w:t>02/01/2017</w:t>
            </w:r>
          </w:p>
        </w:tc>
      </w:tr>
      <w:tr w:rsidR="00BB507F" w:rsidRPr="006B36D6" w14:paraId="17D54006" w14:textId="77777777" w:rsidTr="00C0354A">
        <w:tc>
          <w:tcPr>
            <w:tcW w:w="3044" w:type="dxa"/>
            <w:shd w:val="clear" w:color="auto" w:fill="auto"/>
            <w:vAlign w:val="center"/>
          </w:tcPr>
          <w:p w14:paraId="0B4A37E2" w14:textId="77777777" w:rsidR="00BB507F" w:rsidRPr="006B36D6" w:rsidRDefault="00034FE4" w:rsidP="00410F29">
            <w:pPr>
              <w:rPr>
                <w:sz w:val="20"/>
                <w:szCs w:val="20"/>
                <w:lang w:bidi="en-US"/>
              </w:rPr>
            </w:pPr>
            <w:r w:rsidRPr="006B36D6">
              <w:rPr>
                <w:sz w:val="20"/>
                <w:szCs w:val="20"/>
                <w:lang w:bidi="en-US"/>
              </w:rPr>
              <w:t>Monitoring period I</w:t>
            </w:r>
            <w:r w:rsidR="007404BA" w:rsidRPr="006B36D6">
              <w:rPr>
                <w:sz w:val="20"/>
                <w:szCs w:val="20"/>
                <w:lang w:bidi="en-US"/>
              </w:rPr>
              <w:t xml:space="preserve"> (MPI)</w:t>
            </w:r>
          </w:p>
        </w:tc>
        <w:tc>
          <w:tcPr>
            <w:tcW w:w="6312" w:type="dxa"/>
            <w:shd w:val="clear" w:color="auto" w:fill="auto"/>
            <w:vAlign w:val="center"/>
          </w:tcPr>
          <w:p w14:paraId="394E9C76" w14:textId="6A11C5A3" w:rsidR="00BB507F" w:rsidRPr="006B36D6" w:rsidRDefault="00DB1B7C" w:rsidP="004C42E6">
            <w:pPr>
              <w:rPr>
                <w:sz w:val="20"/>
                <w:szCs w:val="20"/>
                <w:lang w:bidi="en-US"/>
              </w:rPr>
            </w:pPr>
            <w:r>
              <w:rPr>
                <w:sz w:val="20"/>
                <w:szCs w:val="20"/>
                <w:lang w:bidi="en-US"/>
              </w:rPr>
              <w:t>02</w:t>
            </w:r>
            <w:r w:rsidR="00FC04A6" w:rsidRPr="006B36D6">
              <w:rPr>
                <w:sz w:val="20"/>
                <w:szCs w:val="20"/>
                <w:lang w:bidi="en-US"/>
              </w:rPr>
              <w:t>/0</w:t>
            </w:r>
            <w:r w:rsidR="00FC04A6">
              <w:rPr>
                <w:sz w:val="20"/>
                <w:szCs w:val="20"/>
                <w:lang w:bidi="en-US"/>
              </w:rPr>
              <w:t>1</w:t>
            </w:r>
            <w:r w:rsidR="00FC04A6" w:rsidRPr="006B36D6">
              <w:rPr>
                <w:sz w:val="20"/>
                <w:szCs w:val="20"/>
                <w:lang w:bidi="en-US"/>
              </w:rPr>
              <w:t>/20</w:t>
            </w:r>
            <w:r w:rsidR="00FC04A6">
              <w:rPr>
                <w:sz w:val="20"/>
                <w:szCs w:val="20"/>
                <w:lang w:bidi="en-US"/>
              </w:rPr>
              <w:t>17</w:t>
            </w:r>
            <w:r w:rsidR="004C42E6">
              <w:rPr>
                <w:sz w:val="20"/>
                <w:szCs w:val="20"/>
                <w:lang w:bidi="en-US"/>
              </w:rPr>
              <w:t xml:space="preserve"> -</w:t>
            </w:r>
            <w:r w:rsidR="00184BE3" w:rsidRPr="006B36D6">
              <w:rPr>
                <w:sz w:val="20"/>
                <w:szCs w:val="20"/>
                <w:lang w:bidi="en-US"/>
              </w:rPr>
              <w:t xml:space="preserve"> </w:t>
            </w:r>
            <w:r w:rsidR="00FC04A6">
              <w:rPr>
                <w:sz w:val="20"/>
                <w:szCs w:val="20"/>
                <w:lang w:bidi="en-US"/>
              </w:rPr>
              <w:t>31</w:t>
            </w:r>
            <w:r w:rsidR="00FC04A6" w:rsidRPr="006B36D6">
              <w:rPr>
                <w:sz w:val="20"/>
                <w:szCs w:val="20"/>
                <w:lang w:bidi="en-US"/>
              </w:rPr>
              <w:t>/</w:t>
            </w:r>
            <w:r w:rsidR="00417FEF">
              <w:rPr>
                <w:sz w:val="20"/>
                <w:szCs w:val="20"/>
                <w:lang w:bidi="en-US"/>
              </w:rPr>
              <w:t>1</w:t>
            </w:r>
            <w:r w:rsidR="00FC04A6">
              <w:rPr>
                <w:sz w:val="20"/>
                <w:szCs w:val="20"/>
                <w:lang w:bidi="en-US"/>
              </w:rPr>
              <w:t>2</w:t>
            </w:r>
            <w:r w:rsidR="00FC04A6" w:rsidRPr="006B36D6">
              <w:rPr>
                <w:sz w:val="20"/>
                <w:szCs w:val="20"/>
                <w:lang w:bidi="en-US"/>
              </w:rPr>
              <w:t>/20</w:t>
            </w:r>
            <w:r w:rsidR="00FC04A6">
              <w:rPr>
                <w:sz w:val="20"/>
                <w:szCs w:val="20"/>
                <w:lang w:bidi="en-US"/>
              </w:rPr>
              <w:t>17</w:t>
            </w:r>
            <w:r w:rsidR="00213CA8" w:rsidRPr="006B36D6">
              <w:rPr>
                <w:sz w:val="20"/>
                <w:szCs w:val="20"/>
                <w:lang w:bidi="en-US"/>
              </w:rPr>
              <w:t>, including both days</w:t>
            </w:r>
          </w:p>
        </w:tc>
      </w:tr>
    </w:tbl>
    <w:p w14:paraId="4D7A6D94" w14:textId="77777777" w:rsidR="00C14794" w:rsidRPr="006B36D6" w:rsidRDefault="00C14794" w:rsidP="00A33B4B">
      <w:bookmarkStart w:id="27" w:name="_Toc275091209"/>
    </w:p>
    <w:bookmarkEnd w:id="27"/>
    <w:p w14:paraId="6CCAB5F5" w14:textId="77777777" w:rsidR="008C28E3" w:rsidRDefault="008C28E3" w:rsidP="00410F29"/>
    <w:p w14:paraId="065BC74C" w14:textId="77777777" w:rsidR="00FC04A6" w:rsidRDefault="00FC04A6" w:rsidP="00410F29"/>
    <w:p w14:paraId="09F95C78" w14:textId="77777777" w:rsidR="00FC04A6" w:rsidRDefault="00FC04A6" w:rsidP="00410F29"/>
    <w:p w14:paraId="3E5D215D" w14:textId="77777777" w:rsidR="00FC04A6" w:rsidRDefault="00FC04A6" w:rsidP="00410F29"/>
    <w:p w14:paraId="37B36720" w14:textId="7068891E" w:rsidR="00DD2C84" w:rsidRPr="006B36D6" w:rsidRDefault="00A32414" w:rsidP="00410F29">
      <w:r w:rsidRPr="006B36D6">
        <w:t xml:space="preserve">The </w:t>
      </w:r>
      <w:r w:rsidR="00FC04A6">
        <w:t>VPA-2</w:t>
      </w:r>
      <w:r w:rsidRPr="006B36D6">
        <w:t xml:space="preserve"> </w:t>
      </w:r>
      <w:r w:rsidRPr="002D0003">
        <w:t xml:space="preserve">targets </w:t>
      </w:r>
      <w:r w:rsidR="003439DB" w:rsidRPr="002D0003">
        <w:t>nine</w:t>
      </w:r>
      <w:r w:rsidRPr="002D0003">
        <w:t xml:space="preserve"> provinces</w:t>
      </w:r>
      <w:r w:rsidRPr="006B36D6">
        <w:t xml:space="preserve"> in Indonesia</w:t>
      </w:r>
      <w:r w:rsidR="00C56CE9" w:rsidRPr="006B36D6">
        <w:t xml:space="preserve">, </w:t>
      </w:r>
      <w:r w:rsidRPr="006B36D6">
        <w:t>as per</w:t>
      </w:r>
      <w:r w:rsidR="00C56CE9" w:rsidRPr="006B36D6">
        <w:t xml:space="preserve"> the next table:</w:t>
      </w:r>
    </w:p>
    <w:p w14:paraId="7887F87C" w14:textId="77777777" w:rsidR="00BA02ED" w:rsidRPr="006B36D6" w:rsidRDefault="00BA02ED" w:rsidP="00410F29">
      <w:pPr>
        <w:pStyle w:val="Caption"/>
        <w:rPr>
          <w:noProof/>
          <w:lang w:val="en-US"/>
        </w:rPr>
      </w:pPr>
    </w:p>
    <w:p w14:paraId="1354A04A" w14:textId="77777777" w:rsidR="004D66EF" w:rsidRPr="006B36D6" w:rsidRDefault="004D66EF" w:rsidP="004D66EF">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w:t>
      </w:r>
      <w:r w:rsidR="0014520D" w:rsidRPr="006B36D6">
        <w:fldChar w:fldCharType="end"/>
      </w:r>
      <w:r w:rsidRPr="006B36D6">
        <w:t>: Project location by provinces in Indonesia and GPS coordinates of provincial capitals</w:t>
      </w:r>
    </w:p>
    <w:tbl>
      <w:tblPr>
        <w:tblStyle w:val="PlainTable21"/>
        <w:tblW w:w="9375" w:type="dxa"/>
        <w:tblLook w:val="04A0" w:firstRow="1" w:lastRow="0" w:firstColumn="1" w:lastColumn="0" w:noHBand="0" w:noVBand="1"/>
      </w:tblPr>
      <w:tblGrid>
        <w:gridCol w:w="3705"/>
        <w:gridCol w:w="2250"/>
        <w:gridCol w:w="3420"/>
      </w:tblGrid>
      <w:tr w:rsidR="00BA02ED" w:rsidRPr="006B36D6" w14:paraId="4E119584" w14:textId="77777777" w:rsidTr="009A526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05" w:type="dxa"/>
            <w:shd w:val="clear" w:color="auto" w:fill="D9D9D9" w:themeFill="background1" w:themeFillShade="D9"/>
            <w:noWrap/>
            <w:hideMark/>
          </w:tcPr>
          <w:p w14:paraId="3095F872" w14:textId="77777777" w:rsidR="00BA02ED" w:rsidRPr="006B36D6" w:rsidRDefault="00BA02ED" w:rsidP="004D66EF">
            <w:pPr>
              <w:rPr>
                <w:b w:val="0"/>
                <w:bCs w:val="0"/>
                <w:color w:val="000000"/>
                <w:sz w:val="20"/>
                <w:szCs w:val="22"/>
                <w:lang w:val="en-US"/>
              </w:rPr>
            </w:pPr>
            <w:r w:rsidRPr="006B36D6">
              <w:rPr>
                <w:color w:val="000000"/>
                <w:sz w:val="20"/>
                <w:szCs w:val="22"/>
                <w:lang w:val="en-US"/>
              </w:rPr>
              <w:t>Province</w:t>
            </w:r>
          </w:p>
        </w:tc>
        <w:tc>
          <w:tcPr>
            <w:tcW w:w="2250" w:type="dxa"/>
            <w:shd w:val="clear" w:color="auto" w:fill="D9D9D9" w:themeFill="background1" w:themeFillShade="D9"/>
            <w:noWrap/>
            <w:hideMark/>
          </w:tcPr>
          <w:p w14:paraId="046904C9" w14:textId="77777777" w:rsidR="00BA02ED" w:rsidRPr="006B36D6" w:rsidRDefault="00BA02ED" w:rsidP="00D9640E">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2"/>
                <w:lang w:val="en-US"/>
              </w:rPr>
            </w:pPr>
            <w:r w:rsidRPr="006B36D6">
              <w:rPr>
                <w:color w:val="000000"/>
                <w:sz w:val="20"/>
                <w:szCs w:val="22"/>
                <w:lang w:val="en-US"/>
              </w:rPr>
              <w:t>Latitude</w:t>
            </w:r>
          </w:p>
        </w:tc>
        <w:tc>
          <w:tcPr>
            <w:tcW w:w="3420" w:type="dxa"/>
            <w:shd w:val="clear" w:color="auto" w:fill="D9D9D9" w:themeFill="background1" w:themeFillShade="D9"/>
            <w:noWrap/>
            <w:hideMark/>
          </w:tcPr>
          <w:p w14:paraId="4BE93E8D" w14:textId="77777777" w:rsidR="00BA02ED" w:rsidRPr="006B36D6" w:rsidRDefault="00BA02ED" w:rsidP="00D9640E">
            <w:pPr>
              <w:jc w:val="center"/>
              <w:cnfStyle w:val="100000000000" w:firstRow="1" w:lastRow="0" w:firstColumn="0" w:lastColumn="0" w:oddVBand="0" w:evenVBand="0" w:oddHBand="0" w:evenHBand="0" w:firstRowFirstColumn="0" w:firstRowLastColumn="0" w:lastRowFirstColumn="0" w:lastRowLastColumn="0"/>
              <w:rPr>
                <w:b w:val="0"/>
                <w:bCs w:val="0"/>
                <w:color w:val="000000"/>
                <w:sz w:val="20"/>
                <w:szCs w:val="22"/>
                <w:lang w:val="en-US"/>
              </w:rPr>
            </w:pPr>
            <w:r w:rsidRPr="006B36D6">
              <w:rPr>
                <w:color w:val="000000"/>
                <w:sz w:val="20"/>
                <w:szCs w:val="22"/>
                <w:lang w:val="en-US"/>
              </w:rPr>
              <w:t>Longitude</w:t>
            </w:r>
          </w:p>
        </w:tc>
      </w:tr>
      <w:tr w:rsidR="009A526E" w:rsidRPr="006B36D6" w14:paraId="2311C880" w14:textId="77777777" w:rsidTr="009A52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13A1D12E" w14:textId="77777777" w:rsidR="009A526E" w:rsidRPr="009A526E" w:rsidRDefault="009A526E" w:rsidP="009A526E">
            <w:pPr>
              <w:rPr>
                <w:b w:val="0"/>
                <w:color w:val="000000"/>
                <w:sz w:val="20"/>
                <w:szCs w:val="22"/>
                <w:lang w:val="en-US"/>
              </w:rPr>
            </w:pPr>
            <w:r w:rsidRPr="009A526E">
              <w:rPr>
                <w:b w:val="0"/>
                <w:color w:val="000000"/>
                <w:sz w:val="20"/>
                <w:szCs w:val="22"/>
                <w:lang w:val="en-US"/>
              </w:rPr>
              <w:t>Lampung</w:t>
            </w:r>
          </w:p>
        </w:tc>
        <w:tc>
          <w:tcPr>
            <w:tcW w:w="2250" w:type="dxa"/>
            <w:noWrap/>
            <w:hideMark/>
          </w:tcPr>
          <w:p w14:paraId="41E29E96"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5° 27' 0.0000'' S</w:t>
            </w:r>
          </w:p>
        </w:tc>
        <w:tc>
          <w:tcPr>
            <w:tcW w:w="3420" w:type="dxa"/>
            <w:noWrap/>
            <w:hideMark/>
          </w:tcPr>
          <w:p w14:paraId="2DEAC845"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105° 16' 0.0120'' E</w:t>
            </w:r>
          </w:p>
        </w:tc>
      </w:tr>
      <w:tr w:rsidR="009A526E" w:rsidRPr="006B36D6" w14:paraId="15993E0A" w14:textId="77777777" w:rsidTr="009A526E">
        <w:trPr>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7C458A46" w14:textId="77777777" w:rsidR="009A526E" w:rsidRPr="009A526E" w:rsidRDefault="009A526E" w:rsidP="009A526E">
            <w:pPr>
              <w:rPr>
                <w:b w:val="0"/>
                <w:color w:val="000000"/>
                <w:sz w:val="20"/>
                <w:szCs w:val="22"/>
                <w:lang w:val="en-US"/>
              </w:rPr>
            </w:pPr>
            <w:r w:rsidRPr="009A526E">
              <w:rPr>
                <w:b w:val="0"/>
                <w:color w:val="000000"/>
                <w:sz w:val="20"/>
                <w:szCs w:val="22"/>
                <w:lang w:val="en-US"/>
              </w:rPr>
              <w:t>West Java</w:t>
            </w:r>
          </w:p>
        </w:tc>
        <w:tc>
          <w:tcPr>
            <w:tcW w:w="2250" w:type="dxa"/>
            <w:noWrap/>
            <w:hideMark/>
          </w:tcPr>
          <w:p w14:paraId="12D68CFA" w14:textId="77777777" w:rsidR="009A526E" w:rsidRPr="006B36D6" w:rsidRDefault="00EB593F"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EB593F">
              <w:rPr>
                <w:color w:val="000000"/>
                <w:sz w:val="20"/>
                <w:szCs w:val="22"/>
                <w:lang w:val="en-US"/>
              </w:rPr>
              <w:t>6° 54' 53.0784'' S</w:t>
            </w:r>
          </w:p>
        </w:tc>
        <w:tc>
          <w:tcPr>
            <w:tcW w:w="3420" w:type="dxa"/>
            <w:noWrap/>
            <w:hideMark/>
          </w:tcPr>
          <w:p w14:paraId="4BEB1BE0" w14:textId="77777777" w:rsidR="009A526E" w:rsidRPr="006B36D6" w:rsidRDefault="00EB593F"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EB593F">
              <w:rPr>
                <w:color w:val="000000"/>
                <w:sz w:val="20"/>
                <w:szCs w:val="22"/>
                <w:lang w:val="en-US"/>
              </w:rPr>
              <w:t>107° 36' 35.3160'' E</w:t>
            </w:r>
          </w:p>
        </w:tc>
      </w:tr>
      <w:tr w:rsidR="009A526E" w:rsidRPr="006B36D6" w14:paraId="4543DE6B" w14:textId="77777777" w:rsidTr="009A52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32EDBB0F" w14:textId="77777777" w:rsidR="009A526E" w:rsidRPr="009A526E" w:rsidRDefault="009A526E" w:rsidP="00D476E4">
            <w:pPr>
              <w:rPr>
                <w:b w:val="0"/>
                <w:color w:val="000000"/>
                <w:sz w:val="20"/>
                <w:szCs w:val="22"/>
                <w:lang w:val="en-US"/>
              </w:rPr>
            </w:pPr>
            <w:r w:rsidRPr="009A526E">
              <w:rPr>
                <w:b w:val="0"/>
                <w:color w:val="000000"/>
                <w:sz w:val="20"/>
                <w:szCs w:val="22"/>
                <w:lang w:val="en-US"/>
              </w:rPr>
              <w:t xml:space="preserve">Central Java </w:t>
            </w:r>
          </w:p>
        </w:tc>
        <w:tc>
          <w:tcPr>
            <w:tcW w:w="2250" w:type="dxa"/>
            <w:noWrap/>
            <w:hideMark/>
          </w:tcPr>
          <w:p w14:paraId="652DF57B"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7° 47' 49.4448'' S</w:t>
            </w:r>
          </w:p>
        </w:tc>
        <w:tc>
          <w:tcPr>
            <w:tcW w:w="3420" w:type="dxa"/>
            <w:noWrap/>
            <w:hideMark/>
          </w:tcPr>
          <w:p w14:paraId="2F2F5104"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110° 22' 13.9044'' E</w:t>
            </w:r>
          </w:p>
        </w:tc>
      </w:tr>
      <w:tr w:rsidR="009A526E" w:rsidRPr="006B36D6" w14:paraId="0D2790B5" w14:textId="77777777" w:rsidTr="009A526E">
        <w:trPr>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57B89226" w14:textId="77777777" w:rsidR="009A526E" w:rsidRPr="009A526E" w:rsidRDefault="009A526E" w:rsidP="009A526E">
            <w:pPr>
              <w:rPr>
                <w:b w:val="0"/>
                <w:color w:val="000000"/>
                <w:sz w:val="20"/>
                <w:szCs w:val="22"/>
                <w:lang w:val="en-US"/>
              </w:rPr>
            </w:pPr>
            <w:r w:rsidRPr="009A526E">
              <w:rPr>
                <w:b w:val="0"/>
                <w:color w:val="000000"/>
                <w:sz w:val="20"/>
                <w:szCs w:val="22"/>
                <w:lang w:val="en-US"/>
              </w:rPr>
              <w:t>East Java</w:t>
            </w:r>
          </w:p>
        </w:tc>
        <w:tc>
          <w:tcPr>
            <w:tcW w:w="2250" w:type="dxa"/>
            <w:noWrap/>
            <w:hideMark/>
          </w:tcPr>
          <w:p w14:paraId="5ECBAF7E" w14:textId="77777777" w:rsidR="009A526E" w:rsidRPr="006B36D6" w:rsidRDefault="00EB593F"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EB593F">
              <w:rPr>
                <w:color w:val="000000"/>
                <w:sz w:val="20"/>
                <w:szCs w:val="22"/>
                <w:lang w:val="en-US"/>
              </w:rPr>
              <w:t>‎7° 15' 1.6020'' S</w:t>
            </w:r>
          </w:p>
        </w:tc>
        <w:tc>
          <w:tcPr>
            <w:tcW w:w="3420" w:type="dxa"/>
            <w:noWrap/>
            <w:hideMark/>
          </w:tcPr>
          <w:p w14:paraId="47185FFF" w14:textId="77777777" w:rsidR="009A526E" w:rsidRPr="006B36D6" w:rsidRDefault="00EB593F"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EB593F">
              <w:rPr>
                <w:color w:val="000000"/>
                <w:sz w:val="20"/>
                <w:szCs w:val="22"/>
                <w:lang w:val="en-US"/>
              </w:rPr>
              <w:t>112° 46' 7.8420'' E</w:t>
            </w:r>
          </w:p>
        </w:tc>
      </w:tr>
      <w:tr w:rsidR="009A526E" w:rsidRPr="006B36D6" w14:paraId="70FAAAA5" w14:textId="77777777" w:rsidTr="009A52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41E725C7" w14:textId="77777777" w:rsidR="009A526E" w:rsidRPr="009A526E" w:rsidRDefault="009A526E" w:rsidP="009A526E">
            <w:pPr>
              <w:rPr>
                <w:b w:val="0"/>
                <w:color w:val="000000"/>
                <w:sz w:val="20"/>
                <w:szCs w:val="22"/>
                <w:lang w:val="en-US"/>
              </w:rPr>
            </w:pPr>
            <w:r w:rsidRPr="009A526E">
              <w:rPr>
                <w:b w:val="0"/>
                <w:color w:val="000000"/>
                <w:sz w:val="20"/>
                <w:szCs w:val="22"/>
                <w:lang w:val="en-US"/>
              </w:rPr>
              <w:t>Bali</w:t>
            </w:r>
          </w:p>
        </w:tc>
        <w:tc>
          <w:tcPr>
            <w:tcW w:w="2250" w:type="dxa"/>
            <w:noWrap/>
            <w:hideMark/>
          </w:tcPr>
          <w:p w14:paraId="5BA11BB5"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8° 24' 34.2648'' S</w:t>
            </w:r>
          </w:p>
        </w:tc>
        <w:tc>
          <w:tcPr>
            <w:tcW w:w="3420" w:type="dxa"/>
            <w:noWrap/>
            <w:hideMark/>
          </w:tcPr>
          <w:p w14:paraId="4EB0D57B"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115° 11' 20.1084'' E</w:t>
            </w:r>
          </w:p>
        </w:tc>
      </w:tr>
      <w:tr w:rsidR="009A526E" w:rsidRPr="006B36D6" w14:paraId="0CA0A786" w14:textId="77777777" w:rsidTr="009A526E">
        <w:trPr>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5B716969" w14:textId="77777777" w:rsidR="009A526E" w:rsidRPr="009A526E" w:rsidRDefault="009A526E" w:rsidP="009A526E">
            <w:pPr>
              <w:rPr>
                <w:b w:val="0"/>
                <w:color w:val="000000"/>
                <w:sz w:val="20"/>
                <w:szCs w:val="22"/>
                <w:lang w:val="en-US"/>
              </w:rPr>
            </w:pPr>
            <w:r w:rsidRPr="009A526E">
              <w:rPr>
                <w:b w:val="0"/>
                <w:color w:val="000000"/>
                <w:sz w:val="20"/>
                <w:szCs w:val="22"/>
                <w:lang w:val="en-US"/>
              </w:rPr>
              <w:t>Nusa Tenggara Barat</w:t>
            </w:r>
          </w:p>
        </w:tc>
        <w:tc>
          <w:tcPr>
            <w:tcW w:w="2250" w:type="dxa"/>
            <w:noWrap/>
            <w:hideMark/>
          </w:tcPr>
          <w:p w14:paraId="28E5C985" w14:textId="77777777" w:rsidR="009A526E" w:rsidRPr="006B36D6" w:rsidRDefault="00EB593F"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EB593F">
              <w:rPr>
                <w:color w:val="000000"/>
                <w:sz w:val="20"/>
                <w:szCs w:val="22"/>
                <w:lang w:val="en-US"/>
              </w:rPr>
              <w:t>8° 39' 10.5602"</w:t>
            </w:r>
            <w:r>
              <w:rPr>
                <w:color w:val="000000"/>
                <w:sz w:val="20"/>
                <w:szCs w:val="22"/>
                <w:lang w:val="en-US"/>
              </w:rPr>
              <w:t xml:space="preserve"> S</w:t>
            </w:r>
          </w:p>
        </w:tc>
        <w:tc>
          <w:tcPr>
            <w:tcW w:w="3420" w:type="dxa"/>
            <w:noWrap/>
            <w:hideMark/>
          </w:tcPr>
          <w:p w14:paraId="1270CE22" w14:textId="77777777" w:rsidR="009A526E" w:rsidRPr="006B36D6" w:rsidRDefault="00EB593F"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EB593F">
              <w:rPr>
                <w:color w:val="000000"/>
                <w:sz w:val="20"/>
                <w:szCs w:val="22"/>
                <w:lang w:val="en-US"/>
              </w:rPr>
              <w:t>117° 21' 41.9314"</w:t>
            </w:r>
            <w:r>
              <w:rPr>
                <w:color w:val="000000"/>
                <w:sz w:val="20"/>
                <w:szCs w:val="22"/>
                <w:lang w:val="en-US"/>
              </w:rPr>
              <w:t xml:space="preserve"> E</w:t>
            </w:r>
          </w:p>
        </w:tc>
      </w:tr>
      <w:tr w:rsidR="009A526E" w:rsidRPr="006B36D6" w14:paraId="0CD4A8D3" w14:textId="77777777" w:rsidTr="009A52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0A4789DD" w14:textId="77777777" w:rsidR="009A526E" w:rsidRPr="009A526E" w:rsidRDefault="009A526E" w:rsidP="009A526E">
            <w:pPr>
              <w:rPr>
                <w:b w:val="0"/>
                <w:color w:val="000000"/>
                <w:sz w:val="20"/>
                <w:szCs w:val="22"/>
                <w:lang w:val="en-US"/>
              </w:rPr>
            </w:pPr>
            <w:r w:rsidRPr="009A526E">
              <w:rPr>
                <w:b w:val="0"/>
                <w:color w:val="000000"/>
                <w:sz w:val="20"/>
                <w:szCs w:val="22"/>
                <w:lang w:val="en-US"/>
              </w:rPr>
              <w:t>Nusa Tenggara Timur</w:t>
            </w:r>
          </w:p>
        </w:tc>
        <w:tc>
          <w:tcPr>
            <w:tcW w:w="2250" w:type="dxa"/>
            <w:noWrap/>
          </w:tcPr>
          <w:p w14:paraId="75809004"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8° 39' 26.575" S</w:t>
            </w:r>
          </w:p>
        </w:tc>
        <w:tc>
          <w:tcPr>
            <w:tcW w:w="3420" w:type="dxa"/>
            <w:noWrap/>
          </w:tcPr>
          <w:p w14:paraId="6021D426"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 xml:space="preserve">121° 4' 45.732" E </w:t>
            </w:r>
          </w:p>
        </w:tc>
      </w:tr>
      <w:tr w:rsidR="009A526E" w:rsidRPr="006B36D6" w14:paraId="11E3A364" w14:textId="77777777" w:rsidTr="009A526E">
        <w:trPr>
          <w:trHeight w:val="288"/>
        </w:trPr>
        <w:tc>
          <w:tcPr>
            <w:cnfStyle w:val="001000000000" w:firstRow="0" w:lastRow="0" w:firstColumn="1" w:lastColumn="0" w:oddVBand="0" w:evenVBand="0" w:oddHBand="0" w:evenHBand="0" w:firstRowFirstColumn="0" w:firstRowLastColumn="0" w:lastRowFirstColumn="0" w:lastRowLastColumn="0"/>
            <w:tcW w:w="3705" w:type="dxa"/>
            <w:noWrap/>
            <w:hideMark/>
          </w:tcPr>
          <w:p w14:paraId="555D5329" w14:textId="77777777" w:rsidR="009A526E" w:rsidRPr="009A526E" w:rsidRDefault="00D476E4" w:rsidP="009A526E">
            <w:pPr>
              <w:rPr>
                <w:b w:val="0"/>
                <w:color w:val="000000"/>
                <w:sz w:val="20"/>
                <w:szCs w:val="22"/>
                <w:lang w:val="en-US"/>
              </w:rPr>
            </w:pPr>
            <w:r w:rsidRPr="009A526E">
              <w:rPr>
                <w:b w:val="0"/>
                <w:color w:val="000000"/>
                <w:sz w:val="20"/>
                <w:szCs w:val="22"/>
                <w:lang w:val="en-US"/>
              </w:rPr>
              <w:t>Yogyakarta</w:t>
            </w:r>
          </w:p>
        </w:tc>
        <w:tc>
          <w:tcPr>
            <w:tcW w:w="2250" w:type="dxa"/>
            <w:noWrap/>
          </w:tcPr>
          <w:p w14:paraId="784C21AF" w14:textId="77777777" w:rsidR="009A526E" w:rsidRPr="006B36D6" w:rsidRDefault="00D476E4"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D476E4">
              <w:rPr>
                <w:color w:val="000000"/>
                <w:sz w:val="20"/>
                <w:szCs w:val="22"/>
                <w:lang w:val="en-US"/>
              </w:rPr>
              <w:t>7 ° 47 '49.4448' 'S</w:t>
            </w:r>
          </w:p>
        </w:tc>
        <w:tc>
          <w:tcPr>
            <w:tcW w:w="3420" w:type="dxa"/>
            <w:noWrap/>
          </w:tcPr>
          <w:p w14:paraId="1BB535F4" w14:textId="77777777" w:rsidR="009A526E" w:rsidRPr="006B36D6" w:rsidRDefault="00D476E4" w:rsidP="009A526E">
            <w:pPr>
              <w:jc w:val="center"/>
              <w:cnfStyle w:val="000000000000" w:firstRow="0" w:lastRow="0" w:firstColumn="0" w:lastColumn="0" w:oddVBand="0" w:evenVBand="0" w:oddHBand="0" w:evenHBand="0" w:firstRowFirstColumn="0" w:firstRowLastColumn="0" w:lastRowFirstColumn="0" w:lastRowLastColumn="0"/>
              <w:rPr>
                <w:color w:val="000000"/>
                <w:sz w:val="20"/>
                <w:szCs w:val="22"/>
                <w:lang w:val="en-US"/>
              </w:rPr>
            </w:pPr>
            <w:r w:rsidRPr="00D476E4">
              <w:rPr>
                <w:color w:val="000000"/>
                <w:sz w:val="20"/>
                <w:szCs w:val="22"/>
                <w:lang w:val="en-US"/>
              </w:rPr>
              <w:t>110 ° 22 '13.9044' 'E</w:t>
            </w:r>
          </w:p>
        </w:tc>
      </w:tr>
      <w:tr w:rsidR="009A526E" w:rsidRPr="006B36D6" w14:paraId="3E36EF44" w14:textId="77777777" w:rsidTr="009A526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05" w:type="dxa"/>
            <w:noWrap/>
          </w:tcPr>
          <w:p w14:paraId="64FFED52" w14:textId="77777777" w:rsidR="009A526E" w:rsidRPr="009A526E" w:rsidRDefault="009A526E" w:rsidP="009A526E">
            <w:pPr>
              <w:rPr>
                <w:b w:val="0"/>
                <w:color w:val="000000"/>
                <w:sz w:val="20"/>
                <w:szCs w:val="22"/>
                <w:lang w:val="en-US"/>
              </w:rPr>
            </w:pPr>
            <w:r w:rsidRPr="009A526E">
              <w:rPr>
                <w:b w:val="0"/>
                <w:color w:val="000000"/>
                <w:sz w:val="20"/>
                <w:szCs w:val="22"/>
                <w:lang w:val="en-US"/>
              </w:rPr>
              <w:t>South Sulawesi</w:t>
            </w:r>
          </w:p>
        </w:tc>
        <w:tc>
          <w:tcPr>
            <w:tcW w:w="2250" w:type="dxa"/>
            <w:noWrap/>
          </w:tcPr>
          <w:p w14:paraId="49405342"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5° 8' 51.5940'' S</w:t>
            </w:r>
          </w:p>
        </w:tc>
        <w:tc>
          <w:tcPr>
            <w:tcW w:w="3420" w:type="dxa"/>
            <w:noWrap/>
          </w:tcPr>
          <w:p w14:paraId="43C6D71B" w14:textId="77777777" w:rsidR="009A526E" w:rsidRPr="006B36D6" w:rsidRDefault="00EB593F" w:rsidP="009A526E">
            <w:pPr>
              <w:jc w:val="center"/>
              <w:cnfStyle w:val="000000100000" w:firstRow="0" w:lastRow="0" w:firstColumn="0" w:lastColumn="0" w:oddVBand="0" w:evenVBand="0" w:oddHBand="1" w:evenHBand="0" w:firstRowFirstColumn="0" w:firstRowLastColumn="0" w:lastRowFirstColumn="0" w:lastRowLastColumn="0"/>
              <w:rPr>
                <w:color w:val="000000"/>
                <w:sz w:val="20"/>
                <w:szCs w:val="22"/>
                <w:lang w:val="en-US"/>
              </w:rPr>
            </w:pPr>
            <w:r w:rsidRPr="00EB593F">
              <w:rPr>
                <w:color w:val="000000"/>
                <w:sz w:val="20"/>
                <w:szCs w:val="22"/>
                <w:lang w:val="en-US"/>
              </w:rPr>
              <w:t>119° 25' 57.8352'' E</w:t>
            </w:r>
          </w:p>
        </w:tc>
      </w:tr>
    </w:tbl>
    <w:p w14:paraId="5C85CFFB" w14:textId="77777777" w:rsidR="008C36C6" w:rsidRPr="006B36D6" w:rsidRDefault="008C36C6" w:rsidP="00C0354A">
      <w:pPr>
        <w:pStyle w:val="Caption"/>
      </w:pPr>
    </w:p>
    <w:p w14:paraId="1488A694" w14:textId="77777777" w:rsidR="005F14DF" w:rsidRPr="006B36D6" w:rsidRDefault="00D51A00" w:rsidP="004E7089">
      <w:pPr>
        <w:pStyle w:val="Heading2"/>
      </w:pPr>
      <w:bookmarkStart w:id="28" w:name="_Toc275091210"/>
      <w:bookmarkStart w:id="29" w:name="_Toc275691800"/>
      <w:bookmarkStart w:id="30" w:name="_Toc275769412"/>
      <w:bookmarkStart w:id="31" w:name="_Toc353107622"/>
      <w:bookmarkStart w:id="32" w:name="_Toc478050157"/>
      <w:r w:rsidRPr="006B36D6">
        <w:t>1.2</w:t>
      </w:r>
      <w:r w:rsidR="00C42ABE" w:rsidRPr="006B36D6">
        <w:tab/>
        <w:t>Technical Project Description</w:t>
      </w:r>
      <w:bookmarkEnd w:id="28"/>
      <w:bookmarkEnd w:id="29"/>
      <w:bookmarkEnd w:id="30"/>
      <w:bookmarkEnd w:id="31"/>
      <w:bookmarkEnd w:id="32"/>
    </w:p>
    <w:p w14:paraId="596B3FCD" w14:textId="77777777" w:rsidR="00D034B9" w:rsidRPr="006B36D6" w:rsidRDefault="00D034B9" w:rsidP="003E2A23">
      <w:pPr>
        <w:pStyle w:val="Heading4"/>
      </w:pPr>
      <w:r w:rsidRPr="006B36D6">
        <w:t>The National Biodigester Programme</w:t>
      </w:r>
    </w:p>
    <w:p w14:paraId="027B729E" w14:textId="795FD21D" w:rsidR="00805DB7" w:rsidRPr="006B36D6" w:rsidRDefault="00805DB7" w:rsidP="00AB293D">
      <w:r w:rsidRPr="006B36D6">
        <w:t xml:space="preserve">The </w:t>
      </w:r>
      <w:r w:rsidR="00FC04A6">
        <w:t>VPA-2</w:t>
      </w:r>
      <w:r w:rsidR="009B19CA" w:rsidRPr="006B36D6">
        <w:t xml:space="preserve"> </w:t>
      </w:r>
      <w:r w:rsidRPr="006B36D6">
        <w:t xml:space="preserve">started implementation of biodigesters on </w:t>
      </w:r>
      <w:r w:rsidR="00EC708C">
        <w:t xml:space="preserve">2 </w:t>
      </w:r>
      <w:r w:rsidR="00FC04A6">
        <w:t>January 2017</w:t>
      </w:r>
      <w:r w:rsidRPr="006B36D6">
        <w:t xml:space="preserve">, following </w:t>
      </w:r>
      <w:r w:rsidR="00FC04A6">
        <w:t>the filling of the VPA-1 which ended on 31 December 2016</w:t>
      </w:r>
      <w:r w:rsidRPr="006B36D6">
        <w:t xml:space="preserve">. The overall development objective of the </w:t>
      </w:r>
      <w:r w:rsidR="00FC04A6">
        <w:t>VPA-2</w:t>
      </w:r>
      <w:r w:rsidR="009B19CA" w:rsidRPr="006B36D6">
        <w:t xml:space="preserve">, and the IDBP programme which manages it, </w:t>
      </w:r>
      <w:r w:rsidRPr="006B36D6">
        <w:t>is to disseminate domestic biodigesters as a local, sustainable energy source through the development of a commercial, market oriented sector in selected Indonesian provinces.</w:t>
      </w:r>
    </w:p>
    <w:p w14:paraId="54E8D464" w14:textId="77777777" w:rsidR="00805DB7" w:rsidRPr="006B36D6" w:rsidRDefault="00805DB7" w:rsidP="00805DB7">
      <w:pPr>
        <w:pStyle w:val="Caption"/>
      </w:pPr>
    </w:p>
    <w:p w14:paraId="0328D4A1" w14:textId="741AA39D" w:rsidR="00B54827" w:rsidRPr="006B36D6" w:rsidRDefault="00B54827" w:rsidP="00B54827">
      <w:pPr>
        <w:pStyle w:val="Caption"/>
      </w:pPr>
      <w:r w:rsidRPr="006B36D6">
        <w:t xml:space="preserve">Figure </w:t>
      </w:r>
      <w:r w:rsidR="0014520D" w:rsidRPr="006B36D6">
        <w:fldChar w:fldCharType="begin"/>
      </w:r>
      <w:r w:rsidR="008355D3" w:rsidRPr="006B36D6">
        <w:instrText xml:space="preserve"> SEQ Figure \* ARABIC </w:instrText>
      </w:r>
      <w:r w:rsidR="0014520D" w:rsidRPr="006B36D6">
        <w:fldChar w:fldCharType="separate"/>
      </w:r>
      <w:r w:rsidR="006502E6">
        <w:rPr>
          <w:noProof/>
        </w:rPr>
        <w:t>1</w:t>
      </w:r>
      <w:r w:rsidR="0014520D" w:rsidRPr="006B36D6">
        <w:fldChar w:fldCharType="end"/>
      </w:r>
      <w:r w:rsidRPr="006B36D6">
        <w:t xml:space="preserve">: The boundary of the </w:t>
      </w:r>
      <w:r w:rsidR="00FC04A6">
        <w:t>VPA-2</w:t>
      </w:r>
      <w:r w:rsidR="009B19CA" w:rsidRPr="006B36D6">
        <w:t xml:space="preserve"> </w:t>
      </w:r>
      <w:r w:rsidRPr="006B36D6">
        <w:t>is the national boundaries of the Republic of Indonesia (host party).</w:t>
      </w:r>
    </w:p>
    <w:p w14:paraId="5071D5DE" w14:textId="77777777" w:rsidR="002A74A7" w:rsidRPr="006B36D6" w:rsidRDefault="002A74A7" w:rsidP="002A74A7">
      <w:pPr>
        <w:rPr>
          <w:szCs w:val="22"/>
        </w:rPr>
      </w:pPr>
      <w:r w:rsidRPr="006B36D6">
        <w:rPr>
          <w:noProof/>
          <w:lang w:val="en-US"/>
        </w:rPr>
        <w:drawing>
          <wp:inline distT="0" distB="0" distL="0" distR="0" wp14:anchorId="6DB1C3F9" wp14:editId="57B82689">
            <wp:extent cx="5932805" cy="2634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634615"/>
                    </a:xfrm>
                    <a:prstGeom prst="rect">
                      <a:avLst/>
                    </a:prstGeom>
                    <a:noFill/>
                    <a:ln>
                      <a:noFill/>
                    </a:ln>
                  </pic:spPr>
                </pic:pic>
              </a:graphicData>
            </a:graphic>
          </wp:inline>
        </w:drawing>
      </w:r>
    </w:p>
    <w:p w14:paraId="3A267407" w14:textId="77777777" w:rsidR="00D034B9" w:rsidRPr="006B36D6" w:rsidRDefault="00D034B9" w:rsidP="003E2A23">
      <w:pPr>
        <w:pStyle w:val="Heading4"/>
        <w:rPr>
          <w:lang w:eastAsia="nl-NL"/>
        </w:rPr>
      </w:pPr>
      <w:r w:rsidRPr="006B36D6">
        <w:rPr>
          <w:lang w:eastAsia="nl-NL"/>
        </w:rPr>
        <w:t>The scenario existing prior to the project activity</w:t>
      </w:r>
    </w:p>
    <w:p w14:paraId="703DFADF" w14:textId="77777777" w:rsidR="00001104" w:rsidRPr="006B36D6" w:rsidRDefault="00D034B9" w:rsidP="0059263F">
      <w:pPr>
        <w:rPr>
          <w:lang w:eastAsia="nl-NL"/>
        </w:rPr>
      </w:pPr>
      <w:r w:rsidRPr="006B36D6">
        <w:rPr>
          <w:lang w:eastAsia="nl-NL"/>
        </w:rPr>
        <w:t xml:space="preserve">Before the onset of the project activities, most households with the technical potential for a biodigester </w:t>
      </w:r>
      <w:r w:rsidR="00687106" w:rsidRPr="002D0003">
        <w:rPr>
          <w:lang w:eastAsia="nl-NL"/>
        </w:rPr>
        <w:t>relied</w:t>
      </w:r>
      <w:r w:rsidRPr="002D0003">
        <w:rPr>
          <w:lang w:eastAsia="nl-NL"/>
        </w:rPr>
        <w:t xml:space="preserve"> primarily on </w:t>
      </w:r>
      <w:r w:rsidR="00805DB7" w:rsidRPr="002D0003">
        <w:rPr>
          <w:lang w:eastAsia="nl-NL"/>
        </w:rPr>
        <w:t>fire</w:t>
      </w:r>
      <w:r w:rsidRPr="002D0003">
        <w:rPr>
          <w:lang w:eastAsia="nl-NL"/>
        </w:rPr>
        <w:t>wood</w:t>
      </w:r>
      <w:r w:rsidR="00805DB7" w:rsidRPr="002D0003">
        <w:rPr>
          <w:lang w:eastAsia="nl-NL"/>
        </w:rPr>
        <w:t>, kerosene and LPG</w:t>
      </w:r>
      <w:r w:rsidRPr="002D0003">
        <w:rPr>
          <w:lang w:eastAsia="nl-NL"/>
        </w:rPr>
        <w:t xml:space="preserve"> </w:t>
      </w:r>
      <w:r w:rsidR="00B76083" w:rsidRPr="002D0003">
        <w:rPr>
          <w:lang w:eastAsia="nl-NL"/>
        </w:rPr>
        <w:t xml:space="preserve">to meet their </w:t>
      </w:r>
      <w:r w:rsidRPr="002D0003">
        <w:rPr>
          <w:lang w:eastAsia="nl-NL"/>
        </w:rPr>
        <w:t xml:space="preserve">thermal energy demand </w:t>
      </w:r>
      <w:r w:rsidRPr="002D0003">
        <w:rPr>
          <w:lang w:eastAsia="nl-NL"/>
        </w:rPr>
        <w:lastRenderedPageBreak/>
        <w:t>for cooking. The reliance on these fuels cause</w:t>
      </w:r>
      <w:r w:rsidR="0059263F" w:rsidRPr="002D0003">
        <w:rPr>
          <w:lang w:eastAsia="nl-NL"/>
        </w:rPr>
        <w:t>s</w:t>
      </w:r>
      <w:r w:rsidRPr="002D0003">
        <w:rPr>
          <w:lang w:eastAsia="nl-NL"/>
        </w:rPr>
        <w:t xml:space="preserve"> substantial indoor air pollution</w:t>
      </w:r>
      <w:r w:rsidR="00AB293D" w:rsidRPr="002D0003">
        <w:rPr>
          <w:lang w:eastAsia="nl-NL"/>
        </w:rPr>
        <w:t xml:space="preserve"> </w:t>
      </w:r>
      <w:r w:rsidR="00687106" w:rsidRPr="002D0003">
        <w:rPr>
          <w:lang w:eastAsia="nl-NL"/>
        </w:rPr>
        <w:t>which</w:t>
      </w:r>
      <w:r w:rsidR="00AB293D" w:rsidRPr="002D0003">
        <w:rPr>
          <w:lang w:eastAsia="nl-NL"/>
        </w:rPr>
        <w:t xml:space="preserve"> can lead to respiratory and eye ailments, especially women and children are mostly at risk here. Furthermore,</w:t>
      </w:r>
      <w:r w:rsidR="0059263F" w:rsidRPr="002D0003">
        <w:rPr>
          <w:lang w:eastAsia="nl-NL"/>
        </w:rPr>
        <w:t xml:space="preserve"> the collection of wood contributes to </w:t>
      </w:r>
      <w:r w:rsidR="00951BC3" w:rsidRPr="002D0003">
        <w:rPr>
          <w:lang w:eastAsia="nl-NL"/>
        </w:rPr>
        <w:t xml:space="preserve">deforestation which is rampant in </w:t>
      </w:r>
      <w:r w:rsidR="00805DB7" w:rsidRPr="002D0003">
        <w:rPr>
          <w:lang w:eastAsia="nl-NL"/>
        </w:rPr>
        <w:t>Indonesia</w:t>
      </w:r>
      <w:r w:rsidR="00951BC3" w:rsidRPr="002D0003">
        <w:rPr>
          <w:lang w:eastAsia="nl-NL"/>
        </w:rPr>
        <w:t xml:space="preserve"> with a fNRB value of </w:t>
      </w:r>
      <w:r w:rsidR="00805DB7" w:rsidRPr="002D0003">
        <w:rPr>
          <w:lang w:eastAsia="nl-NL"/>
        </w:rPr>
        <w:t>64.8</w:t>
      </w:r>
      <w:r w:rsidR="00951BC3" w:rsidRPr="002D0003">
        <w:rPr>
          <w:lang w:eastAsia="nl-NL"/>
        </w:rPr>
        <w:t>%.</w:t>
      </w:r>
      <w:r w:rsidRPr="002D0003">
        <w:rPr>
          <w:lang w:eastAsia="nl-NL"/>
        </w:rPr>
        <w:t xml:space="preserve"> A substantial part of the </w:t>
      </w:r>
      <w:r w:rsidR="00805DB7" w:rsidRPr="002D0003">
        <w:rPr>
          <w:lang w:eastAsia="nl-NL"/>
        </w:rPr>
        <w:t>fire</w:t>
      </w:r>
      <w:r w:rsidRPr="002D0003">
        <w:rPr>
          <w:lang w:eastAsia="nl-NL"/>
        </w:rPr>
        <w:t xml:space="preserve">wood is collected, which is </w:t>
      </w:r>
      <w:r w:rsidR="00805DB7" w:rsidRPr="002D0003">
        <w:rPr>
          <w:lang w:eastAsia="nl-NL"/>
        </w:rPr>
        <w:t>physically draining</w:t>
      </w:r>
      <w:r w:rsidRPr="002D0003">
        <w:rPr>
          <w:lang w:eastAsia="nl-NL"/>
        </w:rPr>
        <w:t xml:space="preserve"> and </w:t>
      </w:r>
      <w:r w:rsidR="00805DB7" w:rsidRPr="002D0003">
        <w:rPr>
          <w:lang w:eastAsia="nl-NL"/>
        </w:rPr>
        <w:t>costs a lot of time,</w:t>
      </w:r>
      <w:r w:rsidRPr="002D0003">
        <w:rPr>
          <w:lang w:eastAsia="nl-NL"/>
        </w:rPr>
        <w:t xml:space="preserve"> especially </w:t>
      </w:r>
      <w:r w:rsidR="00805DB7" w:rsidRPr="002D0003">
        <w:rPr>
          <w:lang w:eastAsia="nl-NL"/>
        </w:rPr>
        <w:t xml:space="preserve">for </w:t>
      </w:r>
      <w:r w:rsidRPr="002D0003">
        <w:rPr>
          <w:lang w:eastAsia="nl-NL"/>
        </w:rPr>
        <w:t xml:space="preserve">women. </w:t>
      </w:r>
      <w:r w:rsidR="00EF20AF" w:rsidRPr="002D0003">
        <w:rPr>
          <w:lang w:eastAsia="nl-NL"/>
        </w:rPr>
        <w:t xml:space="preserve">Purchased </w:t>
      </w:r>
      <w:r w:rsidR="00805DB7" w:rsidRPr="002D0003">
        <w:rPr>
          <w:lang w:eastAsia="nl-NL"/>
        </w:rPr>
        <w:t>fire</w:t>
      </w:r>
      <w:r w:rsidRPr="002D0003">
        <w:rPr>
          <w:lang w:eastAsia="nl-NL"/>
        </w:rPr>
        <w:t>wood on the other hand is a burden on the limited household’s revenues. In addition, unhygienic animal waste management practices and the lack of access to basic sanitation result in pollution</w:t>
      </w:r>
      <w:r w:rsidR="006036B0" w:rsidRPr="002D0003">
        <w:rPr>
          <w:lang w:eastAsia="nl-NL"/>
        </w:rPr>
        <w:t xml:space="preserve"> of farmyards and surface water</w:t>
      </w:r>
      <w:r w:rsidRPr="002D0003">
        <w:rPr>
          <w:lang w:eastAsia="nl-NL"/>
        </w:rPr>
        <w:t xml:space="preserve">, foul </w:t>
      </w:r>
      <w:r w:rsidR="00687106" w:rsidRPr="002D0003">
        <w:rPr>
          <w:lang w:eastAsia="nl-NL"/>
        </w:rPr>
        <w:t>odour</w:t>
      </w:r>
      <w:r w:rsidRPr="002D0003">
        <w:rPr>
          <w:lang w:eastAsia="nl-NL"/>
        </w:rPr>
        <w:t xml:space="preserve">, methane emissions and a high prevalence of hygiene related diseases, such as </w:t>
      </w:r>
      <w:r w:rsidR="00687106" w:rsidRPr="002D0003">
        <w:rPr>
          <w:lang w:eastAsia="nl-NL"/>
        </w:rPr>
        <w:t>diarrhoea</w:t>
      </w:r>
      <w:r w:rsidRPr="002D0003">
        <w:rPr>
          <w:lang w:eastAsia="nl-NL"/>
        </w:rPr>
        <w:t>.</w:t>
      </w:r>
      <w:r w:rsidRPr="006B36D6">
        <w:rPr>
          <w:lang w:eastAsia="nl-NL"/>
        </w:rPr>
        <w:t xml:space="preserve"> </w:t>
      </w:r>
    </w:p>
    <w:p w14:paraId="14CE1E0C" w14:textId="77777777" w:rsidR="00D034B9" w:rsidRPr="006B36D6" w:rsidRDefault="00D034B9" w:rsidP="0059263F">
      <w:pPr>
        <w:rPr>
          <w:lang w:eastAsia="nl-NL"/>
        </w:rPr>
      </w:pPr>
      <w:r w:rsidRPr="006B36D6">
        <w:rPr>
          <w:lang w:eastAsia="nl-NL"/>
        </w:rPr>
        <w:t xml:space="preserve"> </w:t>
      </w:r>
    </w:p>
    <w:p w14:paraId="42636E87" w14:textId="77777777" w:rsidR="00D034B9" w:rsidRPr="006B36D6" w:rsidRDefault="0059263F" w:rsidP="00001104">
      <w:pPr>
        <w:pStyle w:val="Heading4"/>
        <w:spacing w:before="0"/>
        <w:rPr>
          <w:lang w:eastAsia="nl-NL"/>
        </w:rPr>
      </w:pPr>
      <w:r w:rsidRPr="006B36D6">
        <w:rPr>
          <w:lang w:eastAsia="nl-NL"/>
        </w:rPr>
        <w:t>Technology and emission reductions</w:t>
      </w:r>
    </w:p>
    <w:p w14:paraId="7B940569" w14:textId="23BA4F27" w:rsidR="00BA02ED" w:rsidRPr="006B36D6" w:rsidRDefault="00BA02ED" w:rsidP="00001104">
      <w:r w:rsidRPr="006B36D6">
        <w:t xml:space="preserve">The technology implemented under the </w:t>
      </w:r>
      <w:r w:rsidR="00FC04A6">
        <w:t>VPA-2</w:t>
      </w:r>
      <w:r w:rsidR="00001104" w:rsidRPr="006B36D6">
        <w:t xml:space="preserve"> </w:t>
      </w:r>
      <w:r w:rsidRPr="006B36D6">
        <w:t xml:space="preserve">covers biodigesters fed with a mixture of water and animal manure that is anaerobically digested. The generated biogas is intended for use as fuel for cooking. </w:t>
      </w:r>
      <w:r w:rsidR="00001104" w:rsidRPr="006B36D6">
        <w:t xml:space="preserve">The biodigester type implemented under the </w:t>
      </w:r>
      <w:r w:rsidR="00FC04A6">
        <w:t>VPA-2</w:t>
      </w:r>
      <w:r w:rsidR="00001104" w:rsidRPr="006B36D6">
        <w:t xml:space="preserve"> consists of the fixed-dome type. </w:t>
      </w:r>
      <w:r w:rsidRPr="006B36D6">
        <w:t xml:space="preserve">This model is </w:t>
      </w:r>
      <w:r w:rsidRPr="006B36D6">
        <w:rPr>
          <w:lang w:val="en-US"/>
        </w:rPr>
        <w:t>constructed with bricks and stone masonry. The fixed-dome technology has a proven durability</w:t>
      </w:r>
      <w:r w:rsidRPr="006B36D6">
        <w:t xml:space="preserve">, and can be installed underground, saving space and protecting the installation. </w:t>
      </w:r>
      <w:r w:rsidRPr="006B36D6">
        <w:rPr>
          <w:lang w:val="en-US"/>
        </w:rPr>
        <w:t>Materials for its construction can be sourced locally.</w:t>
      </w:r>
    </w:p>
    <w:p w14:paraId="78A07B36" w14:textId="77777777" w:rsidR="00BA02ED" w:rsidRPr="006B36D6" w:rsidRDefault="00BA02ED" w:rsidP="00BA02ED">
      <w:pPr>
        <w:rPr>
          <w:lang w:val="en-US"/>
        </w:rPr>
      </w:pPr>
    </w:p>
    <w:p w14:paraId="3FA3C060" w14:textId="77777777" w:rsidR="00BA02ED" w:rsidRPr="006B36D6" w:rsidRDefault="00BA02ED" w:rsidP="00BA02ED">
      <w:pPr>
        <w:rPr>
          <w:lang w:val="en-US"/>
        </w:rPr>
      </w:pPr>
      <w:r w:rsidRPr="006B36D6">
        <w:rPr>
          <w:lang w:val="en-US"/>
        </w:rPr>
        <w:t xml:space="preserve">The use of </w:t>
      </w:r>
      <w:r w:rsidR="00001104" w:rsidRPr="006B36D6">
        <w:rPr>
          <w:lang w:val="en-US"/>
        </w:rPr>
        <w:t xml:space="preserve">the </w:t>
      </w:r>
      <w:r w:rsidRPr="006B36D6">
        <w:rPr>
          <w:lang w:val="en-US"/>
        </w:rPr>
        <w:t>biodigester models is simple:</w:t>
      </w:r>
    </w:p>
    <w:p w14:paraId="08180329" w14:textId="77777777" w:rsidR="00BA02ED" w:rsidRPr="006B36D6" w:rsidRDefault="00BA02ED" w:rsidP="003016DB">
      <w:pPr>
        <w:pStyle w:val="ListParagraph"/>
        <w:numPr>
          <w:ilvl w:val="0"/>
          <w:numId w:val="13"/>
        </w:numPr>
        <w:tabs>
          <w:tab w:val="left" w:pos="540"/>
          <w:tab w:val="left" w:pos="630"/>
        </w:tabs>
        <w:ind w:left="360" w:hanging="180"/>
        <w:rPr>
          <w:lang w:val="en-US"/>
        </w:rPr>
      </w:pPr>
      <w:r w:rsidRPr="006B36D6">
        <w:rPr>
          <w:lang w:val="en-US"/>
        </w:rPr>
        <w:t>Collect manure and mix with water according to the type of manure used and biodigester model;</w:t>
      </w:r>
    </w:p>
    <w:p w14:paraId="1C3DFF08" w14:textId="77777777" w:rsidR="00BA02ED" w:rsidRPr="006B36D6" w:rsidRDefault="00BA02ED" w:rsidP="003016DB">
      <w:pPr>
        <w:pStyle w:val="ListParagraph"/>
        <w:numPr>
          <w:ilvl w:val="0"/>
          <w:numId w:val="13"/>
        </w:numPr>
        <w:tabs>
          <w:tab w:val="left" w:pos="360"/>
          <w:tab w:val="left" w:pos="540"/>
        </w:tabs>
        <w:ind w:left="180" w:firstLine="0"/>
        <w:rPr>
          <w:lang w:val="en-US"/>
        </w:rPr>
      </w:pPr>
      <w:r w:rsidRPr="006B36D6">
        <w:rPr>
          <w:lang w:val="en-US"/>
        </w:rPr>
        <w:t>Feed this mix into the biodigester;</w:t>
      </w:r>
    </w:p>
    <w:p w14:paraId="116DA628" w14:textId="77777777" w:rsidR="00BA02ED" w:rsidRPr="006B36D6" w:rsidRDefault="00BA02ED" w:rsidP="003016DB">
      <w:pPr>
        <w:pStyle w:val="ListParagraph"/>
        <w:numPr>
          <w:ilvl w:val="0"/>
          <w:numId w:val="13"/>
        </w:numPr>
        <w:tabs>
          <w:tab w:val="left" w:pos="360"/>
          <w:tab w:val="left" w:pos="540"/>
        </w:tabs>
        <w:ind w:left="180" w:firstLine="0"/>
        <w:rPr>
          <w:lang w:val="en-US"/>
        </w:rPr>
      </w:pPr>
      <w:r w:rsidRPr="006B36D6">
        <w:rPr>
          <w:lang w:val="en-US"/>
        </w:rPr>
        <w:t xml:space="preserve">Both biogas and sludge are produced. </w:t>
      </w:r>
    </w:p>
    <w:p w14:paraId="368C149D" w14:textId="77777777" w:rsidR="00BA02ED" w:rsidRPr="006B36D6" w:rsidRDefault="00BA02ED" w:rsidP="00BA02ED">
      <w:pPr>
        <w:rPr>
          <w:lang w:val="en-US"/>
        </w:rPr>
      </w:pPr>
    </w:p>
    <w:p w14:paraId="36FF9AD6" w14:textId="77777777" w:rsidR="00BA02ED" w:rsidRPr="006B36D6" w:rsidRDefault="00BA02ED" w:rsidP="00BA02ED">
      <w:r w:rsidRPr="006B36D6">
        <w:rPr>
          <w:lang w:val="en-US"/>
        </w:rPr>
        <w:t xml:space="preserve">The biogas is used as cooking fuel. </w:t>
      </w:r>
      <w:r w:rsidRPr="006B36D6">
        <w:t>The build-up of gas will push out slurry through the exit pipe of the biogas system,</w:t>
      </w:r>
      <w:r w:rsidRPr="006B36D6">
        <w:rPr>
          <w:lang w:val="en-US"/>
        </w:rPr>
        <w:t xml:space="preserve"> and </w:t>
      </w:r>
      <w:r w:rsidRPr="006B36D6">
        <w:t>is a fertiliser that can either be applied directly to crops or composted with other organic material.</w:t>
      </w:r>
    </w:p>
    <w:p w14:paraId="06E3C861" w14:textId="77777777" w:rsidR="00BA02ED" w:rsidRPr="006B36D6" w:rsidRDefault="00BA02ED" w:rsidP="00BA02ED"/>
    <w:p w14:paraId="6B8AF366" w14:textId="77777777" w:rsidR="00BA02ED" w:rsidRPr="006B36D6" w:rsidRDefault="00BA02ED" w:rsidP="00BA02ED">
      <w:r w:rsidRPr="006B36D6">
        <w:t>Maintenance needs are limited since the biodigesters have no moving parts. Over time, some indigestible material can build up in the digester, limiting the reactor volume. This issue is solved simply by scooping the indigestible material out and re-filling the biodigester with manure.</w:t>
      </w:r>
    </w:p>
    <w:p w14:paraId="4CA878CE" w14:textId="77777777" w:rsidR="00D034B9" w:rsidRPr="006B36D6" w:rsidRDefault="00D034B9" w:rsidP="00410F29">
      <w:pPr>
        <w:rPr>
          <w:lang w:eastAsia="nl-NL"/>
        </w:rPr>
      </w:pPr>
    </w:p>
    <w:p w14:paraId="762F4E46" w14:textId="77777777" w:rsidR="00D034B9" w:rsidRPr="006B36D6" w:rsidRDefault="00D034B9" w:rsidP="006F43B6">
      <w:pPr>
        <w:rPr>
          <w:lang w:eastAsia="nl-NL"/>
        </w:rPr>
      </w:pPr>
      <w:r w:rsidRPr="006B36D6">
        <w:rPr>
          <w:b/>
          <w:lang w:eastAsia="nl-NL"/>
        </w:rPr>
        <w:t>GHG emission reductions</w:t>
      </w:r>
      <w:r w:rsidR="006F43B6" w:rsidRPr="006B36D6">
        <w:rPr>
          <w:lang w:eastAsia="nl-NL"/>
        </w:rPr>
        <w:t>:</w:t>
      </w:r>
    </w:p>
    <w:p w14:paraId="0FDAD2A9" w14:textId="77777777" w:rsidR="006F43B6" w:rsidRPr="006B36D6" w:rsidRDefault="006F43B6" w:rsidP="006F43B6">
      <w:r w:rsidRPr="006B36D6">
        <w:t>The baseline scenario is composed of three components. All three components are covered by the methodology ‘Technologies and practices to displace decentralized thermal energy consumption’ (11/04/2011), and include the following:</w:t>
      </w:r>
    </w:p>
    <w:p w14:paraId="58D0615A" w14:textId="77777777" w:rsidR="006F43B6" w:rsidRPr="006B36D6" w:rsidRDefault="006F43B6" w:rsidP="006F43B6"/>
    <w:p w14:paraId="4D33B03B" w14:textId="77777777" w:rsidR="006F43B6" w:rsidRPr="006B36D6" w:rsidRDefault="006F43B6" w:rsidP="00D46CD4">
      <w:pPr>
        <w:pStyle w:val="ListParagraph"/>
        <w:numPr>
          <w:ilvl w:val="0"/>
          <w:numId w:val="16"/>
        </w:numPr>
        <w:spacing w:line="240" w:lineRule="auto"/>
        <w:rPr>
          <w:i/>
        </w:rPr>
      </w:pPr>
      <w:r w:rsidRPr="006B36D6">
        <w:rPr>
          <w:i/>
        </w:rPr>
        <w:t>Consumption of non-renewable biomass for cooking.</w:t>
      </w:r>
    </w:p>
    <w:p w14:paraId="52FCAEE9" w14:textId="77777777" w:rsidR="006F43B6" w:rsidRPr="006B36D6" w:rsidRDefault="006F43B6" w:rsidP="006F43B6">
      <w:pPr>
        <w:autoSpaceDE w:val="0"/>
        <w:autoSpaceDN w:val="0"/>
        <w:adjustRightInd w:val="0"/>
        <w:rPr>
          <w:szCs w:val="22"/>
          <w:lang w:val="en-US"/>
        </w:rPr>
      </w:pPr>
      <w:r w:rsidRPr="006B36D6">
        <w:rPr>
          <w:szCs w:val="22"/>
          <w:lang w:val="en-US"/>
        </w:rPr>
        <w:t>Dependency on firewood and charcoal as a source of thermal energy for cooking purposes is high in Indonesia</w:t>
      </w:r>
      <w:r w:rsidRPr="006B36D6">
        <w:rPr>
          <w:rStyle w:val="FootnoteReference"/>
          <w:szCs w:val="22"/>
          <w:lang w:val="en-US"/>
        </w:rPr>
        <w:footnoteReference w:id="2"/>
      </w:r>
      <w:r w:rsidRPr="006B36D6">
        <w:rPr>
          <w:szCs w:val="22"/>
          <w:lang w:val="en-US"/>
        </w:rPr>
        <w:t>. The usage of NRB (including charcoal) contributes to deforestation and forest degradation and results in emission of GHGs. The applicable methodology states that the baseline scenario is, in the absence of the project activity, the use of NRB meeting similar thermal energy demands.</w:t>
      </w:r>
    </w:p>
    <w:p w14:paraId="42CEF490" w14:textId="77777777" w:rsidR="006F43B6" w:rsidRPr="006B36D6" w:rsidRDefault="006F43B6" w:rsidP="006F43B6">
      <w:pPr>
        <w:autoSpaceDE w:val="0"/>
        <w:autoSpaceDN w:val="0"/>
        <w:adjustRightInd w:val="0"/>
        <w:rPr>
          <w:szCs w:val="22"/>
          <w:lang w:val="en-US"/>
        </w:rPr>
      </w:pPr>
    </w:p>
    <w:p w14:paraId="188922F0" w14:textId="77777777" w:rsidR="006F43B6" w:rsidRPr="006B36D6" w:rsidRDefault="006F43B6" w:rsidP="00D46CD4">
      <w:pPr>
        <w:pStyle w:val="ListParagraph"/>
        <w:numPr>
          <w:ilvl w:val="0"/>
          <w:numId w:val="16"/>
        </w:numPr>
        <w:spacing w:line="240" w:lineRule="auto"/>
        <w:rPr>
          <w:i/>
          <w:szCs w:val="20"/>
        </w:rPr>
      </w:pPr>
      <w:r w:rsidRPr="006B36D6">
        <w:rPr>
          <w:i/>
        </w:rPr>
        <w:t>Consumption of fossil fuel for cooking.</w:t>
      </w:r>
    </w:p>
    <w:p w14:paraId="600E16DF" w14:textId="77777777" w:rsidR="006F43B6" w:rsidRPr="006B36D6" w:rsidRDefault="006F43B6" w:rsidP="006F43B6">
      <w:pPr>
        <w:autoSpaceDE w:val="0"/>
        <w:autoSpaceDN w:val="0"/>
        <w:adjustRightInd w:val="0"/>
        <w:rPr>
          <w:szCs w:val="22"/>
          <w:lang w:val="en-US"/>
        </w:rPr>
      </w:pPr>
      <w:r w:rsidRPr="006B36D6">
        <w:rPr>
          <w:szCs w:val="22"/>
          <w:lang w:val="en-US"/>
        </w:rPr>
        <w:t>Dependency on fossil fuels as a source of thermal energy for cooking purposes, especially kerosene and LPG, is also significant in Indonesia. The combustion of fossil fuels for cooking results in emission of GHGs. The applicable methodology states that the baseline scenario is, in the absence of the project activity, the use of fossil fuels meeting similar thermal energy demands.</w:t>
      </w:r>
    </w:p>
    <w:p w14:paraId="17904002" w14:textId="77777777" w:rsidR="006F43B6" w:rsidRPr="006B36D6" w:rsidRDefault="006F43B6" w:rsidP="006F43B6">
      <w:pPr>
        <w:rPr>
          <w:szCs w:val="20"/>
          <w:lang w:val="en-US"/>
        </w:rPr>
      </w:pPr>
    </w:p>
    <w:p w14:paraId="13F43BC9" w14:textId="77777777" w:rsidR="006F43B6" w:rsidRPr="006B36D6" w:rsidRDefault="006F43B6" w:rsidP="00D46CD4">
      <w:pPr>
        <w:pStyle w:val="ListParagraph"/>
        <w:numPr>
          <w:ilvl w:val="0"/>
          <w:numId w:val="16"/>
        </w:numPr>
        <w:spacing w:line="240" w:lineRule="auto"/>
        <w:rPr>
          <w:i/>
        </w:rPr>
      </w:pPr>
      <w:r w:rsidRPr="006B36D6">
        <w:rPr>
          <w:i/>
        </w:rPr>
        <w:t xml:space="preserve">Methane emissions from manure handling. </w:t>
      </w:r>
    </w:p>
    <w:p w14:paraId="1BA64432" w14:textId="77777777" w:rsidR="006F43B6" w:rsidRPr="006B36D6" w:rsidRDefault="006F43B6" w:rsidP="006F43B6">
      <w:pPr>
        <w:rPr>
          <w:lang w:val="en-US"/>
        </w:rPr>
      </w:pPr>
      <w:r w:rsidRPr="006B36D6">
        <w:rPr>
          <w:szCs w:val="22"/>
          <w:lang w:val="en-US"/>
        </w:rPr>
        <w:t>The baseline scenario is the situation where, in the absence of the project activity, organic matter is left to decay anaerobically within the project boundary and methane is emitted to the atmosphere. The amount of methane that is emitted under this scenario is contingent upon the baseline manure management practice, which can include storing manure in anaerobic lagoons, deep pits, liquid storage, deep bedding, or other practices outlined in the ‘</w:t>
      </w:r>
      <w:r w:rsidRPr="006B36D6">
        <w:t>2006 IPCC Guidelines for National Greenhouse Gas Inventories’</w:t>
      </w:r>
      <w:r w:rsidRPr="006B36D6">
        <w:rPr>
          <w:rStyle w:val="FootnoteReference"/>
        </w:rPr>
        <w:footnoteReference w:id="3"/>
      </w:r>
      <w:r w:rsidRPr="006B36D6">
        <w:rPr>
          <w:szCs w:val="22"/>
          <w:lang w:val="en-US"/>
        </w:rPr>
        <w:t>. The applicable methodology establishes that baseline emissions are calculated by using the amount of the waste that would decay anaerobically in the absence of the project activity, with the most recent IPCC Tier 1 or 2 approaches</w:t>
      </w:r>
      <w:r w:rsidRPr="006B36D6">
        <w:rPr>
          <w:vertAlign w:val="superscript"/>
        </w:rPr>
        <w:footnoteReference w:id="4"/>
      </w:r>
      <w:r w:rsidRPr="006B36D6">
        <w:rPr>
          <w:szCs w:val="22"/>
          <w:lang w:val="en-US"/>
        </w:rPr>
        <w:t>.</w:t>
      </w:r>
    </w:p>
    <w:p w14:paraId="5492F227" w14:textId="77777777" w:rsidR="00D034B9" w:rsidRPr="006B36D6" w:rsidRDefault="00D034B9" w:rsidP="003E2A23">
      <w:pPr>
        <w:pStyle w:val="Heading4"/>
      </w:pPr>
      <w:r w:rsidRPr="006B36D6">
        <w:t xml:space="preserve">Contribution to sustainable development </w:t>
      </w:r>
    </w:p>
    <w:p w14:paraId="2460A0A8" w14:textId="7F6EE531" w:rsidR="002A74A7" w:rsidRPr="006B36D6" w:rsidRDefault="002A74A7" w:rsidP="002A74A7">
      <w:bookmarkStart w:id="33" w:name="_Toc275091211"/>
      <w:bookmarkStart w:id="34" w:name="_Toc275691801"/>
      <w:bookmarkStart w:id="35" w:name="_Toc275769413"/>
      <w:r w:rsidRPr="006B36D6">
        <w:t xml:space="preserve">This </w:t>
      </w:r>
      <w:r w:rsidR="00FC04A6">
        <w:t>VPA-2</w:t>
      </w:r>
      <w:r w:rsidR="009B19CA" w:rsidRPr="006B36D6">
        <w:t xml:space="preserve"> </w:t>
      </w:r>
      <w:r w:rsidRPr="006B36D6">
        <w:t>contributes to sustainable development in a number of ways:</w:t>
      </w:r>
    </w:p>
    <w:p w14:paraId="2A000262" w14:textId="77777777" w:rsidR="002A74A7" w:rsidRPr="006B36D6" w:rsidRDefault="002A74A7" w:rsidP="002A74A7"/>
    <w:p w14:paraId="5D6829AA" w14:textId="77777777" w:rsidR="002A74A7" w:rsidRPr="006B36D6" w:rsidRDefault="002A74A7" w:rsidP="00D46CD4">
      <w:pPr>
        <w:numPr>
          <w:ilvl w:val="0"/>
          <w:numId w:val="14"/>
        </w:numPr>
        <w:ind w:hanging="720"/>
      </w:pPr>
      <w:r w:rsidRPr="006B36D6">
        <w:t>Environmental</w:t>
      </w:r>
    </w:p>
    <w:p w14:paraId="00134437" w14:textId="77777777" w:rsidR="002A74A7" w:rsidRPr="006B36D6" w:rsidRDefault="002A74A7" w:rsidP="00D46CD4">
      <w:pPr>
        <w:numPr>
          <w:ilvl w:val="1"/>
          <w:numId w:val="15"/>
        </w:numPr>
        <w:ind w:left="1200"/>
      </w:pPr>
      <w:r w:rsidRPr="006B36D6">
        <w:t>Reduced GHG emissions;</w:t>
      </w:r>
    </w:p>
    <w:p w14:paraId="7E2CA334" w14:textId="77777777" w:rsidR="002A74A7" w:rsidRPr="006B36D6" w:rsidRDefault="002A74A7" w:rsidP="00D46CD4">
      <w:pPr>
        <w:numPr>
          <w:ilvl w:val="1"/>
          <w:numId w:val="15"/>
        </w:numPr>
        <w:ind w:left="1200"/>
      </w:pPr>
      <w:r w:rsidRPr="006B36D6">
        <w:t xml:space="preserve">Reduced deforestation and forest degradation in areas where NRB is used as a source of fuel. This contributes to the overall stability of forest ecosystems, which support biodiversity and watersheds; </w:t>
      </w:r>
    </w:p>
    <w:p w14:paraId="117E0F0F" w14:textId="77777777" w:rsidR="002A74A7" w:rsidRPr="006B36D6" w:rsidRDefault="002A74A7" w:rsidP="00D46CD4">
      <w:pPr>
        <w:numPr>
          <w:ilvl w:val="1"/>
          <w:numId w:val="15"/>
        </w:numPr>
        <w:ind w:left="1200"/>
      </w:pPr>
      <w:r w:rsidRPr="006B36D6">
        <w:t>Improved soil conditions where digester slurry is applied to agricultural land</w:t>
      </w:r>
      <w:r w:rsidRPr="006B36D6">
        <w:rPr>
          <w:vertAlign w:val="superscript"/>
        </w:rPr>
        <w:footnoteReference w:id="5"/>
      </w:r>
      <w:r w:rsidRPr="006B36D6">
        <w:t>.</w:t>
      </w:r>
    </w:p>
    <w:p w14:paraId="2C147BCE" w14:textId="77777777" w:rsidR="002A74A7" w:rsidRPr="006B36D6" w:rsidRDefault="002A74A7" w:rsidP="00D46CD4">
      <w:pPr>
        <w:numPr>
          <w:ilvl w:val="0"/>
          <w:numId w:val="14"/>
        </w:numPr>
        <w:ind w:hanging="720"/>
      </w:pPr>
      <w:r w:rsidRPr="006B36D6">
        <w:t>Social</w:t>
      </w:r>
    </w:p>
    <w:p w14:paraId="28DE6102" w14:textId="77777777" w:rsidR="002A74A7" w:rsidRPr="006B36D6" w:rsidRDefault="002A74A7" w:rsidP="00D46CD4">
      <w:pPr>
        <w:numPr>
          <w:ilvl w:val="1"/>
          <w:numId w:val="15"/>
        </w:numPr>
        <w:ind w:left="1200"/>
      </w:pPr>
      <w:r w:rsidRPr="006B36D6">
        <w:t>Reduced combustion of firewood and fossil fuels reduces indoor air pollution, thereby increasing respiratory health of users, particularly women and children who spend a large portion of their time indoors</w:t>
      </w:r>
      <w:r w:rsidRPr="006B36D6">
        <w:rPr>
          <w:vertAlign w:val="superscript"/>
        </w:rPr>
        <w:footnoteReference w:id="6"/>
      </w:r>
      <w:r w:rsidRPr="006B36D6">
        <w:t xml:space="preserve">. </w:t>
      </w:r>
    </w:p>
    <w:p w14:paraId="763C5507" w14:textId="77777777" w:rsidR="002A74A7" w:rsidRPr="006B36D6" w:rsidRDefault="002A74A7" w:rsidP="00D46CD4">
      <w:pPr>
        <w:numPr>
          <w:ilvl w:val="0"/>
          <w:numId w:val="14"/>
        </w:numPr>
        <w:ind w:hanging="720"/>
      </w:pPr>
      <w:r w:rsidRPr="006B36D6">
        <w:t>Economic</w:t>
      </w:r>
    </w:p>
    <w:p w14:paraId="0396DC71" w14:textId="77777777" w:rsidR="002A74A7" w:rsidRPr="006B36D6" w:rsidRDefault="002A74A7" w:rsidP="00D46CD4">
      <w:pPr>
        <w:numPr>
          <w:ilvl w:val="1"/>
          <w:numId w:val="15"/>
        </w:numPr>
        <w:ind w:left="1200"/>
      </w:pPr>
      <w:r w:rsidRPr="006B36D6">
        <w:t>Reduced end-user expenses due to reduced expenses on the purchase of biomass and fossil fuels, as well as healthcare related expenses;</w:t>
      </w:r>
    </w:p>
    <w:p w14:paraId="4D9387EF" w14:textId="77777777" w:rsidR="002A74A7" w:rsidRPr="006B36D6" w:rsidRDefault="002A74A7" w:rsidP="00D46CD4">
      <w:pPr>
        <w:numPr>
          <w:ilvl w:val="1"/>
          <w:numId w:val="15"/>
        </w:numPr>
        <w:ind w:left="1200"/>
      </w:pPr>
      <w:r w:rsidRPr="006B36D6">
        <w:t xml:space="preserve">The use of the slurry as an organic fertiliser on agricultural soils can significantly improve soil quality and offset costs that would otherwise be incurred in the purchase </w:t>
      </w:r>
      <w:r w:rsidRPr="006B36D6">
        <w:lastRenderedPageBreak/>
        <w:t>of chemical fertilisers. The nutrient value of the slurry produced has also been shown to be higher than raw manure</w:t>
      </w:r>
      <w:r w:rsidRPr="006B36D6">
        <w:rPr>
          <w:rStyle w:val="FootnoteReference"/>
        </w:rPr>
        <w:footnoteReference w:id="7"/>
      </w:r>
      <w:r w:rsidRPr="006B36D6">
        <w:t xml:space="preserve">. </w:t>
      </w:r>
    </w:p>
    <w:p w14:paraId="2FD2AE19" w14:textId="77777777" w:rsidR="00811A71" w:rsidRPr="006B36D6" w:rsidRDefault="00811A71" w:rsidP="00D227A1">
      <w:pPr>
        <w:pStyle w:val="Heading2"/>
      </w:pPr>
      <w:bookmarkStart w:id="36" w:name="_Toc353107623"/>
      <w:bookmarkStart w:id="37" w:name="_Toc478050158"/>
      <w:r w:rsidRPr="006B36D6">
        <w:t>1.</w:t>
      </w:r>
      <w:r w:rsidR="00D51A00" w:rsidRPr="006B36D6">
        <w:t>3</w:t>
      </w:r>
      <w:r w:rsidRPr="006B36D6">
        <w:tab/>
      </w:r>
      <w:bookmarkEnd w:id="33"/>
      <w:bookmarkEnd w:id="34"/>
      <w:bookmarkEnd w:id="35"/>
      <w:r w:rsidR="000C6FFF" w:rsidRPr="006B36D6">
        <w:t xml:space="preserve">Units </w:t>
      </w:r>
      <w:r w:rsidR="007C0102" w:rsidRPr="006B36D6">
        <w:t>disseminated</w:t>
      </w:r>
      <w:r w:rsidR="00182785" w:rsidRPr="006B36D6">
        <w:t xml:space="preserve"> and summary of Emission Reductions</w:t>
      </w:r>
      <w:bookmarkEnd w:id="36"/>
      <w:bookmarkEnd w:id="37"/>
    </w:p>
    <w:p w14:paraId="406DB97E" w14:textId="329A93EE" w:rsidR="00811A71" w:rsidRPr="006B36D6" w:rsidRDefault="00DF13B0" w:rsidP="00DF13B0">
      <w:pPr>
        <w:rPr>
          <w:lang w:bidi="en-US"/>
        </w:rPr>
      </w:pPr>
      <w:r w:rsidRPr="006B36D6">
        <w:t xml:space="preserve">The next table </w:t>
      </w:r>
      <w:r w:rsidR="0043412F" w:rsidRPr="006B36D6">
        <w:rPr>
          <w:lang w:bidi="en-US"/>
        </w:rPr>
        <w:t xml:space="preserve">shows </w:t>
      </w:r>
      <w:r w:rsidRPr="006B36D6">
        <w:rPr>
          <w:lang w:bidi="en-US"/>
        </w:rPr>
        <w:t xml:space="preserve">the </w:t>
      </w:r>
      <w:r w:rsidR="00555804" w:rsidRPr="006B36D6">
        <w:rPr>
          <w:lang w:bidi="en-US"/>
        </w:rPr>
        <w:t>unit</w:t>
      </w:r>
      <w:r w:rsidRPr="006B36D6">
        <w:rPr>
          <w:lang w:bidi="en-US"/>
        </w:rPr>
        <w:t>s built</w:t>
      </w:r>
      <w:r w:rsidR="00FF1EE8" w:rsidRPr="006B36D6">
        <w:rPr>
          <w:lang w:bidi="en-US"/>
        </w:rPr>
        <w:t xml:space="preserve"> and commissioned</w:t>
      </w:r>
      <w:r w:rsidRPr="006B36D6">
        <w:rPr>
          <w:lang w:bidi="en-US"/>
        </w:rPr>
        <w:t xml:space="preserve"> </w:t>
      </w:r>
      <w:r w:rsidR="006261F4" w:rsidRPr="006B36D6">
        <w:rPr>
          <w:lang w:bidi="en-US"/>
        </w:rPr>
        <w:t xml:space="preserve">in the period from </w:t>
      </w:r>
      <w:r w:rsidR="00014D4C">
        <w:rPr>
          <w:lang w:bidi="en-US"/>
        </w:rPr>
        <w:t>02/</w:t>
      </w:r>
      <w:r w:rsidR="00FC04A6">
        <w:rPr>
          <w:lang w:bidi="en-US"/>
        </w:rPr>
        <w:t>01</w:t>
      </w:r>
      <w:r w:rsidR="00014D4C">
        <w:rPr>
          <w:lang w:bidi="en-US"/>
        </w:rPr>
        <w:t>/</w:t>
      </w:r>
      <w:r w:rsidR="006261F4" w:rsidRPr="006B36D6">
        <w:rPr>
          <w:lang w:bidi="en-US"/>
        </w:rPr>
        <w:t>20</w:t>
      </w:r>
      <w:r w:rsidR="00FC04A6">
        <w:rPr>
          <w:lang w:bidi="en-US"/>
        </w:rPr>
        <w:t>17</w:t>
      </w:r>
      <w:r w:rsidR="006261F4" w:rsidRPr="006B36D6">
        <w:rPr>
          <w:lang w:bidi="en-US"/>
        </w:rPr>
        <w:t xml:space="preserve"> to </w:t>
      </w:r>
      <w:r w:rsidR="00D9640E" w:rsidRPr="006B36D6">
        <w:rPr>
          <w:lang w:bidi="en-US"/>
        </w:rPr>
        <w:t>31</w:t>
      </w:r>
      <w:r w:rsidR="00014D4C">
        <w:rPr>
          <w:lang w:bidi="en-US"/>
        </w:rPr>
        <w:t>/</w:t>
      </w:r>
      <w:r w:rsidR="00B76B6C" w:rsidRPr="006B36D6">
        <w:rPr>
          <w:lang w:bidi="en-US"/>
        </w:rPr>
        <w:t>12</w:t>
      </w:r>
      <w:r w:rsidR="00014D4C">
        <w:rPr>
          <w:lang w:bidi="en-US"/>
        </w:rPr>
        <w:t>/</w:t>
      </w:r>
      <w:r w:rsidR="006261F4" w:rsidRPr="006B36D6">
        <w:rPr>
          <w:lang w:bidi="en-US"/>
        </w:rPr>
        <w:t>201</w:t>
      </w:r>
      <w:r w:rsidR="00D36860">
        <w:rPr>
          <w:lang w:bidi="en-US"/>
        </w:rPr>
        <w:t>7</w:t>
      </w:r>
      <w:r w:rsidR="00AE1859" w:rsidRPr="006B36D6">
        <w:rPr>
          <w:lang w:bidi="en-US"/>
        </w:rPr>
        <w:t xml:space="preserve"> </w:t>
      </w:r>
      <w:r w:rsidR="0025716E" w:rsidRPr="006B36D6">
        <w:rPr>
          <w:lang w:bidi="en-US"/>
        </w:rPr>
        <w:t>in</w:t>
      </w:r>
      <w:r w:rsidR="00AE1859" w:rsidRPr="006B36D6">
        <w:rPr>
          <w:lang w:bidi="en-US"/>
        </w:rPr>
        <w:t xml:space="preserve"> the </w:t>
      </w:r>
      <w:r w:rsidR="00FC04A6">
        <w:rPr>
          <w:lang w:bidi="en-US"/>
        </w:rPr>
        <w:t>VPA-2</w:t>
      </w:r>
      <w:r w:rsidR="00D9640E" w:rsidRPr="006B36D6">
        <w:rPr>
          <w:lang w:bidi="en-US"/>
        </w:rPr>
        <w:t>.</w:t>
      </w:r>
    </w:p>
    <w:p w14:paraId="4C71EA65" w14:textId="77777777" w:rsidR="00811A71" w:rsidRPr="006B36D6" w:rsidRDefault="00811A71" w:rsidP="00410F29">
      <w:pPr>
        <w:rPr>
          <w:lang w:bidi="en-US"/>
        </w:rPr>
      </w:pPr>
    </w:p>
    <w:p w14:paraId="4939F371" w14:textId="25A6D185" w:rsidR="00B54827" w:rsidRPr="006B36D6" w:rsidRDefault="00B54827" w:rsidP="00B54827">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w:t>
      </w:r>
      <w:r w:rsidR="0014520D" w:rsidRPr="006B36D6">
        <w:fldChar w:fldCharType="end"/>
      </w:r>
      <w:r w:rsidRPr="006B36D6">
        <w:t>: Total Number of units installed by year and cumulative</w:t>
      </w:r>
      <w:r w:rsidR="009B19CA" w:rsidRPr="006B36D6">
        <w:t xml:space="preserve">, </w:t>
      </w:r>
      <w:r w:rsidR="00FC04A6">
        <w:t>VPA-2</w:t>
      </w:r>
      <w:r w:rsidR="005879A3" w:rsidRPr="006B36D6">
        <w:rPr>
          <w:rStyle w:val="FootnoteReference"/>
        </w:rPr>
        <w:footnoteReference w:id="8"/>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55"/>
        <w:gridCol w:w="2567"/>
        <w:gridCol w:w="2828"/>
      </w:tblGrid>
      <w:tr w:rsidR="00D43AC8" w:rsidRPr="006B36D6" w14:paraId="3E19511E" w14:textId="77777777" w:rsidTr="000B7C81">
        <w:tc>
          <w:tcPr>
            <w:tcW w:w="3955" w:type="dxa"/>
            <w:shd w:val="clear" w:color="auto" w:fill="A6A6A6" w:themeFill="background1" w:themeFillShade="A6"/>
          </w:tcPr>
          <w:p w14:paraId="4F3D0C38" w14:textId="22C40BFB" w:rsidR="00D43AC8" w:rsidRPr="006B36D6" w:rsidRDefault="00D43AC8" w:rsidP="00D9640E">
            <w:pPr>
              <w:jc w:val="center"/>
              <w:rPr>
                <w:b/>
                <w:sz w:val="20"/>
              </w:rPr>
            </w:pPr>
            <w:r w:rsidRPr="006B36D6">
              <w:rPr>
                <w:b/>
                <w:sz w:val="20"/>
              </w:rPr>
              <w:t>Period</w:t>
            </w:r>
            <w:r w:rsidR="00014D4C">
              <w:rPr>
                <w:b/>
                <w:sz w:val="20"/>
              </w:rPr>
              <w:t xml:space="preserve"> (months)</w:t>
            </w:r>
          </w:p>
        </w:tc>
        <w:tc>
          <w:tcPr>
            <w:tcW w:w="2567" w:type="dxa"/>
            <w:shd w:val="clear" w:color="auto" w:fill="A6A6A6" w:themeFill="background1" w:themeFillShade="A6"/>
          </w:tcPr>
          <w:p w14:paraId="740A95D6" w14:textId="776ED9AE" w:rsidR="00D43AC8" w:rsidRPr="006B36D6" w:rsidRDefault="00D43AC8" w:rsidP="00D9640E">
            <w:pPr>
              <w:jc w:val="center"/>
              <w:rPr>
                <w:b/>
                <w:sz w:val="20"/>
              </w:rPr>
            </w:pPr>
            <w:r w:rsidRPr="006B36D6">
              <w:rPr>
                <w:b/>
                <w:sz w:val="20"/>
              </w:rPr>
              <w:t xml:space="preserve">Number of biodigesters in </w:t>
            </w:r>
            <w:r w:rsidR="00FC04A6">
              <w:rPr>
                <w:b/>
                <w:sz w:val="20"/>
              </w:rPr>
              <w:t>VPA-2</w:t>
            </w:r>
          </w:p>
        </w:tc>
        <w:tc>
          <w:tcPr>
            <w:tcW w:w="2828" w:type="dxa"/>
            <w:shd w:val="clear" w:color="auto" w:fill="A6A6A6" w:themeFill="background1" w:themeFillShade="A6"/>
          </w:tcPr>
          <w:p w14:paraId="5523163F" w14:textId="4621F5EA" w:rsidR="00D43AC8" w:rsidRPr="006B36D6" w:rsidRDefault="00D43AC8" w:rsidP="00D9640E">
            <w:pPr>
              <w:jc w:val="center"/>
              <w:rPr>
                <w:b/>
                <w:sz w:val="20"/>
              </w:rPr>
            </w:pPr>
            <w:r w:rsidRPr="006B36D6">
              <w:rPr>
                <w:b/>
                <w:sz w:val="20"/>
              </w:rPr>
              <w:t xml:space="preserve">Cumulative number of biodigesters in </w:t>
            </w:r>
            <w:r w:rsidR="00FC04A6">
              <w:rPr>
                <w:b/>
                <w:sz w:val="20"/>
              </w:rPr>
              <w:t>VPA-2</w:t>
            </w:r>
          </w:p>
        </w:tc>
      </w:tr>
      <w:tr w:rsidR="004E16C0" w:rsidRPr="006B36D6" w14:paraId="49DC9DBF" w14:textId="77777777" w:rsidTr="009D28AA">
        <w:tc>
          <w:tcPr>
            <w:tcW w:w="3955" w:type="dxa"/>
            <w:shd w:val="clear" w:color="auto" w:fill="auto"/>
            <w:vAlign w:val="center"/>
          </w:tcPr>
          <w:p w14:paraId="6C49CAC1" w14:textId="4A7C317C" w:rsidR="004E16C0" w:rsidRPr="006B36D6" w:rsidRDefault="004E16C0" w:rsidP="004E16C0">
            <w:pPr>
              <w:jc w:val="center"/>
              <w:rPr>
                <w:sz w:val="20"/>
              </w:rPr>
            </w:pPr>
            <w:r>
              <w:rPr>
                <w:color w:val="000000"/>
                <w:sz w:val="20"/>
                <w:szCs w:val="20"/>
              </w:rPr>
              <w:t>02/01/17 to 31/01/17</w:t>
            </w:r>
          </w:p>
        </w:tc>
        <w:tc>
          <w:tcPr>
            <w:tcW w:w="2567" w:type="dxa"/>
            <w:shd w:val="clear" w:color="auto" w:fill="auto"/>
          </w:tcPr>
          <w:p w14:paraId="65F44CAA" w14:textId="374E6DF9" w:rsidR="004E16C0" w:rsidRPr="004E16C0" w:rsidRDefault="004E16C0" w:rsidP="004E16C0">
            <w:pPr>
              <w:jc w:val="center"/>
              <w:rPr>
                <w:color w:val="000000"/>
                <w:sz w:val="20"/>
                <w:szCs w:val="20"/>
              </w:rPr>
            </w:pPr>
            <w:r w:rsidRPr="004E16C0">
              <w:rPr>
                <w:color w:val="000000"/>
                <w:sz w:val="20"/>
                <w:szCs w:val="20"/>
              </w:rPr>
              <w:t xml:space="preserve"> 264 </w:t>
            </w:r>
          </w:p>
        </w:tc>
        <w:tc>
          <w:tcPr>
            <w:tcW w:w="2828" w:type="dxa"/>
          </w:tcPr>
          <w:p w14:paraId="682E0E04" w14:textId="1180AFFA" w:rsidR="004E16C0" w:rsidRPr="004E16C0" w:rsidRDefault="004E16C0" w:rsidP="004E16C0">
            <w:pPr>
              <w:jc w:val="center"/>
              <w:rPr>
                <w:color w:val="000000"/>
                <w:sz w:val="20"/>
                <w:szCs w:val="20"/>
              </w:rPr>
            </w:pPr>
            <w:r w:rsidRPr="004E16C0">
              <w:rPr>
                <w:color w:val="000000"/>
                <w:sz w:val="20"/>
                <w:szCs w:val="20"/>
              </w:rPr>
              <w:t xml:space="preserve"> 262 </w:t>
            </w:r>
          </w:p>
        </w:tc>
      </w:tr>
      <w:tr w:rsidR="004E16C0" w:rsidRPr="006B36D6" w14:paraId="11033DAB" w14:textId="77777777" w:rsidTr="009D28AA">
        <w:tc>
          <w:tcPr>
            <w:tcW w:w="3955" w:type="dxa"/>
            <w:shd w:val="clear" w:color="auto" w:fill="auto"/>
            <w:vAlign w:val="center"/>
          </w:tcPr>
          <w:p w14:paraId="2F9C909D" w14:textId="0E6B28DF" w:rsidR="004E16C0" w:rsidRPr="006B36D6" w:rsidRDefault="004E16C0" w:rsidP="004E16C0">
            <w:pPr>
              <w:jc w:val="center"/>
              <w:rPr>
                <w:sz w:val="20"/>
              </w:rPr>
            </w:pPr>
            <w:r>
              <w:rPr>
                <w:color w:val="000000"/>
                <w:sz w:val="20"/>
                <w:szCs w:val="20"/>
              </w:rPr>
              <w:t>01/02/17 to 28/02/17</w:t>
            </w:r>
          </w:p>
        </w:tc>
        <w:tc>
          <w:tcPr>
            <w:tcW w:w="2567" w:type="dxa"/>
            <w:shd w:val="clear" w:color="auto" w:fill="auto"/>
          </w:tcPr>
          <w:p w14:paraId="2464A3EA" w14:textId="10EBD5BA" w:rsidR="004E16C0" w:rsidRPr="004E16C0" w:rsidRDefault="004E16C0" w:rsidP="004E16C0">
            <w:pPr>
              <w:jc w:val="center"/>
              <w:rPr>
                <w:color w:val="000000"/>
                <w:sz w:val="20"/>
                <w:szCs w:val="20"/>
              </w:rPr>
            </w:pPr>
            <w:r w:rsidRPr="004E16C0">
              <w:rPr>
                <w:color w:val="000000"/>
                <w:sz w:val="20"/>
                <w:szCs w:val="20"/>
              </w:rPr>
              <w:t xml:space="preserve"> 98 </w:t>
            </w:r>
          </w:p>
        </w:tc>
        <w:tc>
          <w:tcPr>
            <w:tcW w:w="2828" w:type="dxa"/>
          </w:tcPr>
          <w:p w14:paraId="43F1096C" w14:textId="4272F41F" w:rsidR="004E16C0" w:rsidRPr="004E16C0" w:rsidRDefault="004E16C0" w:rsidP="004E16C0">
            <w:pPr>
              <w:jc w:val="center"/>
              <w:rPr>
                <w:color w:val="000000"/>
                <w:sz w:val="20"/>
                <w:szCs w:val="20"/>
              </w:rPr>
            </w:pPr>
            <w:r w:rsidRPr="004E16C0">
              <w:rPr>
                <w:color w:val="000000"/>
                <w:sz w:val="20"/>
                <w:szCs w:val="20"/>
              </w:rPr>
              <w:t xml:space="preserve"> 359 </w:t>
            </w:r>
          </w:p>
        </w:tc>
      </w:tr>
      <w:tr w:rsidR="004E16C0" w:rsidRPr="006B36D6" w14:paraId="40B8737A" w14:textId="77777777" w:rsidTr="009D28AA">
        <w:tc>
          <w:tcPr>
            <w:tcW w:w="3955" w:type="dxa"/>
            <w:shd w:val="clear" w:color="auto" w:fill="auto"/>
            <w:vAlign w:val="center"/>
          </w:tcPr>
          <w:p w14:paraId="44617CE6" w14:textId="191E67FE" w:rsidR="004E16C0" w:rsidRPr="006B36D6" w:rsidRDefault="004E16C0" w:rsidP="004E16C0">
            <w:pPr>
              <w:jc w:val="center"/>
              <w:rPr>
                <w:sz w:val="20"/>
              </w:rPr>
            </w:pPr>
            <w:r>
              <w:rPr>
                <w:color w:val="000000"/>
                <w:sz w:val="20"/>
                <w:szCs w:val="20"/>
              </w:rPr>
              <w:t>01/03/17 to 31/03/17</w:t>
            </w:r>
          </w:p>
        </w:tc>
        <w:tc>
          <w:tcPr>
            <w:tcW w:w="2567" w:type="dxa"/>
            <w:shd w:val="clear" w:color="auto" w:fill="auto"/>
          </w:tcPr>
          <w:p w14:paraId="6B014ABC" w14:textId="4F0C21E7" w:rsidR="004E16C0" w:rsidRPr="004E16C0" w:rsidRDefault="004E16C0" w:rsidP="004E16C0">
            <w:pPr>
              <w:jc w:val="center"/>
              <w:rPr>
                <w:color w:val="000000"/>
                <w:sz w:val="20"/>
                <w:szCs w:val="20"/>
              </w:rPr>
            </w:pPr>
            <w:r w:rsidRPr="004E16C0">
              <w:rPr>
                <w:color w:val="000000"/>
                <w:sz w:val="20"/>
                <w:szCs w:val="20"/>
              </w:rPr>
              <w:t xml:space="preserve"> 109 </w:t>
            </w:r>
          </w:p>
        </w:tc>
        <w:tc>
          <w:tcPr>
            <w:tcW w:w="2828" w:type="dxa"/>
          </w:tcPr>
          <w:p w14:paraId="2B9CFD91" w14:textId="1F7D7030" w:rsidR="004E16C0" w:rsidRPr="004E16C0" w:rsidRDefault="004E16C0" w:rsidP="004E16C0">
            <w:pPr>
              <w:jc w:val="center"/>
              <w:rPr>
                <w:color w:val="000000"/>
                <w:sz w:val="20"/>
                <w:szCs w:val="20"/>
              </w:rPr>
            </w:pPr>
            <w:r w:rsidRPr="004E16C0">
              <w:rPr>
                <w:color w:val="000000"/>
                <w:sz w:val="20"/>
                <w:szCs w:val="20"/>
              </w:rPr>
              <w:t xml:space="preserve"> 467 </w:t>
            </w:r>
          </w:p>
        </w:tc>
      </w:tr>
      <w:tr w:rsidR="004E16C0" w:rsidRPr="006B36D6" w14:paraId="0BC507E4" w14:textId="77777777" w:rsidTr="009D28AA">
        <w:tc>
          <w:tcPr>
            <w:tcW w:w="3955" w:type="dxa"/>
            <w:shd w:val="clear" w:color="auto" w:fill="auto"/>
            <w:vAlign w:val="center"/>
          </w:tcPr>
          <w:p w14:paraId="7F32D3F3" w14:textId="0928B0EB" w:rsidR="004E16C0" w:rsidRPr="006B36D6" w:rsidRDefault="004E16C0" w:rsidP="004E16C0">
            <w:pPr>
              <w:jc w:val="center"/>
              <w:rPr>
                <w:sz w:val="20"/>
              </w:rPr>
            </w:pPr>
            <w:r>
              <w:rPr>
                <w:color w:val="000000"/>
                <w:sz w:val="20"/>
                <w:szCs w:val="20"/>
              </w:rPr>
              <w:t>01/04/17 to 30/04/17</w:t>
            </w:r>
          </w:p>
        </w:tc>
        <w:tc>
          <w:tcPr>
            <w:tcW w:w="2567" w:type="dxa"/>
            <w:shd w:val="clear" w:color="auto" w:fill="auto"/>
          </w:tcPr>
          <w:p w14:paraId="5BFA202A" w14:textId="2A45B00A" w:rsidR="004E16C0" w:rsidRPr="004E16C0" w:rsidRDefault="004E16C0" w:rsidP="004E16C0">
            <w:pPr>
              <w:jc w:val="center"/>
              <w:rPr>
                <w:color w:val="000000"/>
                <w:sz w:val="20"/>
                <w:szCs w:val="20"/>
              </w:rPr>
            </w:pPr>
            <w:r w:rsidRPr="004E16C0">
              <w:rPr>
                <w:color w:val="000000"/>
                <w:sz w:val="20"/>
                <w:szCs w:val="20"/>
              </w:rPr>
              <w:t xml:space="preserve"> 60 </w:t>
            </w:r>
          </w:p>
        </w:tc>
        <w:tc>
          <w:tcPr>
            <w:tcW w:w="2828" w:type="dxa"/>
          </w:tcPr>
          <w:p w14:paraId="25B0D416" w14:textId="4E7F37DD" w:rsidR="004E16C0" w:rsidRPr="004E16C0" w:rsidRDefault="004E16C0" w:rsidP="004E16C0">
            <w:pPr>
              <w:jc w:val="center"/>
              <w:rPr>
                <w:color w:val="000000"/>
                <w:sz w:val="20"/>
                <w:szCs w:val="20"/>
              </w:rPr>
            </w:pPr>
            <w:r w:rsidRPr="004E16C0">
              <w:rPr>
                <w:color w:val="000000"/>
                <w:sz w:val="20"/>
                <w:szCs w:val="20"/>
              </w:rPr>
              <w:t xml:space="preserve"> 522 </w:t>
            </w:r>
          </w:p>
        </w:tc>
      </w:tr>
      <w:tr w:rsidR="004E16C0" w:rsidRPr="006B36D6" w14:paraId="72A30E6F" w14:textId="77777777" w:rsidTr="009D28AA">
        <w:tc>
          <w:tcPr>
            <w:tcW w:w="3955" w:type="dxa"/>
            <w:shd w:val="clear" w:color="auto" w:fill="auto"/>
            <w:vAlign w:val="center"/>
          </w:tcPr>
          <w:p w14:paraId="20CC7CA3" w14:textId="228FAFE1" w:rsidR="004E16C0" w:rsidRPr="006B36D6" w:rsidRDefault="004E16C0" w:rsidP="004E16C0">
            <w:pPr>
              <w:jc w:val="center"/>
              <w:rPr>
                <w:sz w:val="20"/>
              </w:rPr>
            </w:pPr>
            <w:r>
              <w:rPr>
                <w:color w:val="000000"/>
                <w:sz w:val="20"/>
                <w:szCs w:val="20"/>
              </w:rPr>
              <w:t>01/05/17 to 31/05/17</w:t>
            </w:r>
          </w:p>
        </w:tc>
        <w:tc>
          <w:tcPr>
            <w:tcW w:w="2567" w:type="dxa"/>
            <w:shd w:val="clear" w:color="auto" w:fill="auto"/>
          </w:tcPr>
          <w:p w14:paraId="5FD645A4" w14:textId="018EF706" w:rsidR="004E16C0" w:rsidRPr="004E16C0" w:rsidRDefault="004E16C0" w:rsidP="004E16C0">
            <w:pPr>
              <w:jc w:val="center"/>
              <w:rPr>
                <w:color w:val="000000"/>
                <w:sz w:val="20"/>
                <w:szCs w:val="20"/>
              </w:rPr>
            </w:pPr>
            <w:r w:rsidRPr="004E16C0">
              <w:rPr>
                <w:color w:val="000000"/>
                <w:sz w:val="20"/>
                <w:szCs w:val="20"/>
              </w:rPr>
              <w:t xml:space="preserve"> 123 </w:t>
            </w:r>
          </w:p>
        </w:tc>
        <w:tc>
          <w:tcPr>
            <w:tcW w:w="2828" w:type="dxa"/>
          </w:tcPr>
          <w:p w14:paraId="3A3A88E8" w14:textId="64A75D92" w:rsidR="004E16C0" w:rsidRPr="004E16C0" w:rsidRDefault="004E16C0" w:rsidP="004E16C0">
            <w:pPr>
              <w:jc w:val="center"/>
              <w:rPr>
                <w:color w:val="000000"/>
                <w:sz w:val="20"/>
                <w:szCs w:val="20"/>
              </w:rPr>
            </w:pPr>
            <w:r w:rsidRPr="004E16C0">
              <w:rPr>
                <w:color w:val="000000"/>
                <w:sz w:val="20"/>
                <w:szCs w:val="20"/>
              </w:rPr>
              <w:t xml:space="preserve"> 644 </w:t>
            </w:r>
          </w:p>
        </w:tc>
      </w:tr>
      <w:tr w:rsidR="004E16C0" w:rsidRPr="006B36D6" w14:paraId="584972BA" w14:textId="77777777" w:rsidTr="009D28AA">
        <w:tc>
          <w:tcPr>
            <w:tcW w:w="3955" w:type="dxa"/>
            <w:shd w:val="clear" w:color="auto" w:fill="auto"/>
            <w:vAlign w:val="center"/>
          </w:tcPr>
          <w:p w14:paraId="746DB693" w14:textId="277E0E27" w:rsidR="004E16C0" w:rsidRPr="006B36D6" w:rsidRDefault="004E16C0" w:rsidP="004E16C0">
            <w:pPr>
              <w:jc w:val="center"/>
              <w:rPr>
                <w:sz w:val="20"/>
              </w:rPr>
            </w:pPr>
            <w:r>
              <w:rPr>
                <w:color w:val="000000"/>
                <w:sz w:val="20"/>
                <w:szCs w:val="20"/>
              </w:rPr>
              <w:t>01/06/17 to 30/06/17</w:t>
            </w:r>
          </w:p>
        </w:tc>
        <w:tc>
          <w:tcPr>
            <w:tcW w:w="2567" w:type="dxa"/>
            <w:shd w:val="clear" w:color="auto" w:fill="auto"/>
          </w:tcPr>
          <w:p w14:paraId="30022827" w14:textId="03BD9352" w:rsidR="004E16C0" w:rsidRPr="004E16C0" w:rsidRDefault="004E16C0" w:rsidP="004E16C0">
            <w:pPr>
              <w:jc w:val="center"/>
              <w:rPr>
                <w:color w:val="000000"/>
                <w:sz w:val="20"/>
                <w:szCs w:val="20"/>
              </w:rPr>
            </w:pPr>
            <w:r w:rsidRPr="004E16C0">
              <w:rPr>
                <w:color w:val="000000"/>
                <w:sz w:val="20"/>
                <w:szCs w:val="20"/>
              </w:rPr>
              <w:t xml:space="preserve"> 142 </w:t>
            </w:r>
          </w:p>
        </w:tc>
        <w:tc>
          <w:tcPr>
            <w:tcW w:w="2828" w:type="dxa"/>
          </w:tcPr>
          <w:p w14:paraId="5DCB38A8" w14:textId="1AC9513C" w:rsidR="004E16C0" w:rsidRPr="004E16C0" w:rsidRDefault="004E16C0" w:rsidP="004E16C0">
            <w:pPr>
              <w:jc w:val="center"/>
              <w:rPr>
                <w:color w:val="000000"/>
                <w:sz w:val="20"/>
                <w:szCs w:val="20"/>
              </w:rPr>
            </w:pPr>
            <w:r w:rsidRPr="004E16C0">
              <w:rPr>
                <w:color w:val="000000"/>
                <w:sz w:val="20"/>
                <w:szCs w:val="20"/>
              </w:rPr>
              <w:t xml:space="preserve"> 786 </w:t>
            </w:r>
          </w:p>
        </w:tc>
      </w:tr>
      <w:tr w:rsidR="004E16C0" w:rsidRPr="006B36D6" w14:paraId="49456C8A" w14:textId="77777777" w:rsidTr="009D28AA">
        <w:tc>
          <w:tcPr>
            <w:tcW w:w="3955" w:type="dxa"/>
            <w:shd w:val="clear" w:color="auto" w:fill="auto"/>
            <w:vAlign w:val="center"/>
          </w:tcPr>
          <w:p w14:paraId="14C3206A" w14:textId="3A2E566F" w:rsidR="004E16C0" w:rsidRPr="006B36D6" w:rsidRDefault="004E16C0" w:rsidP="004E16C0">
            <w:pPr>
              <w:jc w:val="center"/>
              <w:rPr>
                <w:sz w:val="20"/>
              </w:rPr>
            </w:pPr>
            <w:r>
              <w:rPr>
                <w:color w:val="000000"/>
                <w:sz w:val="20"/>
                <w:szCs w:val="20"/>
              </w:rPr>
              <w:t>01/07/17 to 31/07/17</w:t>
            </w:r>
          </w:p>
        </w:tc>
        <w:tc>
          <w:tcPr>
            <w:tcW w:w="2567" w:type="dxa"/>
            <w:shd w:val="clear" w:color="auto" w:fill="auto"/>
          </w:tcPr>
          <w:p w14:paraId="1CBF49FE" w14:textId="383E3739" w:rsidR="004E16C0" w:rsidRPr="004E16C0" w:rsidRDefault="004E16C0" w:rsidP="004E16C0">
            <w:pPr>
              <w:jc w:val="center"/>
              <w:rPr>
                <w:color w:val="000000"/>
                <w:sz w:val="20"/>
                <w:szCs w:val="20"/>
              </w:rPr>
            </w:pPr>
            <w:r w:rsidRPr="004E16C0">
              <w:rPr>
                <w:color w:val="000000"/>
                <w:sz w:val="20"/>
                <w:szCs w:val="20"/>
              </w:rPr>
              <w:t xml:space="preserve"> 152 </w:t>
            </w:r>
          </w:p>
        </w:tc>
        <w:tc>
          <w:tcPr>
            <w:tcW w:w="2828" w:type="dxa"/>
          </w:tcPr>
          <w:p w14:paraId="718653B0" w14:textId="45D96A09" w:rsidR="004E16C0" w:rsidRPr="004E16C0" w:rsidRDefault="004E16C0" w:rsidP="004E16C0">
            <w:pPr>
              <w:jc w:val="center"/>
              <w:rPr>
                <w:color w:val="000000"/>
                <w:sz w:val="20"/>
                <w:szCs w:val="20"/>
              </w:rPr>
            </w:pPr>
            <w:r w:rsidRPr="004E16C0">
              <w:rPr>
                <w:color w:val="000000"/>
                <w:sz w:val="20"/>
                <w:szCs w:val="20"/>
              </w:rPr>
              <w:t xml:space="preserve"> 937 </w:t>
            </w:r>
          </w:p>
        </w:tc>
      </w:tr>
      <w:tr w:rsidR="004E16C0" w:rsidRPr="006B36D6" w14:paraId="10EC7719" w14:textId="77777777" w:rsidTr="009D28AA">
        <w:tc>
          <w:tcPr>
            <w:tcW w:w="3955" w:type="dxa"/>
            <w:shd w:val="clear" w:color="auto" w:fill="auto"/>
            <w:vAlign w:val="center"/>
          </w:tcPr>
          <w:p w14:paraId="0761CFAA" w14:textId="64D6DA7F" w:rsidR="004E16C0" w:rsidRPr="006B36D6" w:rsidRDefault="004E16C0" w:rsidP="004E16C0">
            <w:pPr>
              <w:jc w:val="center"/>
              <w:rPr>
                <w:sz w:val="20"/>
              </w:rPr>
            </w:pPr>
            <w:r>
              <w:rPr>
                <w:color w:val="000000"/>
                <w:sz w:val="20"/>
                <w:szCs w:val="20"/>
              </w:rPr>
              <w:t>01/08/17 to 31/08/17</w:t>
            </w:r>
          </w:p>
        </w:tc>
        <w:tc>
          <w:tcPr>
            <w:tcW w:w="2567" w:type="dxa"/>
            <w:shd w:val="clear" w:color="auto" w:fill="auto"/>
          </w:tcPr>
          <w:p w14:paraId="4E6864F4" w14:textId="40C5BD6D" w:rsidR="004E16C0" w:rsidRPr="004E16C0" w:rsidRDefault="004E16C0" w:rsidP="004E16C0">
            <w:pPr>
              <w:jc w:val="center"/>
              <w:rPr>
                <w:color w:val="000000"/>
                <w:sz w:val="20"/>
                <w:szCs w:val="20"/>
              </w:rPr>
            </w:pPr>
            <w:r w:rsidRPr="004E16C0">
              <w:rPr>
                <w:color w:val="000000"/>
                <w:sz w:val="20"/>
                <w:szCs w:val="20"/>
              </w:rPr>
              <w:t xml:space="preserve"> 114 </w:t>
            </w:r>
          </w:p>
        </w:tc>
        <w:tc>
          <w:tcPr>
            <w:tcW w:w="2828" w:type="dxa"/>
          </w:tcPr>
          <w:p w14:paraId="15F5C753" w14:textId="7D00D67C" w:rsidR="004E16C0" w:rsidRPr="004E16C0" w:rsidRDefault="004E16C0" w:rsidP="004E16C0">
            <w:pPr>
              <w:jc w:val="center"/>
              <w:rPr>
                <w:color w:val="000000"/>
                <w:sz w:val="20"/>
                <w:szCs w:val="20"/>
              </w:rPr>
            </w:pPr>
            <w:r w:rsidRPr="004E16C0">
              <w:rPr>
                <w:color w:val="000000"/>
                <w:sz w:val="20"/>
                <w:szCs w:val="20"/>
              </w:rPr>
              <w:t xml:space="preserve"> 1,051 </w:t>
            </w:r>
          </w:p>
        </w:tc>
      </w:tr>
      <w:tr w:rsidR="004E16C0" w:rsidRPr="006B36D6" w14:paraId="3B7C77D6" w14:textId="77777777" w:rsidTr="009D28AA">
        <w:tc>
          <w:tcPr>
            <w:tcW w:w="3955" w:type="dxa"/>
            <w:shd w:val="clear" w:color="auto" w:fill="auto"/>
            <w:vAlign w:val="center"/>
          </w:tcPr>
          <w:p w14:paraId="5AA1B98C" w14:textId="22E72E76" w:rsidR="004E16C0" w:rsidRPr="006B36D6" w:rsidRDefault="004E16C0" w:rsidP="004E16C0">
            <w:pPr>
              <w:jc w:val="center"/>
              <w:rPr>
                <w:sz w:val="20"/>
              </w:rPr>
            </w:pPr>
            <w:r>
              <w:rPr>
                <w:color w:val="000000"/>
                <w:sz w:val="20"/>
                <w:szCs w:val="20"/>
              </w:rPr>
              <w:t>01/09/17 to 30/09/17</w:t>
            </w:r>
          </w:p>
        </w:tc>
        <w:tc>
          <w:tcPr>
            <w:tcW w:w="2567" w:type="dxa"/>
            <w:shd w:val="clear" w:color="auto" w:fill="auto"/>
          </w:tcPr>
          <w:p w14:paraId="095803EF" w14:textId="243155B9" w:rsidR="004E16C0" w:rsidRPr="004E16C0" w:rsidRDefault="004E16C0" w:rsidP="004E16C0">
            <w:pPr>
              <w:jc w:val="center"/>
              <w:rPr>
                <w:color w:val="000000"/>
                <w:sz w:val="20"/>
                <w:szCs w:val="20"/>
              </w:rPr>
            </w:pPr>
            <w:r w:rsidRPr="004E16C0">
              <w:rPr>
                <w:color w:val="000000"/>
                <w:sz w:val="20"/>
                <w:szCs w:val="20"/>
              </w:rPr>
              <w:t xml:space="preserve"> 81 </w:t>
            </w:r>
          </w:p>
        </w:tc>
        <w:tc>
          <w:tcPr>
            <w:tcW w:w="2828" w:type="dxa"/>
          </w:tcPr>
          <w:p w14:paraId="109B93A9" w14:textId="13B26BA8" w:rsidR="004E16C0" w:rsidRPr="004E16C0" w:rsidRDefault="004E16C0" w:rsidP="004E16C0">
            <w:pPr>
              <w:jc w:val="center"/>
              <w:rPr>
                <w:color w:val="000000"/>
                <w:sz w:val="20"/>
                <w:szCs w:val="20"/>
              </w:rPr>
            </w:pPr>
            <w:r w:rsidRPr="004E16C0">
              <w:rPr>
                <w:color w:val="000000"/>
                <w:sz w:val="20"/>
                <w:szCs w:val="20"/>
              </w:rPr>
              <w:t xml:space="preserve"> 1,132 </w:t>
            </w:r>
          </w:p>
        </w:tc>
      </w:tr>
      <w:tr w:rsidR="004E16C0" w:rsidRPr="006B36D6" w14:paraId="6BB46C10" w14:textId="77777777" w:rsidTr="009D28AA">
        <w:tc>
          <w:tcPr>
            <w:tcW w:w="3955" w:type="dxa"/>
            <w:shd w:val="clear" w:color="auto" w:fill="auto"/>
            <w:vAlign w:val="center"/>
          </w:tcPr>
          <w:p w14:paraId="59D78342" w14:textId="650D22B3" w:rsidR="004E16C0" w:rsidRPr="006B36D6" w:rsidRDefault="004E16C0" w:rsidP="004E16C0">
            <w:pPr>
              <w:jc w:val="center"/>
              <w:rPr>
                <w:sz w:val="20"/>
              </w:rPr>
            </w:pPr>
            <w:r>
              <w:rPr>
                <w:color w:val="000000"/>
                <w:sz w:val="20"/>
                <w:szCs w:val="20"/>
              </w:rPr>
              <w:t>01/10/17 to 31/10/17</w:t>
            </w:r>
          </w:p>
        </w:tc>
        <w:tc>
          <w:tcPr>
            <w:tcW w:w="2567" w:type="dxa"/>
            <w:shd w:val="clear" w:color="auto" w:fill="auto"/>
          </w:tcPr>
          <w:p w14:paraId="3BD3702A" w14:textId="3ED8D084" w:rsidR="004E16C0" w:rsidRPr="004E16C0" w:rsidRDefault="004E16C0" w:rsidP="004E16C0">
            <w:pPr>
              <w:jc w:val="center"/>
              <w:rPr>
                <w:color w:val="000000"/>
                <w:sz w:val="20"/>
                <w:szCs w:val="20"/>
              </w:rPr>
            </w:pPr>
            <w:r w:rsidRPr="004E16C0">
              <w:rPr>
                <w:color w:val="000000"/>
                <w:sz w:val="20"/>
                <w:szCs w:val="20"/>
              </w:rPr>
              <w:t xml:space="preserve"> 251 </w:t>
            </w:r>
          </w:p>
        </w:tc>
        <w:tc>
          <w:tcPr>
            <w:tcW w:w="2828" w:type="dxa"/>
          </w:tcPr>
          <w:p w14:paraId="3982D865" w14:textId="1EC4328B" w:rsidR="004E16C0" w:rsidRPr="004E16C0" w:rsidRDefault="004E16C0" w:rsidP="004E16C0">
            <w:pPr>
              <w:jc w:val="center"/>
              <w:rPr>
                <w:color w:val="000000"/>
                <w:sz w:val="20"/>
                <w:szCs w:val="20"/>
              </w:rPr>
            </w:pPr>
            <w:r w:rsidRPr="004E16C0">
              <w:rPr>
                <w:color w:val="000000"/>
                <w:sz w:val="20"/>
                <w:szCs w:val="20"/>
              </w:rPr>
              <w:t xml:space="preserve"> 1,374 </w:t>
            </w:r>
          </w:p>
        </w:tc>
      </w:tr>
      <w:tr w:rsidR="004E16C0" w:rsidRPr="006B36D6" w14:paraId="122EA329" w14:textId="77777777" w:rsidTr="009D28AA">
        <w:tc>
          <w:tcPr>
            <w:tcW w:w="3955" w:type="dxa"/>
            <w:shd w:val="clear" w:color="auto" w:fill="auto"/>
            <w:vAlign w:val="center"/>
          </w:tcPr>
          <w:p w14:paraId="3FD182EC" w14:textId="1205E98D" w:rsidR="004E16C0" w:rsidRPr="006B36D6" w:rsidRDefault="004E16C0" w:rsidP="004E16C0">
            <w:pPr>
              <w:jc w:val="center"/>
              <w:rPr>
                <w:sz w:val="20"/>
              </w:rPr>
            </w:pPr>
            <w:r>
              <w:rPr>
                <w:color w:val="000000"/>
                <w:sz w:val="20"/>
                <w:szCs w:val="20"/>
              </w:rPr>
              <w:t>01/11/17 to 30/11/17</w:t>
            </w:r>
          </w:p>
        </w:tc>
        <w:tc>
          <w:tcPr>
            <w:tcW w:w="2567" w:type="dxa"/>
            <w:shd w:val="clear" w:color="auto" w:fill="auto"/>
          </w:tcPr>
          <w:p w14:paraId="63987EAF" w14:textId="67D3C91F" w:rsidR="004E16C0" w:rsidRPr="004E16C0" w:rsidRDefault="004E16C0" w:rsidP="004E16C0">
            <w:pPr>
              <w:jc w:val="center"/>
              <w:rPr>
                <w:color w:val="000000"/>
                <w:sz w:val="20"/>
                <w:szCs w:val="20"/>
              </w:rPr>
            </w:pPr>
            <w:r w:rsidRPr="004E16C0">
              <w:rPr>
                <w:color w:val="000000"/>
                <w:sz w:val="20"/>
                <w:szCs w:val="20"/>
              </w:rPr>
              <w:t xml:space="preserve"> 346 </w:t>
            </w:r>
          </w:p>
        </w:tc>
        <w:tc>
          <w:tcPr>
            <w:tcW w:w="2828" w:type="dxa"/>
          </w:tcPr>
          <w:p w14:paraId="6C40EF71" w14:textId="42D7A72B" w:rsidR="004E16C0" w:rsidRPr="004E16C0" w:rsidRDefault="004E16C0" w:rsidP="004E16C0">
            <w:pPr>
              <w:jc w:val="center"/>
              <w:rPr>
                <w:color w:val="000000"/>
                <w:sz w:val="20"/>
                <w:szCs w:val="20"/>
              </w:rPr>
            </w:pPr>
            <w:r w:rsidRPr="004E16C0">
              <w:rPr>
                <w:color w:val="000000"/>
                <w:sz w:val="20"/>
                <w:szCs w:val="20"/>
              </w:rPr>
              <w:t xml:space="preserve"> 1,718 </w:t>
            </w:r>
          </w:p>
        </w:tc>
      </w:tr>
      <w:tr w:rsidR="004E16C0" w:rsidRPr="006B36D6" w14:paraId="20CED8A7" w14:textId="77777777" w:rsidTr="009D28AA">
        <w:tc>
          <w:tcPr>
            <w:tcW w:w="3955" w:type="dxa"/>
            <w:shd w:val="clear" w:color="auto" w:fill="auto"/>
            <w:vAlign w:val="center"/>
          </w:tcPr>
          <w:p w14:paraId="0A8BEAA2" w14:textId="5A472F05" w:rsidR="004E16C0" w:rsidRPr="006B36D6" w:rsidRDefault="004E16C0" w:rsidP="004E16C0">
            <w:pPr>
              <w:jc w:val="center"/>
              <w:rPr>
                <w:sz w:val="20"/>
              </w:rPr>
            </w:pPr>
            <w:r>
              <w:rPr>
                <w:color w:val="000000"/>
                <w:sz w:val="20"/>
                <w:szCs w:val="20"/>
              </w:rPr>
              <w:t>01/12/17 to 31/12/17</w:t>
            </w:r>
          </w:p>
        </w:tc>
        <w:tc>
          <w:tcPr>
            <w:tcW w:w="2567" w:type="dxa"/>
            <w:shd w:val="clear" w:color="auto" w:fill="auto"/>
          </w:tcPr>
          <w:p w14:paraId="34B51102" w14:textId="6634EE97" w:rsidR="004E16C0" w:rsidRPr="004E16C0" w:rsidRDefault="004E16C0" w:rsidP="004E16C0">
            <w:pPr>
              <w:jc w:val="center"/>
              <w:rPr>
                <w:color w:val="000000"/>
                <w:sz w:val="20"/>
                <w:szCs w:val="20"/>
              </w:rPr>
            </w:pPr>
            <w:r w:rsidRPr="004E16C0">
              <w:rPr>
                <w:color w:val="000000"/>
                <w:sz w:val="20"/>
                <w:szCs w:val="20"/>
              </w:rPr>
              <w:t xml:space="preserve"> 273 </w:t>
            </w:r>
          </w:p>
        </w:tc>
        <w:tc>
          <w:tcPr>
            <w:tcW w:w="2828" w:type="dxa"/>
          </w:tcPr>
          <w:p w14:paraId="215A507F" w14:textId="17B20C1F" w:rsidR="004E16C0" w:rsidRPr="004E16C0" w:rsidRDefault="004E16C0" w:rsidP="00C76001">
            <w:pPr>
              <w:jc w:val="center"/>
              <w:rPr>
                <w:color w:val="000000"/>
                <w:sz w:val="20"/>
                <w:szCs w:val="20"/>
              </w:rPr>
            </w:pPr>
            <w:r w:rsidRPr="004E16C0">
              <w:rPr>
                <w:color w:val="000000"/>
                <w:sz w:val="20"/>
                <w:szCs w:val="20"/>
              </w:rPr>
              <w:t xml:space="preserve"> 1,990</w:t>
            </w:r>
          </w:p>
        </w:tc>
      </w:tr>
      <w:tr w:rsidR="00D36860" w:rsidRPr="006B36D6" w14:paraId="460E9ED5" w14:textId="77777777" w:rsidTr="00D43AC8">
        <w:tc>
          <w:tcPr>
            <w:tcW w:w="3955" w:type="dxa"/>
            <w:shd w:val="clear" w:color="auto" w:fill="auto"/>
          </w:tcPr>
          <w:p w14:paraId="310E247C" w14:textId="77777777" w:rsidR="00D36860" w:rsidRPr="006B36D6" w:rsidRDefault="00D36860" w:rsidP="00D36860">
            <w:pPr>
              <w:jc w:val="center"/>
              <w:rPr>
                <w:b/>
                <w:sz w:val="20"/>
              </w:rPr>
            </w:pPr>
          </w:p>
        </w:tc>
        <w:tc>
          <w:tcPr>
            <w:tcW w:w="2567" w:type="dxa"/>
            <w:shd w:val="clear" w:color="auto" w:fill="auto"/>
          </w:tcPr>
          <w:p w14:paraId="069A776D" w14:textId="77777777" w:rsidR="00D36860" w:rsidRPr="00AE2E03" w:rsidRDefault="00D36860" w:rsidP="00D36860">
            <w:pPr>
              <w:jc w:val="center"/>
              <w:rPr>
                <w:sz w:val="20"/>
              </w:rPr>
            </w:pPr>
          </w:p>
        </w:tc>
        <w:tc>
          <w:tcPr>
            <w:tcW w:w="2828" w:type="dxa"/>
          </w:tcPr>
          <w:p w14:paraId="6EE443EC" w14:textId="06B7569E" w:rsidR="00D36860" w:rsidRPr="00AE2E03" w:rsidRDefault="00D36860" w:rsidP="00C76001">
            <w:pPr>
              <w:jc w:val="center"/>
              <w:rPr>
                <w:b/>
                <w:sz w:val="20"/>
              </w:rPr>
            </w:pPr>
            <w:r w:rsidRPr="00AE2E03">
              <w:rPr>
                <w:b/>
                <w:sz w:val="20"/>
              </w:rPr>
              <w:t xml:space="preserve">Total: </w:t>
            </w:r>
            <w:r w:rsidR="004E16C0">
              <w:rPr>
                <w:b/>
                <w:sz w:val="20"/>
              </w:rPr>
              <w:t>1,990</w:t>
            </w:r>
          </w:p>
        </w:tc>
      </w:tr>
    </w:tbl>
    <w:p w14:paraId="39F03303" w14:textId="77777777" w:rsidR="00C03AC8" w:rsidRPr="006B36D6" w:rsidRDefault="00C03AC8" w:rsidP="001B3EA6">
      <w:pPr>
        <w:rPr>
          <w:lang w:bidi="en-US"/>
        </w:rPr>
      </w:pPr>
    </w:p>
    <w:p w14:paraId="4EE1C791" w14:textId="603913DD" w:rsidR="00BF1BA1" w:rsidRPr="006B36D6" w:rsidRDefault="00A13E53" w:rsidP="00410F29">
      <w:pPr>
        <w:rPr>
          <w:lang w:bidi="en-US"/>
        </w:rPr>
      </w:pPr>
      <w:r w:rsidRPr="006B36D6">
        <w:rPr>
          <w:lang w:bidi="en-US"/>
        </w:rPr>
        <w:t xml:space="preserve">In </w:t>
      </w:r>
      <w:r w:rsidRPr="004E16C0">
        <w:rPr>
          <w:lang w:bidi="en-US"/>
        </w:rPr>
        <w:t>total</w:t>
      </w:r>
      <w:r w:rsidR="00210D31" w:rsidRPr="004E16C0">
        <w:rPr>
          <w:lang w:bidi="en-US"/>
        </w:rPr>
        <w:t xml:space="preserve"> </w:t>
      </w:r>
      <w:r w:rsidR="004E16C0">
        <w:t>1,990</w:t>
      </w:r>
      <w:r w:rsidR="00014D4C" w:rsidRPr="004E16C0">
        <w:t xml:space="preserve"> </w:t>
      </w:r>
      <w:r w:rsidR="008D4893" w:rsidRPr="004E16C0">
        <w:t>biodigesters</w:t>
      </w:r>
      <w:r w:rsidR="008D4893" w:rsidRPr="006B36D6">
        <w:t xml:space="preserve"> </w:t>
      </w:r>
      <w:r w:rsidRPr="006B36D6">
        <w:t xml:space="preserve">were constructed </w:t>
      </w:r>
      <w:r w:rsidR="00210D31" w:rsidRPr="006B36D6">
        <w:t xml:space="preserve">as of </w:t>
      </w:r>
      <w:r w:rsidR="00E64D86" w:rsidRPr="006B36D6">
        <w:rPr>
          <w:lang w:bidi="en-US"/>
        </w:rPr>
        <w:t>31</w:t>
      </w:r>
      <w:r w:rsidR="004E16C0">
        <w:rPr>
          <w:lang w:bidi="en-US"/>
        </w:rPr>
        <w:t>/</w:t>
      </w:r>
      <w:r w:rsidR="003016DB" w:rsidRPr="006B36D6">
        <w:rPr>
          <w:lang w:bidi="en-US"/>
        </w:rPr>
        <w:t>1</w:t>
      </w:r>
      <w:r w:rsidR="00E64D86" w:rsidRPr="006B36D6">
        <w:rPr>
          <w:lang w:bidi="en-US"/>
        </w:rPr>
        <w:t>2</w:t>
      </w:r>
      <w:r w:rsidR="004E16C0">
        <w:rPr>
          <w:lang w:bidi="en-US"/>
        </w:rPr>
        <w:t>/</w:t>
      </w:r>
      <w:r w:rsidR="00D9640E" w:rsidRPr="006B36D6">
        <w:rPr>
          <w:lang w:bidi="en-US"/>
        </w:rPr>
        <w:t>201</w:t>
      </w:r>
      <w:r w:rsidR="00D36860">
        <w:rPr>
          <w:lang w:bidi="en-US"/>
        </w:rPr>
        <w:t>7</w:t>
      </w:r>
      <w:r w:rsidR="00D9640E" w:rsidRPr="006B36D6">
        <w:rPr>
          <w:lang w:bidi="en-US"/>
        </w:rPr>
        <w:t xml:space="preserve"> </w:t>
      </w:r>
      <w:r w:rsidR="00210D31" w:rsidRPr="006B36D6">
        <w:t xml:space="preserve">in the </w:t>
      </w:r>
      <w:r w:rsidR="00FC04A6">
        <w:t>VPA-2</w:t>
      </w:r>
      <w:r w:rsidR="009B19CA" w:rsidRPr="006B36D6">
        <w:t xml:space="preserve"> </w:t>
      </w:r>
      <w:r w:rsidR="00210D31" w:rsidRPr="006B36D6">
        <w:t xml:space="preserve">project </w:t>
      </w:r>
      <w:r w:rsidR="00D9640E" w:rsidRPr="006B36D6">
        <w:t>boundary</w:t>
      </w:r>
      <w:r w:rsidR="00873669" w:rsidRPr="006B36D6">
        <w:t xml:space="preserve">. </w:t>
      </w:r>
    </w:p>
    <w:p w14:paraId="46B1D879" w14:textId="2B879B71" w:rsidR="00BF1BA1" w:rsidRPr="006B36D6" w:rsidRDefault="00E13A7E" w:rsidP="00BF1BA1">
      <w:r>
        <w:fldChar w:fldCharType="begin"/>
      </w:r>
      <w:r>
        <w:instrText xml:space="preserve"> REF _Ref417547419 \h  \* MERGEFORMAT </w:instrText>
      </w:r>
      <w:r>
        <w:fldChar w:fldCharType="separate"/>
      </w:r>
      <w:r w:rsidR="006502E6" w:rsidRPr="002D0003">
        <w:t xml:space="preserve">Table </w:t>
      </w:r>
      <w:r w:rsidR="006502E6">
        <w:t>4</w:t>
      </w:r>
      <w:r>
        <w:fldChar w:fldCharType="end"/>
      </w:r>
      <w:r w:rsidR="00BF1BA1" w:rsidRPr="006B36D6">
        <w:t xml:space="preserve"> shows the distribution of the biodigesters across the nine targeted provinces.</w:t>
      </w:r>
    </w:p>
    <w:p w14:paraId="2FCA68C8" w14:textId="77777777" w:rsidR="00BF1BA1" w:rsidRPr="006B36D6" w:rsidRDefault="00BF1BA1" w:rsidP="00BF1BA1"/>
    <w:p w14:paraId="03229DCC" w14:textId="77777777" w:rsidR="00BF1BA1" w:rsidRPr="006B36D6" w:rsidRDefault="00BF1BA1" w:rsidP="00BF1BA1">
      <w:pPr>
        <w:pStyle w:val="Caption"/>
      </w:pPr>
      <w:bookmarkStart w:id="38" w:name="_Ref417547419"/>
      <w:r w:rsidRPr="002D0003">
        <w:t xml:space="preserve">Table </w:t>
      </w:r>
      <w:r w:rsidR="0014520D" w:rsidRPr="002D0003">
        <w:fldChar w:fldCharType="begin"/>
      </w:r>
      <w:r w:rsidRPr="002D0003">
        <w:instrText xml:space="preserve"> SEQ Table \* ARABIC </w:instrText>
      </w:r>
      <w:r w:rsidR="0014520D" w:rsidRPr="002D0003">
        <w:fldChar w:fldCharType="separate"/>
      </w:r>
      <w:r w:rsidR="006502E6">
        <w:rPr>
          <w:noProof/>
        </w:rPr>
        <w:t>4</w:t>
      </w:r>
      <w:r w:rsidR="0014520D" w:rsidRPr="002D0003">
        <w:fldChar w:fldCharType="end"/>
      </w:r>
      <w:bookmarkEnd w:id="38"/>
      <w:r w:rsidRPr="002D0003">
        <w:t>: Distribution of biodigesters per province, until 31-12-201</w:t>
      </w:r>
      <w:r w:rsidR="00D36860">
        <w:t>7</w:t>
      </w:r>
      <w:r w:rsidR="00AE2E03" w:rsidRPr="002D0003">
        <w:rPr>
          <w:rStyle w:val="FootnoteReference"/>
        </w:rPr>
        <w:footnoteReference w:id="9"/>
      </w:r>
    </w:p>
    <w:tbl>
      <w:tblPr>
        <w:tblW w:w="9267" w:type="dxa"/>
        <w:tblInd w:w="93" w:type="dxa"/>
        <w:tblLook w:val="04A0" w:firstRow="1" w:lastRow="0" w:firstColumn="1" w:lastColumn="0" w:noHBand="0" w:noVBand="1"/>
      </w:tblPr>
      <w:tblGrid>
        <w:gridCol w:w="3617"/>
        <w:gridCol w:w="222"/>
        <w:gridCol w:w="5428"/>
      </w:tblGrid>
      <w:tr w:rsidR="005F31DB" w:rsidRPr="006B36D6" w14:paraId="3A3505EA" w14:textId="77777777" w:rsidTr="005F31DB">
        <w:trPr>
          <w:trHeight w:val="288"/>
        </w:trPr>
        <w:tc>
          <w:tcPr>
            <w:tcW w:w="3617" w:type="dxa"/>
            <w:tcBorders>
              <w:top w:val="single" w:sz="4" w:space="0" w:color="auto"/>
              <w:left w:val="nil"/>
              <w:bottom w:val="single" w:sz="4" w:space="0" w:color="auto"/>
              <w:right w:val="nil"/>
            </w:tcBorders>
            <w:shd w:val="clear" w:color="000000" w:fill="BFBFBF"/>
            <w:noWrap/>
            <w:vAlign w:val="bottom"/>
            <w:hideMark/>
          </w:tcPr>
          <w:p w14:paraId="620C461E" w14:textId="77777777" w:rsidR="005F31DB" w:rsidRPr="006B36D6" w:rsidRDefault="005F31DB" w:rsidP="008D2A34">
            <w:pPr>
              <w:jc w:val="center"/>
              <w:rPr>
                <w:b/>
                <w:bCs/>
                <w:color w:val="000000"/>
                <w:sz w:val="20"/>
                <w:szCs w:val="22"/>
                <w:lang w:val="en-US"/>
              </w:rPr>
            </w:pPr>
            <w:r w:rsidRPr="006B36D6">
              <w:rPr>
                <w:b/>
                <w:bCs/>
                <w:color w:val="000000"/>
                <w:sz w:val="20"/>
                <w:szCs w:val="22"/>
                <w:lang w:val="en-US"/>
              </w:rPr>
              <w:t>Province</w:t>
            </w:r>
          </w:p>
        </w:tc>
        <w:tc>
          <w:tcPr>
            <w:tcW w:w="222" w:type="dxa"/>
            <w:tcBorders>
              <w:top w:val="single" w:sz="4" w:space="0" w:color="auto"/>
              <w:left w:val="nil"/>
              <w:bottom w:val="single" w:sz="4" w:space="0" w:color="auto"/>
              <w:right w:val="nil"/>
            </w:tcBorders>
            <w:shd w:val="clear" w:color="000000" w:fill="BFBFBF"/>
          </w:tcPr>
          <w:p w14:paraId="0BEAD0C9" w14:textId="77777777" w:rsidR="005F31DB" w:rsidRPr="006B36D6" w:rsidRDefault="005F31DB" w:rsidP="008D2A34">
            <w:pPr>
              <w:jc w:val="center"/>
              <w:rPr>
                <w:b/>
                <w:bCs/>
                <w:color w:val="000000"/>
                <w:sz w:val="20"/>
                <w:szCs w:val="22"/>
                <w:lang w:val="en-US"/>
              </w:rPr>
            </w:pPr>
          </w:p>
        </w:tc>
        <w:tc>
          <w:tcPr>
            <w:tcW w:w="5428" w:type="dxa"/>
            <w:tcBorders>
              <w:top w:val="single" w:sz="4" w:space="0" w:color="auto"/>
              <w:left w:val="nil"/>
              <w:bottom w:val="single" w:sz="4" w:space="0" w:color="auto"/>
              <w:right w:val="nil"/>
            </w:tcBorders>
            <w:shd w:val="clear" w:color="000000" w:fill="BFBFBF"/>
            <w:noWrap/>
            <w:vAlign w:val="bottom"/>
            <w:hideMark/>
          </w:tcPr>
          <w:p w14:paraId="4A585801" w14:textId="77777777" w:rsidR="005F31DB" w:rsidRPr="006B36D6" w:rsidRDefault="005F31DB" w:rsidP="008D2A34">
            <w:pPr>
              <w:jc w:val="center"/>
              <w:rPr>
                <w:b/>
                <w:bCs/>
                <w:color w:val="000000"/>
                <w:sz w:val="20"/>
                <w:szCs w:val="22"/>
                <w:lang w:val="en-US"/>
              </w:rPr>
            </w:pPr>
            <w:r w:rsidRPr="006B36D6">
              <w:rPr>
                <w:b/>
                <w:bCs/>
                <w:color w:val="000000"/>
                <w:sz w:val="20"/>
                <w:szCs w:val="22"/>
                <w:lang w:val="en-US"/>
              </w:rPr>
              <w:t>Number of biodigesters</w:t>
            </w:r>
          </w:p>
        </w:tc>
      </w:tr>
      <w:tr w:rsidR="004E16C0" w:rsidRPr="006B36D6" w14:paraId="32E9D1AE"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1F30BCE6" w14:textId="77777777" w:rsidR="004E16C0" w:rsidRPr="006B36D6" w:rsidRDefault="004E16C0" w:rsidP="004E16C0">
            <w:pPr>
              <w:rPr>
                <w:color w:val="000000"/>
                <w:sz w:val="20"/>
                <w:szCs w:val="22"/>
                <w:lang w:val="en-US"/>
              </w:rPr>
            </w:pPr>
            <w:r w:rsidRPr="006B36D6">
              <w:rPr>
                <w:color w:val="000000"/>
                <w:sz w:val="20"/>
                <w:szCs w:val="22"/>
                <w:lang w:val="en-US"/>
              </w:rPr>
              <w:t>Lampung</w:t>
            </w:r>
          </w:p>
        </w:tc>
        <w:tc>
          <w:tcPr>
            <w:tcW w:w="222" w:type="dxa"/>
            <w:tcBorders>
              <w:top w:val="nil"/>
              <w:left w:val="nil"/>
              <w:bottom w:val="single" w:sz="4" w:space="0" w:color="auto"/>
              <w:right w:val="nil"/>
            </w:tcBorders>
          </w:tcPr>
          <w:p w14:paraId="2BCB83B2" w14:textId="77777777" w:rsidR="004E16C0"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398809B9" w14:textId="2F313A18" w:rsidR="004E16C0" w:rsidRPr="004E16C0" w:rsidRDefault="004E16C0" w:rsidP="004E16C0">
            <w:pPr>
              <w:jc w:val="center"/>
              <w:rPr>
                <w:color w:val="000000"/>
                <w:sz w:val="20"/>
                <w:szCs w:val="22"/>
                <w:lang w:val="en-US"/>
              </w:rPr>
            </w:pPr>
            <w:r w:rsidRPr="004E16C0">
              <w:rPr>
                <w:color w:val="000000"/>
                <w:sz w:val="20"/>
                <w:szCs w:val="22"/>
                <w:lang w:val="en-US"/>
              </w:rPr>
              <w:t xml:space="preserve">60 </w:t>
            </w:r>
          </w:p>
        </w:tc>
      </w:tr>
      <w:tr w:rsidR="004E16C0" w:rsidRPr="006B36D6" w14:paraId="3B430221"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4F1DC106" w14:textId="77777777" w:rsidR="004E16C0" w:rsidRPr="006B36D6" w:rsidRDefault="004E16C0" w:rsidP="004E16C0">
            <w:pPr>
              <w:rPr>
                <w:color w:val="000000"/>
                <w:sz w:val="20"/>
                <w:szCs w:val="22"/>
                <w:lang w:val="en-US"/>
              </w:rPr>
            </w:pPr>
            <w:r w:rsidRPr="006B36D6">
              <w:rPr>
                <w:color w:val="000000"/>
                <w:sz w:val="20"/>
                <w:szCs w:val="22"/>
                <w:lang w:val="en-US"/>
              </w:rPr>
              <w:t>West Java</w:t>
            </w:r>
          </w:p>
        </w:tc>
        <w:tc>
          <w:tcPr>
            <w:tcW w:w="222" w:type="dxa"/>
            <w:tcBorders>
              <w:top w:val="nil"/>
              <w:left w:val="nil"/>
              <w:bottom w:val="single" w:sz="4" w:space="0" w:color="auto"/>
              <w:right w:val="nil"/>
            </w:tcBorders>
          </w:tcPr>
          <w:p w14:paraId="4382E197" w14:textId="77777777" w:rsidR="004E16C0" w:rsidRPr="00376C22"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0F15329A" w14:textId="0E8E7533" w:rsidR="004E16C0" w:rsidRPr="004E16C0" w:rsidRDefault="004E16C0" w:rsidP="004E16C0">
            <w:pPr>
              <w:jc w:val="center"/>
              <w:rPr>
                <w:color w:val="000000"/>
                <w:sz w:val="20"/>
                <w:szCs w:val="22"/>
                <w:lang w:val="en-US"/>
              </w:rPr>
            </w:pPr>
            <w:r w:rsidRPr="004E16C0">
              <w:rPr>
                <w:color w:val="000000"/>
                <w:sz w:val="20"/>
                <w:szCs w:val="22"/>
                <w:lang w:val="en-US"/>
              </w:rPr>
              <w:t xml:space="preserve">42 </w:t>
            </w:r>
          </w:p>
        </w:tc>
      </w:tr>
      <w:tr w:rsidR="004E16C0" w:rsidRPr="006B36D6" w14:paraId="3AB97728"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14B59112" w14:textId="77777777" w:rsidR="004E16C0" w:rsidRPr="006B36D6" w:rsidRDefault="004E16C0" w:rsidP="004E16C0">
            <w:pPr>
              <w:rPr>
                <w:color w:val="000000"/>
                <w:sz w:val="20"/>
                <w:szCs w:val="22"/>
                <w:lang w:val="en-US"/>
              </w:rPr>
            </w:pPr>
            <w:r w:rsidRPr="006B36D6">
              <w:rPr>
                <w:color w:val="000000"/>
                <w:sz w:val="20"/>
                <w:szCs w:val="22"/>
                <w:lang w:val="en-US"/>
              </w:rPr>
              <w:t>Central Java</w:t>
            </w:r>
          </w:p>
        </w:tc>
        <w:tc>
          <w:tcPr>
            <w:tcW w:w="222" w:type="dxa"/>
            <w:tcBorders>
              <w:top w:val="nil"/>
              <w:left w:val="nil"/>
              <w:bottom w:val="single" w:sz="4" w:space="0" w:color="auto"/>
              <w:right w:val="nil"/>
            </w:tcBorders>
          </w:tcPr>
          <w:p w14:paraId="148B144B" w14:textId="77777777" w:rsidR="004E16C0"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36962FED" w14:textId="0A32EE23" w:rsidR="004E16C0" w:rsidRPr="004E16C0" w:rsidRDefault="004E16C0" w:rsidP="004E16C0">
            <w:pPr>
              <w:jc w:val="center"/>
              <w:rPr>
                <w:color w:val="000000"/>
                <w:sz w:val="20"/>
                <w:szCs w:val="22"/>
                <w:lang w:val="en-US"/>
              </w:rPr>
            </w:pPr>
            <w:r w:rsidRPr="004E16C0">
              <w:rPr>
                <w:color w:val="000000"/>
                <w:sz w:val="20"/>
                <w:szCs w:val="22"/>
                <w:lang w:val="en-US"/>
              </w:rPr>
              <w:t xml:space="preserve">68 </w:t>
            </w:r>
          </w:p>
        </w:tc>
      </w:tr>
      <w:tr w:rsidR="004E16C0" w:rsidRPr="006B36D6" w14:paraId="6A4FE642"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781D0E1F" w14:textId="77777777" w:rsidR="004E16C0" w:rsidRPr="006B36D6" w:rsidRDefault="004E16C0" w:rsidP="004E16C0">
            <w:pPr>
              <w:rPr>
                <w:color w:val="000000"/>
                <w:sz w:val="20"/>
                <w:szCs w:val="22"/>
                <w:lang w:val="en-US"/>
              </w:rPr>
            </w:pPr>
            <w:r w:rsidRPr="006B36D6">
              <w:rPr>
                <w:color w:val="000000"/>
                <w:sz w:val="20"/>
                <w:szCs w:val="22"/>
                <w:lang w:val="en-US"/>
              </w:rPr>
              <w:t>East Java</w:t>
            </w:r>
          </w:p>
        </w:tc>
        <w:tc>
          <w:tcPr>
            <w:tcW w:w="222" w:type="dxa"/>
            <w:tcBorders>
              <w:top w:val="nil"/>
              <w:left w:val="nil"/>
              <w:bottom w:val="single" w:sz="4" w:space="0" w:color="auto"/>
              <w:right w:val="nil"/>
            </w:tcBorders>
          </w:tcPr>
          <w:p w14:paraId="0DB3BE3D" w14:textId="77777777" w:rsidR="004E16C0" w:rsidRPr="00376C22"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4395F11E" w14:textId="5EE66890" w:rsidR="004E16C0" w:rsidRPr="004E16C0" w:rsidRDefault="004E16C0" w:rsidP="004E16C0">
            <w:pPr>
              <w:jc w:val="center"/>
              <w:rPr>
                <w:color w:val="000000"/>
                <w:sz w:val="20"/>
                <w:szCs w:val="22"/>
                <w:lang w:val="en-US"/>
              </w:rPr>
            </w:pPr>
            <w:r w:rsidRPr="004E16C0">
              <w:rPr>
                <w:color w:val="000000"/>
                <w:sz w:val="20"/>
                <w:szCs w:val="22"/>
                <w:lang w:val="en-US"/>
              </w:rPr>
              <w:t xml:space="preserve">293 </w:t>
            </w:r>
          </w:p>
        </w:tc>
      </w:tr>
      <w:tr w:rsidR="004E16C0" w:rsidRPr="006B36D6" w14:paraId="0D83CC96"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1641746E" w14:textId="77777777" w:rsidR="004E16C0" w:rsidRPr="006B36D6" w:rsidRDefault="004E16C0" w:rsidP="004E16C0">
            <w:pPr>
              <w:rPr>
                <w:color w:val="000000"/>
                <w:sz w:val="20"/>
                <w:szCs w:val="22"/>
                <w:lang w:val="en-US"/>
              </w:rPr>
            </w:pPr>
            <w:r w:rsidRPr="006B36D6">
              <w:rPr>
                <w:color w:val="000000"/>
                <w:sz w:val="20"/>
                <w:szCs w:val="22"/>
                <w:lang w:val="en-US"/>
              </w:rPr>
              <w:t>Bali</w:t>
            </w:r>
          </w:p>
        </w:tc>
        <w:tc>
          <w:tcPr>
            <w:tcW w:w="222" w:type="dxa"/>
            <w:tcBorders>
              <w:top w:val="nil"/>
              <w:left w:val="nil"/>
              <w:bottom w:val="single" w:sz="4" w:space="0" w:color="auto"/>
              <w:right w:val="nil"/>
            </w:tcBorders>
          </w:tcPr>
          <w:p w14:paraId="681C5C80" w14:textId="77777777" w:rsidR="004E16C0" w:rsidRPr="00376C22"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231591B7" w14:textId="484650D3" w:rsidR="004E16C0" w:rsidRPr="004E16C0" w:rsidRDefault="004E16C0" w:rsidP="004E16C0">
            <w:pPr>
              <w:jc w:val="center"/>
              <w:rPr>
                <w:color w:val="000000"/>
                <w:sz w:val="20"/>
                <w:szCs w:val="22"/>
                <w:lang w:val="en-US"/>
              </w:rPr>
            </w:pPr>
            <w:r w:rsidRPr="004E16C0">
              <w:rPr>
                <w:color w:val="000000"/>
                <w:sz w:val="20"/>
                <w:szCs w:val="22"/>
                <w:lang w:val="en-US"/>
              </w:rPr>
              <w:t xml:space="preserve">112 </w:t>
            </w:r>
          </w:p>
        </w:tc>
      </w:tr>
      <w:tr w:rsidR="004E16C0" w:rsidRPr="006B36D6" w14:paraId="206100E0"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144C4553" w14:textId="77777777" w:rsidR="004E16C0" w:rsidRPr="006B36D6" w:rsidRDefault="004E16C0" w:rsidP="004E16C0">
            <w:pPr>
              <w:rPr>
                <w:color w:val="000000"/>
                <w:sz w:val="20"/>
                <w:szCs w:val="22"/>
                <w:lang w:val="en-US"/>
              </w:rPr>
            </w:pPr>
            <w:r w:rsidRPr="006B36D6">
              <w:rPr>
                <w:color w:val="000000"/>
                <w:sz w:val="20"/>
                <w:szCs w:val="22"/>
                <w:lang w:val="en-US"/>
              </w:rPr>
              <w:t>Nusa Tenggara Barat</w:t>
            </w:r>
          </w:p>
        </w:tc>
        <w:tc>
          <w:tcPr>
            <w:tcW w:w="222" w:type="dxa"/>
            <w:tcBorders>
              <w:top w:val="nil"/>
              <w:left w:val="nil"/>
              <w:bottom w:val="single" w:sz="4" w:space="0" w:color="auto"/>
              <w:right w:val="nil"/>
            </w:tcBorders>
          </w:tcPr>
          <w:p w14:paraId="4D0C48C9" w14:textId="77777777" w:rsidR="004E16C0" w:rsidRPr="00376C22"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6B51135F" w14:textId="4C9799CD" w:rsidR="004E16C0" w:rsidRPr="004E16C0" w:rsidRDefault="004E16C0" w:rsidP="004E16C0">
            <w:pPr>
              <w:jc w:val="center"/>
              <w:rPr>
                <w:color w:val="000000"/>
                <w:sz w:val="20"/>
                <w:szCs w:val="22"/>
                <w:lang w:val="en-US"/>
              </w:rPr>
            </w:pPr>
            <w:r w:rsidRPr="004E16C0">
              <w:rPr>
                <w:color w:val="000000"/>
                <w:sz w:val="20"/>
                <w:szCs w:val="22"/>
                <w:lang w:val="en-US"/>
              </w:rPr>
              <w:t xml:space="preserve">266 </w:t>
            </w:r>
          </w:p>
        </w:tc>
      </w:tr>
      <w:tr w:rsidR="004E16C0" w:rsidRPr="006B36D6" w14:paraId="1BD285ED" w14:textId="77777777" w:rsidTr="005D1EF6">
        <w:trPr>
          <w:trHeight w:val="288"/>
        </w:trPr>
        <w:tc>
          <w:tcPr>
            <w:tcW w:w="3617" w:type="dxa"/>
            <w:tcBorders>
              <w:top w:val="nil"/>
              <w:left w:val="nil"/>
              <w:bottom w:val="single" w:sz="4" w:space="0" w:color="auto"/>
              <w:right w:val="nil"/>
            </w:tcBorders>
            <w:shd w:val="clear" w:color="auto" w:fill="auto"/>
            <w:noWrap/>
            <w:vAlign w:val="bottom"/>
          </w:tcPr>
          <w:p w14:paraId="446B5170" w14:textId="77777777" w:rsidR="004E16C0" w:rsidRPr="006B36D6" w:rsidRDefault="004E16C0" w:rsidP="004E16C0">
            <w:pPr>
              <w:rPr>
                <w:color w:val="000000"/>
                <w:sz w:val="20"/>
                <w:szCs w:val="22"/>
                <w:lang w:val="en-US"/>
              </w:rPr>
            </w:pPr>
            <w:r w:rsidRPr="00335FE7">
              <w:rPr>
                <w:color w:val="000000"/>
                <w:sz w:val="20"/>
                <w:szCs w:val="22"/>
                <w:lang w:val="en-US"/>
              </w:rPr>
              <w:t>Nusa Tenggara Timur</w:t>
            </w:r>
          </w:p>
        </w:tc>
        <w:tc>
          <w:tcPr>
            <w:tcW w:w="222" w:type="dxa"/>
            <w:tcBorders>
              <w:top w:val="nil"/>
              <w:left w:val="nil"/>
              <w:bottom w:val="single" w:sz="4" w:space="0" w:color="auto"/>
              <w:right w:val="nil"/>
            </w:tcBorders>
          </w:tcPr>
          <w:p w14:paraId="64201B23" w14:textId="77777777" w:rsidR="004E16C0" w:rsidRPr="00376C22"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3EBE0BAB" w14:textId="6EF41D92" w:rsidR="004E16C0" w:rsidRPr="004E16C0" w:rsidRDefault="004E16C0" w:rsidP="004E16C0">
            <w:pPr>
              <w:jc w:val="center"/>
              <w:rPr>
                <w:color w:val="000000"/>
                <w:sz w:val="20"/>
                <w:szCs w:val="22"/>
                <w:lang w:val="en-US"/>
              </w:rPr>
            </w:pPr>
            <w:r w:rsidRPr="004E16C0">
              <w:rPr>
                <w:color w:val="000000"/>
                <w:sz w:val="20"/>
                <w:szCs w:val="22"/>
                <w:lang w:val="en-US"/>
              </w:rPr>
              <w:t xml:space="preserve">383 </w:t>
            </w:r>
          </w:p>
        </w:tc>
      </w:tr>
      <w:tr w:rsidR="004E16C0" w:rsidRPr="006B36D6" w14:paraId="2A4B541D" w14:textId="77777777" w:rsidTr="005D1EF6">
        <w:trPr>
          <w:trHeight w:val="288"/>
        </w:trPr>
        <w:tc>
          <w:tcPr>
            <w:tcW w:w="3617" w:type="dxa"/>
            <w:tcBorders>
              <w:top w:val="nil"/>
              <w:left w:val="nil"/>
              <w:bottom w:val="single" w:sz="4" w:space="0" w:color="auto"/>
              <w:right w:val="nil"/>
            </w:tcBorders>
            <w:shd w:val="clear" w:color="auto" w:fill="auto"/>
            <w:noWrap/>
            <w:vAlign w:val="bottom"/>
            <w:hideMark/>
          </w:tcPr>
          <w:p w14:paraId="766890AA" w14:textId="77777777" w:rsidR="004E16C0" w:rsidRPr="006B36D6" w:rsidRDefault="004E16C0" w:rsidP="004E16C0">
            <w:pPr>
              <w:rPr>
                <w:color w:val="000000"/>
                <w:sz w:val="20"/>
                <w:szCs w:val="22"/>
                <w:lang w:val="en-US"/>
              </w:rPr>
            </w:pPr>
            <w:r w:rsidRPr="006B36D6">
              <w:rPr>
                <w:color w:val="000000"/>
                <w:sz w:val="20"/>
                <w:szCs w:val="22"/>
                <w:lang w:val="en-US"/>
              </w:rPr>
              <w:t>Yogyakarta</w:t>
            </w:r>
          </w:p>
        </w:tc>
        <w:tc>
          <w:tcPr>
            <w:tcW w:w="222" w:type="dxa"/>
            <w:tcBorders>
              <w:top w:val="nil"/>
              <w:left w:val="nil"/>
              <w:bottom w:val="single" w:sz="4" w:space="0" w:color="auto"/>
              <w:right w:val="nil"/>
            </w:tcBorders>
          </w:tcPr>
          <w:p w14:paraId="2482B31C" w14:textId="77777777" w:rsidR="004E16C0"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451DFBA2" w14:textId="261F4A8C" w:rsidR="004E16C0" w:rsidRPr="004E16C0" w:rsidRDefault="004E16C0" w:rsidP="004E16C0">
            <w:pPr>
              <w:jc w:val="center"/>
              <w:rPr>
                <w:color w:val="000000"/>
                <w:sz w:val="20"/>
                <w:szCs w:val="22"/>
                <w:lang w:val="en-US"/>
              </w:rPr>
            </w:pPr>
            <w:r w:rsidRPr="004E16C0">
              <w:rPr>
                <w:color w:val="000000"/>
                <w:sz w:val="20"/>
                <w:szCs w:val="22"/>
                <w:lang w:val="en-US"/>
              </w:rPr>
              <w:t xml:space="preserve">395 </w:t>
            </w:r>
          </w:p>
        </w:tc>
      </w:tr>
      <w:tr w:rsidR="004E16C0" w:rsidRPr="006B36D6" w14:paraId="6292380C" w14:textId="77777777" w:rsidTr="005D1EF6">
        <w:trPr>
          <w:trHeight w:val="288"/>
        </w:trPr>
        <w:tc>
          <w:tcPr>
            <w:tcW w:w="3617" w:type="dxa"/>
            <w:tcBorders>
              <w:top w:val="nil"/>
              <w:left w:val="nil"/>
              <w:bottom w:val="single" w:sz="4" w:space="0" w:color="auto"/>
              <w:right w:val="nil"/>
            </w:tcBorders>
            <w:shd w:val="clear" w:color="auto" w:fill="auto"/>
            <w:noWrap/>
            <w:vAlign w:val="bottom"/>
          </w:tcPr>
          <w:p w14:paraId="26E6A358" w14:textId="77777777" w:rsidR="004E16C0" w:rsidRPr="006B36D6" w:rsidRDefault="004E16C0" w:rsidP="004E16C0">
            <w:pPr>
              <w:rPr>
                <w:color w:val="000000"/>
                <w:sz w:val="20"/>
                <w:szCs w:val="22"/>
                <w:lang w:val="en-US"/>
              </w:rPr>
            </w:pPr>
            <w:r w:rsidRPr="006B36D6">
              <w:rPr>
                <w:color w:val="000000"/>
                <w:sz w:val="20"/>
                <w:szCs w:val="22"/>
                <w:lang w:val="en-US"/>
              </w:rPr>
              <w:t>South Sulawesi</w:t>
            </w:r>
          </w:p>
        </w:tc>
        <w:tc>
          <w:tcPr>
            <w:tcW w:w="222" w:type="dxa"/>
            <w:tcBorders>
              <w:top w:val="nil"/>
              <w:left w:val="nil"/>
              <w:bottom w:val="single" w:sz="4" w:space="0" w:color="auto"/>
              <w:right w:val="nil"/>
            </w:tcBorders>
          </w:tcPr>
          <w:p w14:paraId="79153364" w14:textId="77777777" w:rsidR="004E16C0" w:rsidRPr="00376C22" w:rsidRDefault="004E16C0" w:rsidP="004E16C0">
            <w:pPr>
              <w:jc w:val="center"/>
              <w:rPr>
                <w:color w:val="000000"/>
                <w:sz w:val="20"/>
                <w:szCs w:val="22"/>
                <w:lang w:val="en-US"/>
              </w:rPr>
            </w:pPr>
          </w:p>
        </w:tc>
        <w:tc>
          <w:tcPr>
            <w:tcW w:w="5428" w:type="dxa"/>
            <w:tcBorders>
              <w:top w:val="nil"/>
              <w:left w:val="nil"/>
              <w:bottom w:val="single" w:sz="4" w:space="0" w:color="auto"/>
              <w:right w:val="nil"/>
            </w:tcBorders>
            <w:shd w:val="clear" w:color="auto" w:fill="auto"/>
            <w:noWrap/>
          </w:tcPr>
          <w:p w14:paraId="3D618E05" w14:textId="197BB4E7" w:rsidR="004E16C0" w:rsidRPr="004E16C0" w:rsidRDefault="004E16C0" w:rsidP="004E16C0">
            <w:pPr>
              <w:jc w:val="center"/>
              <w:rPr>
                <w:color w:val="000000"/>
                <w:sz w:val="20"/>
                <w:szCs w:val="22"/>
                <w:lang w:val="en-US"/>
              </w:rPr>
            </w:pPr>
            <w:r w:rsidRPr="004E16C0">
              <w:rPr>
                <w:color w:val="000000"/>
                <w:sz w:val="20"/>
                <w:szCs w:val="22"/>
                <w:lang w:val="en-US"/>
              </w:rPr>
              <w:t xml:space="preserve">371 </w:t>
            </w:r>
          </w:p>
        </w:tc>
      </w:tr>
      <w:tr w:rsidR="005F31DB" w:rsidRPr="006B36D6" w14:paraId="5A38082E" w14:textId="77777777" w:rsidTr="005F31DB">
        <w:trPr>
          <w:trHeight w:val="288"/>
        </w:trPr>
        <w:tc>
          <w:tcPr>
            <w:tcW w:w="3617" w:type="dxa"/>
            <w:tcBorders>
              <w:top w:val="nil"/>
              <w:left w:val="nil"/>
              <w:bottom w:val="single" w:sz="4" w:space="0" w:color="auto"/>
              <w:right w:val="nil"/>
            </w:tcBorders>
            <w:shd w:val="clear" w:color="auto" w:fill="auto"/>
            <w:noWrap/>
            <w:vAlign w:val="bottom"/>
          </w:tcPr>
          <w:p w14:paraId="1E7D0339" w14:textId="77777777" w:rsidR="005F31DB" w:rsidRPr="006B36D6" w:rsidRDefault="005F31DB" w:rsidP="005879A3">
            <w:pPr>
              <w:rPr>
                <w:color w:val="000000"/>
                <w:sz w:val="20"/>
                <w:szCs w:val="22"/>
                <w:lang w:val="en-US"/>
              </w:rPr>
            </w:pPr>
            <w:r w:rsidRPr="006B36D6">
              <w:rPr>
                <w:b/>
                <w:color w:val="000000"/>
                <w:sz w:val="20"/>
                <w:szCs w:val="22"/>
                <w:lang w:val="en-US"/>
              </w:rPr>
              <w:t>Total:</w:t>
            </w:r>
          </w:p>
        </w:tc>
        <w:tc>
          <w:tcPr>
            <w:tcW w:w="222" w:type="dxa"/>
            <w:tcBorders>
              <w:top w:val="nil"/>
              <w:left w:val="nil"/>
              <w:bottom w:val="single" w:sz="4" w:space="0" w:color="auto"/>
              <w:right w:val="nil"/>
            </w:tcBorders>
          </w:tcPr>
          <w:p w14:paraId="3CF15389" w14:textId="77777777" w:rsidR="005F31DB" w:rsidRDefault="005F31DB" w:rsidP="00E2359A">
            <w:pPr>
              <w:jc w:val="center"/>
              <w:rPr>
                <w:b/>
                <w:sz w:val="20"/>
              </w:rPr>
            </w:pPr>
          </w:p>
        </w:tc>
        <w:tc>
          <w:tcPr>
            <w:tcW w:w="5428" w:type="dxa"/>
            <w:tcBorders>
              <w:top w:val="nil"/>
              <w:left w:val="nil"/>
              <w:bottom w:val="single" w:sz="4" w:space="0" w:color="auto"/>
              <w:right w:val="nil"/>
            </w:tcBorders>
            <w:shd w:val="clear" w:color="auto" w:fill="auto"/>
            <w:noWrap/>
            <w:vAlign w:val="bottom"/>
          </w:tcPr>
          <w:p w14:paraId="111E8098" w14:textId="25CC390B" w:rsidR="005F31DB" w:rsidRPr="004E16C0" w:rsidRDefault="004E16C0" w:rsidP="00C76001">
            <w:pPr>
              <w:jc w:val="center"/>
              <w:rPr>
                <w:b/>
                <w:color w:val="000000"/>
                <w:sz w:val="20"/>
                <w:szCs w:val="22"/>
                <w:lang w:val="en-US"/>
              </w:rPr>
            </w:pPr>
            <w:r>
              <w:rPr>
                <w:b/>
                <w:color w:val="000000"/>
                <w:sz w:val="20"/>
                <w:szCs w:val="22"/>
                <w:lang w:val="en-US"/>
              </w:rPr>
              <w:t>1,990</w:t>
            </w:r>
          </w:p>
        </w:tc>
      </w:tr>
    </w:tbl>
    <w:p w14:paraId="329EB90F" w14:textId="77777777" w:rsidR="00B54827" w:rsidRPr="006B36D6" w:rsidRDefault="00B54827" w:rsidP="00410F29">
      <w:pPr>
        <w:rPr>
          <w:lang w:bidi="en-US"/>
        </w:rPr>
      </w:pPr>
    </w:p>
    <w:p w14:paraId="0E2E40F4" w14:textId="77777777" w:rsidR="003016DB" w:rsidRPr="006B36D6" w:rsidRDefault="003016DB" w:rsidP="00410F29">
      <w:pPr>
        <w:rPr>
          <w:lang w:bidi="en-US"/>
        </w:rPr>
      </w:pPr>
      <w:r w:rsidRPr="006B36D6">
        <w:rPr>
          <w:szCs w:val="22"/>
        </w:rPr>
        <w:lastRenderedPageBreak/>
        <w:t>The fi</w:t>
      </w:r>
      <w:r w:rsidRPr="006B36D6">
        <w:t>gure below shows the cumulative</w:t>
      </w:r>
      <w:r w:rsidRPr="006B36D6">
        <w:rPr>
          <w:lang w:bidi="en-US"/>
        </w:rPr>
        <w:t xml:space="preserve"> number of installed biodigesters as well as the number of units that are installed each month.</w:t>
      </w:r>
    </w:p>
    <w:p w14:paraId="1F7E9594" w14:textId="77777777" w:rsidR="003016DB" w:rsidRPr="006B36D6" w:rsidRDefault="003016DB" w:rsidP="00410F29">
      <w:pPr>
        <w:rPr>
          <w:lang w:bidi="en-US"/>
        </w:rPr>
      </w:pPr>
    </w:p>
    <w:p w14:paraId="279C01AC" w14:textId="32A078E3" w:rsidR="00D97680" w:rsidRDefault="00B54827" w:rsidP="00D97680">
      <w:pPr>
        <w:pStyle w:val="Caption"/>
      </w:pPr>
      <w:bookmarkStart w:id="39" w:name="_Ref370485926"/>
      <w:r w:rsidRPr="00993328">
        <w:t xml:space="preserve">Figure </w:t>
      </w:r>
      <w:r w:rsidR="0014520D" w:rsidRPr="00993328">
        <w:fldChar w:fldCharType="begin"/>
      </w:r>
      <w:r w:rsidR="008355D3" w:rsidRPr="00993328">
        <w:instrText xml:space="preserve"> SEQ Figure \* ARABIC </w:instrText>
      </w:r>
      <w:r w:rsidR="0014520D" w:rsidRPr="00993328">
        <w:fldChar w:fldCharType="separate"/>
      </w:r>
      <w:r w:rsidR="006502E6">
        <w:rPr>
          <w:noProof/>
        </w:rPr>
        <w:t>2</w:t>
      </w:r>
      <w:r w:rsidR="0014520D" w:rsidRPr="00993328">
        <w:fldChar w:fldCharType="end"/>
      </w:r>
      <w:bookmarkEnd w:id="39"/>
      <w:r w:rsidRPr="00993328">
        <w:t>: Cumulative and monthly number of units installed until 31-</w:t>
      </w:r>
      <w:r w:rsidR="00B76B6C" w:rsidRPr="00993328">
        <w:t>12</w:t>
      </w:r>
      <w:r w:rsidRPr="00993328">
        <w:t>-</w:t>
      </w:r>
      <w:r w:rsidR="004510F8" w:rsidRPr="00993328">
        <w:t>201</w:t>
      </w:r>
      <w:r w:rsidR="00D36860">
        <w:t>7</w:t>
      </w:r>
    </w:p>
    <w:p w14:paraId="26F8D96F" w14:textId="0F692478" w:rsidR="00D97680" w:rsidRPr="00D97680" w:rsidRDefault="00D97680" w:rsidP="00D97680">
      <w:r>
        <w:rPr>
          <w:noProof/>
          <w:lang w:val="en-US"/>
        </w:rPr>
        <w:drawing>
          <wp:inline distT="0" distB="0" distL="0" distR="0" wp14:anchorId="4FA8B67B" wp14:editId="2F3C5133">
            <wp:extent cx="6019800" cy="274447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03BACFC" w14:textId="77777777" w:rsidR="00EC708C" w:rsidRPr="00EC708C" w:rsidRDefault="00EC708C" w:rsidP="00EC708C"/>
    <w:p w14:paraId="180C3F6F" w14:textId="506D3970" w:rsidR="00BF1BA1" w:rsidRPr="006B36D6" w:rsidRDefault="00E13A7E" w:rsidP="00BF1BA1">
      <w:r w:rsidRPr="00993328">
        <w:fldChar w:fldCharType="begin"/>
      </w:r>
      <w:r w:rsidRPr="00993328">
        <w:instrText xml:space="preserve"> REF _Ref370485926 \h  \* MERGEFORMAT </w:instrText>
      </w:r>
      <w:r w:rsidRPr="00993328">
        <w:fldChar w:fldCharType="separate"/>
      </w:r>
      <w:r w:rsidR="006502E6" w:rsidRPr="00993328">
        <w:t xml:space="preserve">Figure </w:t>
      </w:r>
      <w:r w:rsidR="006502E6">
        <w:t>2</w:t>
      </w:r>
      <w:r w:rsidRPr="00993328">
        <w:fldChar w:fldCharType="end"/>
      </w:r>
      <w:r w:rsidR="00B54827" w:rsidRPr="00993328">
        <w:t xml:space="preserve"> </w:t>
      </w:r>
      <w:r w:rsidR="003D6478" w:rsidRPr="00993328">
        <w:t xml:space="preserve">shows that the </w:t>
      </w:r>
      <w:r w:rsidR="004069B6" w:rsidRPr="00993328">
        <w:t xml:space="preserve">cumulative </w:t>
      </w:r>
      <w:r w:rsidR="003D6478" w:rsidRPr="00993328">
        <w:t>number of units instal</w:t>
      </w:r>
      <w:r w:rsidR="00EF20AF" w:rsidRPr="00993328">
        <w:t xml:space="preserve">led is steadily increasing. </w:t>
      </w:r>
      <w:r w:rsidR="003D6478" w:rsidRPr="00993328">
        <w:t>The figure also shows that there are seasonal effects affecting the number of units installed.</w:t>
      </w:r>
      <w:r w:rsidR="00BF1BA1" w:rsidRPr="006B36D6">
        <w:t xml:space="preserve"> </w:t>
      </w:r>
    </w:p>
    <w:p w14:paraId="28EA423E" w14:textId="77777777" w:rsidR="00CD196C" w:rsidRPr="006B36D6" w:rsidRDefault="00CD196C" w:rsidP="00410F29"/>
    <w:p w14:paraId="3DFC11DA" w14:textId="01C844F6" w:rsidR="004B1E99" w:rsidRDefault="00D9640E" w:rsidP="00410F29">
      <w:r w:rsidRPr="00993328">
        <w:t xml:space="preserve">The </w:t>
      </w:r>
      <w:r w:rsidR="00FC04A6">
        <w:t>VPA-2</w:t>
      </w:r>
      <w:r w:rsidR="005211FC" w:rsidRPr="00993328">
        <w:t xml:space="preserve"> installs </w:t>
      </w:r>
      <w:r w:rsidRPr="00993328">
        <w:t>five</w:t>
      </w:r>
      <w:r w:rsidR="005211FC" w:rsidRPr="00993328">
        <w:t xml:space="preserve"> different </w:t>
      </w:r>
      <w:r w:rsidRPr="00993328">
        <w:t>bio</w:t>
      </w:r>
      <w:r w:rsidR="005211FC" w:rsidRPr="00993328">
        <w:t xml:space="preserve">digester </w:t>
      </w:r>
      <w:r w:rsidR="002464E3" w:rsidRPr="00993328">
        <w:t>sizes;</w:t>
      </w:r>
      <w:r w:rsidR="005211FC" w:rsidRPr="00993328">
        <w:t xml:space="preserve"> the </w:t>
      </w:r>
      <w:r w:rsidRPr="00993328">
        <w:t>figure below</w:t>
      </w:r>
      <w:r w:rsidR="005211FC" w:rsidRPr="00993328">
        <w:t xml:space="preserve"> shows</w:t>
      </w:r>
      <w:r w:rsidR="002D7CDF" w:rsidRPr="00993328">
        <w:t xml:space="preserve"> the </w:t>
      </w:r>
      <w:r w:rsidRPr="00993328">
        <w:t>proportions</w:t>
      </w:r>
      <w:r w:rsidR="002D7CDF" w:rsidRPr="00993328">
        <w:t xml:space="preserve"> of each </w:t>
      </w:r>
      <w:r w:rsidRPr="00993328">
        <w:t>bio</w:t>
      </w:r>
      <w:r w:rsidR="002D7CDF" w:rsidRPr="00993328">
        <w:t>digester size expressed in fraction of t</w:t>
      </w:r>
      <w:r w:rsidR="000C6FFF" w:rsidRPr="00993328">
        <w:t>otal number of digesters built</w:t>
      </w:r>
      <w:r w:rsidRPr="00993328">
        <w:t xml:space="preserve"> during the assessed period</w:t>
      </w:r>
      <w:r w:rsidR="000C6FFF" w:rsidRPr="00993328">
        <w:t>:</w:t>
      </w:r>
    </w:p>
    <w:p w14:paraId="0A459D0F" w14:textId="77777777" w:rsidR="00D74FEC" w:rsidRPr="006B36D6" w:rsidRDefault="00D74FEC" w:rsidP="00410F29"/>
    <w:p w14:paraId="2BA6F927" w14:textId="32664C05" w:rsidR="00BB42AE" w:rsidRDefault="00B54827" w:rsidP="004B1E99">
      <w:pPr>
        <w:pStyle w:val="Caption"/>
        <w:jc w:val="left"/>
      </w:pPr>
      <w:r w:rsidRPr="00740197">
        <w:t xml:space="preserve">Figure </w:t>
      </w:r>
      <w:r w:rsidR="0014520D" w:rsidRPr="00740197">
        <w:fldChar w:fldCharType="begin"/>
      </w:r>
      <w:r w:rsidR="008355D3" w:rsidRPr="00740197">
        <w:instrText xml:space="preserve"> SEQ Figure \* ARABIC </w:instrText>
      </w:r>
      <w:r w:rsidR="0014520D" w:rsidRPr="00740197">
        <w:fldChar w:fldCharType="separate"/>
      </w:r>
      <w:r w:rsidR="006502E6">
        <w:rPr>
          <w:noProof/>
        </w:rPr>
        <w:t>3</w:t>
      </w:r>
      <w:r w:rsidR="0014520D" w:rsidRPr="00740197">
        <w:fldChar w:fldCharType="end"/>
      </w:r>
      <w:r w:rsidRPr="00740197">
        <w:t xml:space="preserve">: Biodigester capacities implemented in VPA </w:t>
      </w:r>
      <w:r w:rsidR="00CA25FC">
        <w:t>2</w:t>
      </w:r>
      <w:r w:rsidR="00CA25FC" w:rsidRPr="00740197">
        <w:t xml:space="preserve"> </w:t>
      </w:r>
      <w:r w:rsidRPr="00740197">
        <w:t>(as per 31-</w:t>
      </w:r>
      <w:r w:rsidR="00B76B6C" w:rsidRPr="00740197">
        <w:t>12</w:t>
      </w:r>
      <w:r w:rsidRPr="00740197">
        <w:t>-201</w:t>
      </w:r>
      <w:r w:rsidR="00D36860">
        <w:t>7</w:t>
      </w:r>
      <w:r w:rsidRPr="00740197">
        <w:t>)</w:t>
      </w:r>
      <w:r w:rsidR="00213CA8" w:rsidRPr="00740197">
        <w:rPr>
          <w:rStyle w:val="FootnoteReference"/>
        </w:rPr>
        <w:footnoteReference w:id="10"/>
      </w:r>
    </w:p>
    <w:p w14:paraId="3FB1298E" w14:textId="662F7DB3" w:rsidR="008E71CF" w:rsidRPr="008E71CF" w:rsidRDefault="00442F40" w:rsidP="008E71CF">
      <w:r>
        <w:rPr>
          <w:noProof/>
          <w:lang w:val="en-US"/>
        </w:rPr>
        <w:drawing>
          <wp:inline distT="0" distB="0" distL="0" distR="0" wp14:anchorId="46F63064" wp14:editId="05F9518D">
            <wp:extent cx="2956560" cy="249936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A940501" w14:textId="32906A4E" w:rsidR="005211FC" w:rsidRPr="002D0003" w:rsidRDefault="005211FC" w:rsidP="00DF13B0">
      <w:pPr>
        <w:rPr>
          <w:lang w:bidi="en-US"/>
        </w:rPr>
      </w:pPr>
      <w:r w:rsidRPr="006B36D6">
        <w:lastRenderedPageBreak/>
        <w:t xml:space="preserve">The </w:t>
      </w:r>
      <w:r w:rsidRPr="00740197">
        <w:t xml:space="preserve">most proliferated digester has a volume of </w:t>
      </w:r>
      <w:r w:rsidR="001C3AAC">
        <w:t>4</w:t>
      </w:r>
      <w:r w:rsidRPr="00740197">
        <w:t xml:space="preserve"> m</w:t>
      </w:r>
      <w:r w:rsidRPr="00740197">
        <w:rPr>
          <w:vertAlign w:val="superscript"/>
        </w:rPr>
        <w:t>3</w:t>
      </w:r>
      <w:r w:rsidRPr="00740197">
        <w:t xml:space="preserve">, followed by the </w:t>
      </w:r>
      <w:r w:rsidR="001C3AAC">
        <w:t>6</w:t>
      </w:r>
      <w:r w:rsidRPr="00740197">
        <w:t xml:space="preserve"> </w:t>
      </w:r>
      <w:r w:rsidR="00E6516A" w:rsidRPr="00740197">
        <w:t>m</w:t>
      </w:r>
      <w:r w:rsidR="00E6516A" w:rsidRPr="00740197">
        <w:rPr>
          <w:vertAlign w:val="superscript"/>
        </w:rPr>
        <w:t>3</w:t>
      </w:r>
      <w:r w:rsidR="00E6516A" w:rsidRPr="00740197">
        <w:t>;</w:t>
      </w:r>
      <w:r w:rsidR="00800F64" w:rsidRPr="00740197">
        <w:t xml:space="preserve"> according to the </w:t>
      </w:r>
      <w:r w:rsidR="005E48DA" w:rsidRPr="00740197">
        <w:t>IDBP</w:t>
      </w:r>
      <w:r w:rsidR="00800F64" w:rsidRPr="00740197">
        <w:t xml:space="preserve"> database</w:t>
      </w:r>
      <w:r w:rsidR="00131878" w:rsidRPr="00740197">
        <w:t>.</w:t>
      </w:r>
      <w:r w:rsidRPr="00740197">
        <w:t xml:space="preserve"> Other digester </w:t>
      </w:r>
      <w:r w:rsidRPr="00BF674D">
        <w:t>sizes are</w:t>
      </w:r>
      <w:r w:rsidR="007D10AE" w:rsidRPr="00BF674D">
        <w:t xml:space="preserve"> built to a much smaller extent, with the 10 m</w:t>
      </w:r>
      <w:r w:rsidR="007D10AE" w:rsidRPr="00BF674D">
        <w:rPr>
          <w:vertAlign w:val="superscript"/>
        </w:rPr>
        <w:t xml:space="preserve">3 </w:t>
      </w:r>
      <w:r w:rsidR="007D10AE" w:rsidRPr="00BF674D">
        <w:t>and 12 m</w:t>
      </w:r>
      <w:r w:rsidR="007D10AE" w:rsidRPr="00BF674D">
        <w:rPr>
          <w:vertAlign w:val="superscript"/>
        </w:rPr>
        <w:t>3</w:t>
      </w:r>
      <w:r w:rsidRPr="00BF674D">
        <w:t xml:space="preserve"> </w:t>
      </w:r>
      <w:r w:rsidR="007D10AE" w:rsidRPr="00BF674D">
        <w:t xml:space="preserve">joining </w:t>
      </w:r>
      <w:r w:rsidR="00D51A00" w:rsidRPr="002D0003">
        <w:t>totalling</w:t>
      </w:r>
      <w:r w:rsidRPr="002D0003">
        <w:t xml:space="preserve"> around </w:t>
      </w:r>
      <w:r w:rsidR="001C3AAC">
        <w:t>5</w:t>
      </w:r>
      <w:r w:rsidRPr="002D0003">
        <w:t>% of all the digesters built.</w:t>
      </w:r>
      <w:r w:rsidR="00873669" w:rsidRPr="002D0003">
        <w:t xml:space="preserve"> The average digester size built has a volume of </w:t>
      </w:r>
      <w:r w:rsidR="00BF674D" w:rsidRPr="002D0003">
        <w:t>5.</w:t>
      </w:r>
      <w:r w:rsidR="00A15B32">
        <w:t>01</w:t>
      </w:r>
      <w:r w:rsidR="00A15B32" w:rsidRPr="002D0003">
        <w:t xml:space="preserve"> </w:t>
      </w:r>
      <w:r w:rsidR="00D51A00" w:rsidRPr="002D0003">
        <w:t>m</w:t>
      </w:r>
      <w:r w:rsidR="00D51A00" w:rsidRPr="002D0003">
        <w:rPr>
          <w:vertAlign w:val="superscript"/>
        </w:rPr>
        <w:t>3</w:t>
      </w:r>
      <w:r w:rsidR="007D10AE" w:rsidRPr="002D0003">
        <w:t>.</w:t>
      </w:r>
      <w:r w:rsidR="007A5B9D" w:rsidRPr="002D0003">
        <w:rPr>
          <w:rStyle w:val="FootnoteReference"/>
        </w:rPr>
        <w:footnoteReference w:id="11"/>
      </w:r>
      <w:r w:rsidR="007D10AE" w:rsidRPr="002D0003">
        <w:t xml:space="preserve"> The </w:t>
      </w:r>
      <w:r w:rsidR="00FC04A6">
        <w:t>VPA-2</w:t>
      </w:r>
      <w:r w:rsidR="009B19CA" w:rsidRPr="002D0003">
        <w:rPr>
          <w:lang w:bidi="en-US"/>
        </w:rPr>
        <w:t xml:space="preserve"> </w:t>
      </w:r>
      <w:r w:rsidR="00873669" w:rsidRPr="002D0003">
        <w:rPr>
          <w:lang w:bidi="en-US"/>
        </w:rPr>
        <w:t xml:space="preserve">has a </w:t>
      </w:r>
      <w:r w:rsidR="00CB53D9" w:rsidRPr="002D0003">
        <w:rPr>
          <w:lang w:bidi="en-US"/>
        </w:rPr>
        <w:t>cumulative</w:t>
      </w:r>
      <w:r w:rsidR="00873669" w:rsidRPr="002D0003">
        <w:rPr>
          <w:lang w:bidi="en-US"/>
        </w:rPr>
        <w:t xml:space="preserve"> digester volume of </w:t>
      </w:r>
      <w:r w:rsidR="004E16C0">
        <w:rPr>
          <w:lang w:bidi="en-US"/>
        </w:rPr>
        <w:t>10,078</w:t>
      </w:r>
      <w:r w:rsidR="007A3EC6">
        <w:rPr>
          <w:lang w:bidi="en-US"/>
        </w:rPr>
        <w:t xml:space="preserve"> </w:t>
      </w:r>
      <w:r w:rsidR="00873669" w:rsidRPr="002D0003">
        <w:rPr>
          <w:lang w:bidi="en-US"/>
        </w:rPr>
        <w:t>m</w:t>
      </w:r>
      <w:r w:rsidR="00873669" w:rsidRPr="002D0003">
        <w:rPr>
          <w:vertAlign w:val="superscript"/>
          <w:lang w:bidi="en-US"/>
        </w:rPr>
        <w:t>3</w:t>
      </w:r>
      <w:r w:rsidR="00D51A00" w:rsidRPr="002D0003">
        <w:rPr>
          <w:lang w:bidi="en-US"/>
        </w:rPr>
        <w:t>.</w:t>
      </w:r>
      <w:r w:rsidR="007A5B9D" w:rsidRPr="002D0003">
        <w:rPr>
          <w:rStyle w:val="FootnoteReference"/>
          <w:lang w:bidi="en-US"/>
        </w:rPr>
        <w:footnoteReference w:id="12"/>
      </w:r>
    </w:p>
    <w:p w14:paraId="6B90B7B9" w14:textId="77777777" w:rsidR="00EF20AF" w:rsidRPr="002D0003" w:rsidRDefault="00EF20AF">
      <w:pPr>
        <w:spacing w:line="240" w:lineRule="auto"/>
        <w:jc w:val="left"/>
        <w:rPr>
          <w:lang w:bidi="en-US"/>
        </w:rPr>
      </w:pPr>
    </w:p>
    <w:p w14:paraId="29E53589" w14:textId="58879EBC" w:rsidR="007D5A91" w:rsidRPr="006B36D6" w:rsidRDefault="00F410D6" w:rsidP="00F410D6">
      <w:pPr>
        <w:autoSpaceDE w:val="0"/>
        <w:autoSpaceDN w:val="0"/>
        <w:adjustRightInd w:val="0"/>
        <w:rPr>
          <w:szCs w:val="22"/>
        </w:rPr>
      </w:pPr>
      <w:r w:rsidRPr="002D0003">
        <w:rPr>
          <w:szCs w:val="22"/>
          <w:lang w:eastAsia="zh-CN"/>
        </w:rPr>
        <w:t xml:space="preserve">The </w:t>
      </w:r>
      <w:r w:rsidR="00FC04A6">
        <w:rPr>
          <w:szCs w:val="22"/>
          <w:lang w:eastAsia="zh-CN"/>
        </w:rPr>
        <w:t>VPA-2</w:t>
      </w:r>
      <w:r w:rsidRPr="002D0003">
        <w:rPr>
          <w:szCs w:val="22"/>
          <w:lang w:eastAsia="zh-CN"/>
        </w:rPr>
        <w:t xml:space="preserve"> meets the small-scale VPAs thresholds set forth by the CDM i.e., 15 MW (45 MW</w:t>
      </w:r>
      <w:r w:rsidRPr="002D0003">
        <w:rPr>
          <w:szCs w:val="22"/>
          <w:vertAlign w:val="subscript"/>
          <w:lang w:eastAsia="zh-CN"/>
        </w:rPr>
        <w:t>th</w:t>
      </w:r>
      <w:r w:rsidRPr="002D0003">
        <w:rPr>
          <w:szCs w:val="22"/>
          <w:lang w:eastAsia="zh-CN"/>
        </w:rPr>
        <w:t>) for the renewable energy component and an emissions cap of 60,000 tCO</w:t>
      </w:r>
      <w:r w:rsidRPr="002D0003">
        <w:rPr>
          <w:szCs w:val="22"/>
          <w:vertAlign w:val="subscript"/>
          <w:lang w:eastAsia="zh-CN"/>
        </w:rPr>
        <w:t>2e</w:t>
      </w:r>
      <w:r w:rsidRPr="002D0003">
        <w:rPr>
          <w:szCs w:val="22"/>
          <w:lang w:eastAsia="zh-CN"/>
        </w:rPr>
        <w:t xml:space="preserve"> for the methane avoidance component. As indicated above, t</w:t>
      </w:r>
      <w:r w:rsidRPr="002D0003">
        <w:rPr>
          <w:szCs w:val="22"/>
        </w:rPr>
        <w:t xml:space="preserve">he average biodigester size implemented in this </w:t>
      </w:r>
      <w:r w:rsidR="00FC04A6">
        <w:rPr>
          <w:szCs w:val="22"/>
        </w:rPr>
        <w:t>VPA-2</w:t>
      </w:r>
      <w:r w:rsidRPr="002D0003">
        <w:rPr>
          <w:szCs w:val="22"/>
        </w:rPr>
        <w:t xml:space="preserve"> is </w:t>
      </w:r>
      <w:r w:rsidR="00BF674D" w:rsidRPr="002D0003">
        <w:rPr>
          <w:szCs w:val="22"/>
        </w:rPr>
        <w:t>5.</w:t>
      </w:r>
      <w:r w:rsidR="004E16C0">
        <w:rPr>
          <w:szCs w:val="22"/>
        </w:rPr>
        <w:t>01</w:t>
      </w:r>
      <w:r w:rsidR="004E16C0" w:rsidRPr="002D0003">
        <w:rPr>
          <w:szCs w:val="22"/>
        </w:rPr>
        <w:t xml:space="preserve"> </w:t>
      </w:r>
      <w:r w:rsidRPr="002D0003">
        <w:rPr>
          <w:szCs w:val="22"/>
        </w:rPr>
        <w:t>m</w:t>
      </w:r>
      <w:r w:rsidRPr="002D0003">
        <w:rPr>
          <w:szCs w:val="22"/>
          <w:vertAlign w:val="superscript"/>
        </w:rPr>
        <w:t xml:space="preserve">3. </w:t>
      </w:r>
      <w:r w:rsidRPr="002D0003">
        <w:rPr>
          <w:szCs w:val="22"/>
        </w:rPr>
        <w:t>As per the calculation presented in footnote 9 below, this biodigester size requires daily feeding of (</w:t>
      </w:r>
      <w:r w:rsidR="00BF674D" w:rsidRPr="002D0003">
        <w:rPr>
          <w:szCs w:val="22"/>
        </w:rPr>
        <w:t>5.</w:t>
      </w:r>
      <w:r w:rsidR="004E16C0">
        <w:rPr>
          <w:szCs w:val="22"/>
        </w:rPr>
        <w:t>01</w:t>
      </w:r>
      <w:r w:rsidR="004E16C0" w:rsidRPr="002D0003">
        <w:rPr>
          <w:szCs w:val="22"/>
        </w:rPr>
        <w:t xml:space="preserve"> </w:t>
      </w:r>
      <w:r w:rsidRPr="002D0003">
        <w:rPr>
          <w:szCs w:val="22"/>
        </w:rPr>
        <w:t>m</w:t>
      </w:r>
      <w:r w:rsidRPr="002D0003">
        <w:rPr>
          <w:szCs w:val="22"/>
          <w:vertAlign w:val="superscript"/>
        </w:rPr>
        <w:t xml:space="preserve">3 </w:t>
      </w:r>
      <w:r w:rsidRPr="002D0003">
        <w:rPr>
          <w:szCs w:val="22"/>
        </w:rPr>
        <w:t xml:space="preserve">* 7.5 kg =) </w:t>
      </w:r>
      <w:r w:rsidR="004E16C0">
        <w:rPr>
          <w:szCs w:val="22"/>
        </w:rPr>
        <w:t>37</w:t>
      </w:r>
      <w:r w:rsidR="001C3AAC">
        <w:rPr>
          <w:szCs w:val="22"/>
        </w:rPr>
        <w:t>.</w:t>
      </w:r>
      <w:r w:rsidR="004E16C0">
        <w:rPr>
          <w:szCs w:val="22"/>
        </w:rPr>
        <w:t>57</w:t>
      </w:r>
      <w:r w:rsidR="004E16C0" w:rsidRPr="002D0003">
        <w:rPr>
          <w:szCs w:val="22"/>
        </w:rPr>
        <w:t xml:space="preserve"> </w:t>
      </w:r>
      <w:r w:rsidRPr="002D0003">
        <w:rPr>
          <w:szCs w:val="22"/>
        </w:rPr>
        <w:t>kg of manure, equivalent to 1.</w:t>
      </w:r>
      <w:r w:rsidR="004E16C0">
        <w:rPr>
          <w:szCs w:val="22"/>
        </w:rPr>
        <w:t>50</w:t>
      </w:r>
      <w:r w:rsidR="004E16C0" w:rsidRPr="002D0003">
        <w:rPr>
          <w:szCs w:val="22"/>
        </w:rPr>
        <w:t xml:space="preserve"> </w:t>
      </w:r>
      <w:r w:rsidRPr="002D0003">
        <w:rPr>
          <w:szCs w:val="22"/>
        </w:rPr>
        <w:t>m</w:t>
      </w:r>
      <w:r w:rsidRPr="002D0003">
        <w:rPr>
          <w:szCs w:val="22"/>
          <w:vertAlign w:val="superscript"/>
        </w:rPr>
        <w:t>3</w:t>
      </w:r>
      <w:r w:rsidRPr="002D0003">
        <w:rPr>
          <w:szCs w:val="22"/>
        </w:rPr>
        <w:t xml:space="preserve"> of biogas per day. As per the Table below, this amounts to a </w:t>
      </w:r>
      <w:r w:rsidRPr="00417FEF">
        <w:rPr>
          <w:szCs w:val="22"/>
        </w:rPr>
        <w:t xml:space="preserve">maximum output of </w:t>
      </w:r>
      <w:r w:rsidR="00B54663" w:rsidRPr="00417FEF">
        <w:rPr>
          <w:szCs w:val="22"/>
        </w:rPr>
        <w:t>1.</w:t>
      </w:r>
      <w:r w:rsidR="004E16C0" w:rsidRPr="00417FEF">
        <w:rPr>
          <w:szCs w:val="22"/>
        </w:rPr>
        <w:t xml:space="preserve">60 </w:t>
      </w:r>
      <w:r w:rsidRPr="00417FEF">
        <w:rPr>
          <w:szCs w:val="22"/>
        </w:rPr>
        <w:t>kW</w:t>
      </w:r>
      <w:r w:rsidRPr="00417FEF">
        <w:rPr>
          <w:szCs w:val="22"/>
          <w:vertAlign w:val="subscript"/>
        </w:rPr>
        <w:t>th</w:t>
      </w:r>
      <w:r w:rsidRPr="00417FEF">
        <w:rPr>
          <w:szCs w:val="22"/>
        </w:rPr>
        <w:t>, which is below the established threshold of 150 kW</w:t>
      </w:r>
      <w:r w:rsidRPr="00417FEF">
        <w:rPr>
          <w:szCs w:val="22"/>
          <w:vertAlign w:val="subscript"/>
        </w:rPr>
        <w:t>th</w:t>
      </w:r>
      <w:r w:rsidR="006F74AB" w:rsidRPr="00417FEF">
        <w:rPr>
          <w:szCs w:val="22"/>
        </w:rPr>
        <w:t xml:space="preserve"> per unit. Also, given </w:t>
      </w:r>
      <w:r w:rsidR="004E16C0" w:rsidRPr="00417FEF">
        <w:t>1,990</w:t>
      </w:r>
      <w:r w:rsidR="00014D4C" w:rsidRPr="00417FEF">
        <w:t xml:space="preserve"> </w:t>
      </w:r>
      <w:r w:rsidR="006F74AB" w:rsidRPr="00417FEF">
        <w:rPr>
          <w:szCs w:val="22"/>
        </w:rPr>
        <w:t xml:space="preserve">units implemented to date under the </w:t>
      </w:r>
      <w:r w:rsidR="00FC04A6" w:rsidRPr="00417FEF">
        <w:rPr>
          <w:szCs w:val="22"/>
        </w:rPr>
        <w:t>VPA-2</w:t>
      </w:r>
      <w:r w:rsidR="006F74AB" w:rsidRPr="00417FEF">
        <w:rPr>
          <w:szCs w:val="22"/>
        </w:rPr>
        <w:t xml:space="preserve">, this cumulates to </w:t>
      </w:r>
      <w:r w:rsidR="001C3AAC" w:rsidRPr="00417FEF">
        <w:rPr>
          <w:szCs w:val="22"/>
        </w:rPr>
        <w:t>3</w:t>
      </w:r>
      <w:r w:rsidR="003656B2" w:rsidRPr="00417FEF">
        <w:rPr>
          <w:szCs w:val="22"/>
        </w:rPr>
        <w:t>.</w:t>
      </w:r>
      <w:r w:rsidR="004E16C0" w:rsidRPr="00417FEF">
        <w:rPr>
          <w:szCs w:val="22"/>
        </w:rPr>
        <w:t xml:space="preserve">18 </w:t>
      </w:r>
      <w:r w:rsidR="006F74AB" w:rsidRPr="00417FEF">
        <w:rPr>
          <w:szCs w:val="22"/>
          <w:lang w:eastAsia="zh-CN"/>
        </w:rPr>
        <w:t>MW</w:t>
      </w:r>
      <w:r w:rsidR="006F74AB" w:rsidRPr="00417FEF">
        <w:rPr>
          <w:szCs w:val="22"/>
          <w:vertAlign w:val="subscript"/>
          <w:lang w:eastAsia="zh-CN"/>
        </w:rPr>
        <w:t>th</w:t>
      </w:r>
      <w:r w:rsidR="00E64D86" w:rsidRPr="00417FEF">
        <w:rPr>
          <w:szCs w:val="22"/>
        </w:rPr>
        <w:t xml:space="preserve">, below the </w:t>
      </w:r>
      <w:r w:rsidR="00E64D86" w:rsidRPr="00417FEF">
        <w:rPr>
          <w:szCs w:val="22"/>
          <w:lang w:eastAsia="zh-CN"/>
        </w:rPr>
        <w:t>45 MW</w:t>
      </w:r>
      <w:r w:rsidR="00E64D86" w:rsidRPr="00417FEF">
        <w:rPr>
          <w:szCs w:val="22"/>
          <w:vertAlign w:val="subscript"/>
          <w:lang w:eastAsia="zh-CN"/>
        </w:rPr>
        <w:t xml:space="preserve">th </w:t>
      </w:r>
      <w:r w:rsidR="00E64D86" w:rsidRPr="00417FEF">
        <w:rPr>
          <w:szCs w:val="22"/>
          <w:lang w:eastAsia="zh-CN"/>
        </w:rPr>
        <w:t>threshold</w:t>
      </w:r>
      <w:r w:rsidR="00E64D86" w:rsidRPr="002D0003">
        <w:rPr>
          <w:szCs w:val="22"/>
          <w:lang w:eastAsia="zh-CN"/>
        </w:rPr>
        <w:t>.</w:t>
      </w:r>
    </w:p>
    <w:p w14:paraId="59439006" w14:textId="77777777" w:rsidR="007D5A91" w:rsidRPr="006B36D6" w:rsidRDefault="007D5A91" w:rsidP="00F410D6">
      <w:pPr>
        <w:autoSpaceDE w:val="0"/>
        <w:autoSpaceDN w:val="0"/>
        <w:adjustRightInd w:val="0"/>
        <w:rPr>
          <w:szCs w:val="22"/>
        </w:rPr>
      </w:pPr>
    </w:p>
    <w:p w14:paraId="0FF92C6B" w14:textId="77777777" w:rsidR="00F410D6" w:rsidRPr="006B36D6" w:rsidRDefault="00F410D6" w:rsidP="00F410D6">
      <w:pPr>
        <w:autoSpaceDE w:val="0"/>
        <w:autoSpaceDN w:val="0"/>
        <w:adjustRightInd w:val="0"/>
        <w:rPr>
          <w:szCs w:val="22"/>
        </w:rPr>
      </w:pPr>
      <w:r w:rsidRPr="006B36D6">
        <w:rPr>
          <w:szCs w:val="22"/>
        </w:rPr>
        <w:t xml:space="preserve">The calculation is presented below: </w:t>
      </w:r>
    </w:p>
    <w:p w14:paraId="6529D079" w14:textId="77777777" w:rsidR="00F410D6" w:rsidRPr="006B36D6" w:rsidRDefault="00F410D6" w:rsidP="00F410D6">
      <w:pPr>
        <w:rPr>
          <w:lang w:val="en-US"/>
        </w:rPr>
      </w:pPr>
    </w:p>
    <w:p w14:paraId="102F965D" w14:textId="3DFF99BD" w:rsidR="003016DB" w:rsidRPr="008C28E3" w:rsidRDefault="003016DB" w:rsidP="003016DB">
      <w:pPr>
        <w:pStyle w:val="Caption"/>
      </w:pPr>
      <w:bookmarkStart w:id="40" w:name="_Ref447285709"/>
      <w:r w:rsidRPr="008C28E3">
        <w:t xml:space="preserve">Table </w:t>
      </w:r>
      <w:r w:rsidR="0014520D" w:rsidRPr="008C28E3">
        <w:fldChar w:fldCharType="begin"/>
      </w:r>
      <w:r w:rsidRPr="008C28E3">
        <w:instrText xml:space="preserve"> SEQ Table \* ARABIC </w:instrText>
      </w:r>
      <w:r w:rsidR="0014520D" w:rsidRPr="008C28E3">
        <w:fldChar w:fldCharType="separate"/>
      </w:r>
      <w:r w:rsidR="006502E6">
        <w:rPr>
          <w:noProof/>
        </w:rPr>
        <w:t>5</w:t>
      </w:r>
      <w:r w:rsidR="0014520D" w:rsidRPr="008C28E3">
        <w:fldChar w:fldCharType="end"/>
      </w:r>
      <w:bookmarkEnd w:id="40"/>
      <w:r w:rsidRPr="008C28E3">
        <w:t xml:space="preserve">: Calculation of total capacity under </w:t>
      </w:r>
      <w:r w:rsidR="00FC04A6">
        <w:t>VPA-2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1722"/>
        <w:gridCol w:w="4393"/>
      </w:tblGrid>
      <w:tr w:rsidR="00F410D6" w:rsidRPr="000B7C81" w14:paraId="2B5B3EA1" w14:textId="77777777" w:rsidTr="000B7C81">
        <w:trPr>
          <w:trHeight w:val="489"/>
        </w:trPr>
        <w:tc>
          <w:tcPr>
            <w:tcW w:w="9350" w:type="dxa"/>
            <w:gridSpan w:val="3"/>
            <w:shd w:val="clear" w:color="auto" w:fill="A6A6A6" w:themeFill="background1" w:themeFillShade="A6"/>
            <w:vAlign w:val="center"/>
          </w:tcPr>
          <w:p w14:paraId="0CA8308D" w14:textId="021B0E7B" w:rsidR="00F410D6" w:rsidRPr="000B7C81" w:rsidRDefault="006502E6" w:rsidP="00F410D6">
            <w:pPr>
              <w:jc w:val="center"/>
              <w:rPr>
                <w:b/>
              </w:rPr>
            </w:pPr>
            <m:oMathPara>
              <m:oMath>
                <m:sSub>
                  <m:sSubPr>
                    <m:ctrlPr>
                      <w:rPr>
                        <w:rFonts w:ascii="Cambria Math" w:hAnsi="Cambria Math"/>
                        <w:b/>
                        <w:sz w:val="24"/>
                      </w:rPr>
                    </m:ctrlPr>
                  </m:sSubPr>
                  <m:e>
                    <m:r>
                      <m:rPr>
                        <m:sty m:val="b"/>
                      </m:rPr>
                      <w:rPr>
                        <w:rFonts w:ascii="Cambria Math" w:hAnsi="Cambria Math"/>
                        <w:sz w:val="24"/>
                      </w:rPr>
                      <m:t>Th</m:t>
                    </m:r>
                  </m:e>
                  <m:sub>
                    <m:r>
                      <m:rPr>
                        <m:sty m:val="b"/>
                      </m:rPr>
                      <w:rPr>
                        <w:rFonts w:ascii="Cambria Math" w:hAnsi="Cambria Math"/>
                        <w:sz w:val="24"/>
                      </w:rPr>
                      <m:t>cap</m:t>
                    </m:r>
                  </m:sub>
                </m:sSub>
                <m:r>
                  <m:rPr>
                    <m:sty m:val="bi"/>
                  </m:rPr>
                  <w:rPr>
                    <w:rFonts w:ascii="Cambria Math" w:hAnsi="Cambria Math"/>
                    <w:sz w:val="24"/>
                  </w:rPr>
                  <m:t xml:space="preserve">= </m:t>
                </m:r>
                <m:f>
                  <m:fPr>
                    <m:ctrlPr>
                      <w:rPr>
                        <w:rFonts w:ascii="Cambria Math" w:eastAsia="Calibri" w:hAnsi="Cambria Math"/>
                        <w:b/>
                        <w:i/>
                        <w:sz w:val="24"/>
                        <w:lang w:val="de-DE"/>
                      </w:rPr>
                    </m:ctrlPr>
                  </m:fPr>
                  <m:num>
                    <m:r>
                      <m:rPr>
                        <m:sty m:val="b"/>
                      </m:rPr>
                      <w:rPr>
                        <w:rFonts w:ascii="Cambria Math" w:hAnsi="Cambria Math"/>
                        <w:sz w:val="24"/>
                      </w:rPr>
                      <m:t>E</m:t>
                    </m:r>
                  </m:num>
                  <m:den>
                    <m:r>
                      <m:rPr>
                        <m:sty m:val="b"/>
                      </m:rPr>
                      <w:rPr>
                        <w:rFonts w:ascii="Cambria Math" w:hAnsi="Cambria Math"/>
                        <w:sz w:val="24"/>
                      </w:rPr>
                      <m:t>t</m:t>
                    </m:r>
                  </m:den>
                </m:f>
                <m:r>
                  <m:rPr>
                    <m:sty m:val="bi"/>
                  </m:rPr>
                  <w:rPr>
                    <w:rFonts w:ascii="Cambria Math" w:hAnsi="Cambria Math"/>
                    <w:sz w:val="24"/>
                  </w:rPr>
                  <m:t xml:space="preserve">        where    </m:t>
                </m:r>
                <m:r>
                  <m:rPr>
                    <m:sty m:val="b"/>
                  </m:rPr>
                  <w:rPr>
                    <w:rFonts w:ascii="Cambria Math" w:hAnsi="Cambria Math"/>
                    <w:sz w:val="24"/>
                  </w:rPr>
                  <m:t>E</m:t>
                </m:r>
                <m:r>
                  <m:rPr>
                    <m:sty m:val="bi"/>
                  </m:rPr>
                  <w:rPr>
                    <w:rFonts w:ascii="Cambria Math" w:hAnsi="Cambria Math"/>
                    <w:sz w:val="24"/>
                  </w:rPr>
                  <m:t>=</m:t>
                </m:r>
                <m:r>
                  <m:rPr>
                    <m:sty m:val="b"/>
                  </m:rPr>
                  <w:rPr>
                    <w:rFonts w:ascii="Cambria Math" w:hAnsi="Cambria Math"/>
                    <w:sz w:val="24"/>
                  </w:rPr>
                  <m:t xml:space="preserve">η* </m:t>
                </m:r>
                <m:sSub>
                  <m:sSubPr>
                    <m:ctrlPr>
                      <w:rPr>
                        <w:rFonts w:ascii="Cambria Math" w:hAnsi="Cambria Math"/>
                        <w:b/>
                        <w:sz w:val="24"/>
                      </w:rPr>
                    </m:ctrlPr>
                  </m:sSubPr>
                  <m:e>
                    <m:r>
                      <m:rPr>
                        <m:sty m:val="b"/>
                      </m:rPr>
                      <w:rPr>
                        <w:rFonts w:ascii="Cambria Math" w:hAnsi="Cambria Math"/>
                        <w:sz w:val="24"/>
                      </w:rPr>
                      <m:t>H</m:t>
                    </m:r>
                  </m:e>
                  <m:sub>
                    <m:r>
                      <m:rPr>
                        <m:sty m:val="b"/>
                      </m:rPr>
                      <w:rPr>
                        <w:rFonts w:ascii="Cambria Math" w:hAnsi="Cambria Math"/>
                        <w:sz w:val="24"/>
                      </w:rPr>
                      <m:t>b</m:t>
                    </m:r>
                  </m:sub>
                </m:sSub>
                <m:r>
                  <m:rPr>
                    <m:sty m:val="b"/>
                  </m:rPr>
                  <w:rPr>
                    <w:rFonts w:ascii="Cambria Math" w:hAnsi="Cambria Math"/>
                    <w:sz w:val="24"/>
                  </w:rPr>
                  <m:t>*</m:t>
                </m:r>
                <m:sSub>
                  <m:sSubPr>
                    <m:ctrlPr>
                      <w:rPr>
                        <w:rFonts w:ascii="Cambria Math" w:hAnsi="Cambria Math"/>
                        <w:b/>
                        <w:sz w:val="24"/>
                      </w:rPr>
                    </m:ctrlPr>
                  </m:sSubPr>
                  <m:e>
                    <m:r>
                      <m:rPr>
                        <m:sty m:val="b"/>
                      </m:rPr>
                      <w:rPr>
                        <w:rFonts w:ascii="Cambria Math" w:hAnsi="Cambria Math"/>
                        <w:sz w:val="24"/>
                      </w:rPr>
                      <m:t>V</m:t>
                    </m:r>
                  </m:e>
                  <m:sub>
                    <m:r>
                      <m:rPr>
                        <m:sty m:val="b"/>
                      </m:rPr>
                      <w:rPr>
                        <w:rFonts w:ascii="Cambria Math" w:hAnsi="Cambria Math"/>
                        <w:sz w:val="24"/>
                      </w:rPr>
                      <m:t>b</m:t>
                    </m:r>
                  </m:sub>
                </m:sSub>
                <m:r>
                  <m:rPr>
                    <m:sty m:val="bi"/>
                  </m:rPr>
                  <w:rPr>
                    <w:rFonts w:ascii="Cambria Math" w:hAnsi="Cambria Math"/>
                    <w:sz w:val="24"/>
                  </w:rPr>
                  <m:t xml:space="preserve">    </m:t>
                </m:r>
              </m:oMath>
            </m:oMathPara>
          </w:p>
        </w:tc>
      </w:tr>
      <w:tr w:rsidR="00F410D6" w:rsidRPr="006B36D6" w14:paraId="5D7744F2" w14:textId="77777777" w:rsidTr="003C67F2">
        <w:tc>
          <w:tcPr>
            <w:tcW w:w="3235" w:type="dxa"/>
            <w:shd w:val="clear" w:color="auto" w:fill="auto"/>
          </w:tcPr>
          <w:p w14:paraId="667E832C" w14:textId="77777777" w:rsidR="00F410D6" w:rsidRPr="006B36D6" w:rsidRDefault="00F410D6" w:rsidP="00F410D6">
            <w:pPr>
              <w:autoSpaceDE w:val="0"/>
              <w:autoSpaceDN w:val="0"/>
              <w:adjustRightInd w:val="0"/>
              <w:rPr>
                <w:szCs w:val="22"/>
              </w:rPr>
            </w:pPr>
            <w:r w:rsidRPr="006B36D6">
              <w:rPr>
                <w:szCs w:val="22"/>
              </w:rPr>
              <w:t>Where:</w:t>
            </w:r>
          </w:p>
        </w:tc>
        <w:tc>
          <w:tcPr>
            <w:tcW w:w="1722" w:type="dxa"/>
            <w:shd w:val="clear" w:color="auto" w:fill="auto"/>
          </w:tcPr>
          <w:p w14:paraId="1E7B2347" w14:textId="77777777" w:rsidR="00F410D6" w:rsidRPr="006B36D6" w:rsidRDefault="00F410D6" w:rsidP="00F410D6">
            <w:pPr>
              <w:autoSpaceDE w:val="0"/>
              <w:autoSpaceDN w:val="0"/>
              <w:adjustRightInd w:val="0"/>
            </w:pPr>
            <w:r w:rsidRPr="006B36D6">
              <w:t>Value:</w:t>
            </w:r>
          </w:p>
        </w:tc>
        <w:tc>
          <w:tcPr>
            <w:tcW w:w="4393" w:type="dxa"/>
            <w:shd w:val="clear" w:color="auto" w:fill="auto"/>
          </w:tcPr>
          <w:p w14:paraId="75050AAB" w14:textId="77777777" w:rsidR="00F410D6" w:rsidRPr="006B36D6" w:rsidRDefault="00F410D6" w:rsidP="00B54663">
            <w:pPr>
              <w:autoSpaceDE w:val="0"/>
              <w:autoSpaceDN w:val="0"/>
              <w:adjustRightInd w:val="0"/>
              <w:jc w:val="left"/>
            </w:pPr>
            <w:r w:rsidRPr="006B36D6">
              <w:t>Comments:</w:t>
            </w:r>
          </w:p>
        </w:tc>
      </w:tr>
      <w:tr w:rsidR="00F410D6" w:rsidRPr="006B36D6" w14:paraId="14D6EBDC" w14:textId="77777777" w:rsidTr="003C67F2">
        <w:tc>
          <w:tcPr>
            <w:tcW w:w="3235" w:type="dxa"/>
            <w:shd w:val="clear" w:color="auto" w:fill="auto"/>
          </w:tcPr>
          <w:p w14:paraId="439CD773" w14:textId="77777777" w:rsidR="00F410D6" w:rsidRPr="006B36D6" w:rsidRDefault="00F410D6" w:rsidP="00F410D6">
            <w:pPr>
              <w:autoSpaceDE w:val="0"/>
              <w:autoSpaceDN w:val="0"/>
              <w:adjustRightInd w:val="0"/>
              <w:rPr>
                <w:szCs w:val="22"/>
              </w:rPr>
            </w:pPr>
            <w:r w:rsidRPr="006B36D6">
              <w:rPr>
                <w:szCs w:val="22"/>
              </w:rPr>
              <w:t>t = hours/day usage</w:t>
            </w:r>
          </w:p>
        </w:tc>
        <w:tc>
          <w:tcPr>
            <w:tcW w:w="1722" w:type="dxa"/>
            <w:shd w:val="clear" w:color="auto" w:fill="auto"/>
          </w:tcPr>
          <w:p w14:paraId="730220F4" w14:textId="77777777" w:rsidR="00F410D6" w:rsidRPr="006B36D6" w:rsidRDefault="00577944" w:rsidP="00F410D6">
            <w:pPr>
              <w:autoSpaceDE w:val="0"/>
              <w:autoSpaceDN w:val="0"/>
              <w:adjustRightInd w:val="0"/>
            </w:pPr>
            <w:r w:rsidRPr="006B36D6">
              <w:t>2.74</w:t>
            </w:r>
          </w:p>
        </w:tc>
        <w:tc>
          <w:tcPr>
            <w:tcW w:w="4393" w:type="dxa"/>
            <w:shd w:val="clear" w:color="auto" w:fill="auto"/>
          </w:tcPr>
          <w:p w14:paraId="33B72A1A" w14:textId="77777777" w:rsidR="00F410D6" w:rsidRPr="006B36D6" w:rsidRDefault="00AF5A80" w:rsidP="00577944">
            <w:pPr>
              <w:autoSpaceDE w:val="0"/>
              <w:autoSpaceDN w:val="0"/>
              <w:adjustRightInd w:val="0"/>
              <w:jc w:val="left"/>
            </w:pPr>
            <w:r w:rsidRPr="006B36D6">
              <w:t>See “Crosstab BUS by</w:t>
            </w:r>
            <w:r w:rsidR="00082DF9" w:rsidRPr="006B36D6">
              <w:t xml:space="preserve"> </w:t>
            </w:r>
            <w:r w:rsidRPr="006B36D6">
              <w:t>Province</w:t>
            </w:r>
            <w:r w:rsidR="00082DF9" w:rsidRPr="006B36D6">
              <w:rPr>
                <w:color w:val="000000"/>
                <w:lang w:eastAsia="en-GB"/>
              </w:rPr>
              <w:t>_18May2016</w:t>
            </w:r>
            <w:r w:rsidRPr="006B36D6">
              <w:t>.xls”, sheet “</w:t>
            </w:r>
            <w:r w:rsidR="00577944" w:rsidRPr="006B36D6">
              <w:t>raw_data</w:t>
            </w:r>
            <w:r w:rsidRPr="006B36D6">
              <w:t xml:space="preserve">” cell </w:t>
            </w:r>
            <w:r w:rsidR="00577944" w:rsidRPr="006B36D6">
              <w:t>J2683</w:t>
            </w:r>
            <w:r w:rsidR="009D0DB3" w:rsidRPr="006B36D6">
              <w:t>. Fixed for future verifications</w:t>
            </w:r>
            <w:r w:rsidR="009D0DB3" w:rsidRPr="006B36D6">
              <w:rPr>
                <w:rStyle w:val="FootnoteReference"/>
              </w:rPr>
              <w:footnoteReference w:id="13"/>
            </w:r>
          </w:p>
        </w:tc>
      </w:tr>
      <w:tr w:rsidR="00F410D6" w:rsidRPr="006B36D6" w14:paraId="63501EC3" w14:textId="77777777" w:rsidTr="003C67F2">
        <w:tc>
          <w:tcPr>
            <w:tcW w:w="3235" w:type="dxa"/>
            <w:shd w:val="clear" w:color="auto" w:fill="auto"/>
          </w:tcPr>
          <w:p w14:paraId="1423042E" w14:textId="77777777" w:rsidR="00F410D6" w:rsidRPr="006B36D6" w:rsidRDefault="00F410D6" w:rsidP="00F410D6">
            <w:pPr>
              <w:autoSpaceDE w:val="0"/>
              <w:autoSpaceDN w:val="0"/>
              <w:adjustRightInd w:val="0"/>
              <w:rPr>
                <w:szCs w:val="22"/>
              </w:rPr>
            </w:pPr>
            <w:r w:rsidRPr="006B36D6">
              <w:rPr>
                <w:szCs w:val="22"/>
              </w:rPr>
              <w:t>η = efficiency of stove</w:t>
            </w:r>
          </w:p>
        </w:tc>
        <w:tc>
          <w:tcPr>
            <w:tcW w:w="1722" w:type="dxa"/>
            <w:shd w:val="clear" w:color="auto" w:fill="auto"/>
          </w:tcPr>
          <w:p w14:paraId="1E642777" w14:textId="77777777" w:rsidR="00F410D6" w:rsidRPr="006B36D6" w:rsidRDefault="00F410D6" w:rsidP="00F410D6">
            <w:pPr>
              <w:autoSpaceDE w:val="0"/>
              <w:autoSpaceDN w:val="0"/>
              <w:adjustRightInd w:val="0"/>
            </w:pPr>
            <w:r w:rsidRPr="006B36D6">
              <w:t>50%</w:t>
            </w:r>
          </w:p>
        </w:tc>
        <w:tc>
          <w:tcPr>
            <w:tcW w:w="4393" w:type="dxa"/>
            <w:shd w:val="clear" w:color="auto" w:fill="auto"/>
          </w:tcPr>
          <w:p w14:paraId="034AB00A" w14:textId="77777777" w:rsidR="00F410D6" w:rsidRPr="006B36D6" w:rsidRDefault="00F410D6" w:rsidP="00B54663">
            <w:pPr>
              <w:autoSpaceDE w:val="0"/>
              <w:autoSpaceDN w:val="0"/>
              <w:adjustRightInd w:val="0"/>
              <w:jc w:val="left"/>
            </w:pPr>
            <w:r w:rsidRPr="006B36D6">
              <w:t>Indonesian Government standard on stove efficiency</w:t>
            </w:r>
          </w:p>
        </w:tc>
      </w:tr>
      <w:tr w:rsidR="00F410D6" w:rsidRPr="006B36D6" w14:paraId="42616D97" w14:textId="77777777" w:rsidTr="003C67F2">
        <w:tc>
          <w:tcPr>
            <w:tcW w:w="3235" w:type="dxa"/>
            <w:shd w:val="clear" w:color="auto" w:fill="auto"/>
          </w:tcPr>
          <w:p w14:paraId="13B9025A" w14:textId="77777777" w:rsidR="00F410D6" w:rsidRPr="006B36D6" w:rsidRDefault="00F410D6" w:rsidP="00F410D6">
            <w:pPr>
              <w:autoSpaceDE w:val="0"/>
              <w:autoSpaceDN w:val="0"/>
              <w:adjustRightInd w:val="0"/>
              <w:rPr>
                <w:szCs w:val="22"/>
              </w:rPr>
            </w:pPr>
            <w:r w:rsidRPr="006B36D6">
              <w:rPr>
                <w:szCs w:val="22"/>
              </w:rPr>
              <w:t>H</w:t>
            </w:r>
            <w:r w:rsidRPr="006B36D6">
              <w:rPr>
                <w:szCs w:val="22"/>
                <w:vertAlign w:val="subscript"/>
              </w:rPr>
              <w:t>b</w:t>
            </w:r>
            <w:r w:rsidRPr="006B36D6">
              <w:rPr>
                <w:szCs w:val="22"/>
              </w:rPr>
              <w:t xml:space="preserve"> = heat of combustion per unit volume of biogas</w:t>
            </w:r>
          </w:p>
        </w:tc>
        <w:tc>
          <w:tcPr>
            <w:tcW w:w="1722" w:type="dxa"/>
            <w:shd w:val="clear" w:color="auto" w:fill="auto"/>
          </w:tcPr>
          <w:p w14:paraId="3B9BE334" w14:textId="77777777" w:rsidR="00F410D6" w:rsidRPr="006B36D6" w:rsidRDefault="00F410D6" w:rsidP="00F410D6">
            <w:pPr>
              <w:autoSpaceDE w:val="0"/>
              <w:autoSpaceDN w:val="0"/>
              <w:adjustRightInd w:val="0"/>
            </w:pPr>
            <w:r w:rsidRPr="006B36D6">
              <w:t>21.0 MJ/m</w:t>
            </w:r>
            <w:r w:rsidRPr="006B36D6">
              <w:rPr>
                <w:vertAlign w:val="superscript"/>
              </w:rPr>
              <w:t>3</w:t>
            </w:r>
            <w:r w:rsidR="006F74AB" w:rsidRPr="006B36D6">
              <w:rPr>
                <w:vertAlign w:val="superscript"/>
              </w:rPr>
              <w:t xml:space="preserve"> </w:t>
            </w:r>
            <w:r w:rsidRPr="006B36D6">
              <w:rPr>
                <w:rStyle w:val="FootnoteReference"/>
              </w:rPr>
              <w:footnoteReference w:id="14"/>
            </w:r>
          </w:p>
        </w:tc>
        <w:tc>
          <w:tcPr>
            <w:tcW w:w="4393" w:type="dxa"/>
            <w:shd w:val="clear" w:color="auto" w:fill="auto"/>
          </w:tcPr>
          <w:p w14:paraId="666817AE" w14:textId="77777777" w:rsidR="00F410D6" w:rsidRPr="006B36D6" w:rsidRDefault="00F410D6" w:rsidP="00B54663">
            <w:pPr>
              <w:autoSpaceDE w:val="0"/>
              <w:autoSpaceDN w:val="0"/>
              <w:adjustRightInd w:val="0"/>
              <w:jc w:val="left"/>
            </w:pPr>
            <w:r w:rsidRPr="006B36D6">
              <w:t>Derived from IPCC defaults</w:t>
            </w:r>
          </w:p>
        </w:tc>
      </w:tr>
      <w:tr w:rsidR="00F410D6" w:rsidRPr="006B36D6" w14:paraId="2EA2D82E" w14:textId="77777777" w:rsidTr="003C67F2">
        <w:tc>
          <w:tcPr>
            <w:tcW w:w="3235" w:type="dxa"/>
            <w:shd w:val="clear" w:color="auto" w:fill="auto"/>
          </w:tcPr>
          <w:p w14:paraId="2EB60B9B" w14:textId="77777777" w:rsidR="00F410D6" w:rsidRPr="00BF674D" w:rsidRDefault="00F410D6" w:rsidP="00F410D6">
            <w:pPr>
              <w:autoSpaceDE w:val="0"/>
              <w:autoSpaceDN w:val="0"/>
              <w:adjustRightInd w:val="0"/>
              <w:rPr>
                <w:szCs w:val="22"/>
              </w:rPr>
            </w:pPr>
            <w:r w:rsidRPr="00BF674D">
              <w:rPr>
                <w:szCs w:val="22"/>
              </w:rPr>
              <w:t>V</w:t>
            </w:r>
            <w:r w:rsidRPr="00BF674D">
              <w:rPr>
                <w:szCs w:val="22"/>
                <w:vertAlign w:val="subscript"/>
              </w:rPr>
              <w:t>b</w:t>
            </w:r>
            <w:r w:rsidRPr="00BF674D">
              <w:rPr>
                <w:szCs w:val="22"/>
              </w:rPr>
              <w:t xml:space="preserve"> = volume of biogas</w:t>
            </w:r>
          </w:p>
        </w:tc>
        <w:tc>
          <w:tcPr>
            <w:tcW w:w="1722" w:type="dxa"/>
            <w:shd w:val="clear" w:color="auto" w:fill="auto"/>
          </w:tcPr>
          <w:p w14:paraId="18E7F34E" w14:textId="15C477F5" w:rsidR="00F410D6" w:rsidRPr="003656B2" w:rsidRDefault="006F74AB" w:rsidP="004E16C0">
            <w:pPr>
              <w:autoSpaceDE w:val="0"/>
              <w:autoSpaceDN w:val="0"/>
              <w:adjustRightInd w:val="0"/>
            </w:pPr>
            <w:r w:rsidRPr="003656B2">
              <w:t>1.</w:t>
            </w:r>
            <w:r w:rsidR="004E16C0">
              <w:t>50</w:t>
            </w:r>
            <w:r w:rsidR="004E16C0" w:rsidRPr="003656B2">
              <w:t xml:space="preserve"> </w:t>
            </w:r>
            <w:r w:rsidR="00F410D6" w:rsidRPr="003656B2">
              <w:t>m</w:t>
            </w:r>
            <w:r w:rsidR="00F410D6" w:rsidRPr="003656B2">
              <w:rPr>
                <w:vertAlign w:val="superscript"/>
              </w:rPr>
              <w:t>3</w:t>
            </w:r>
            <w:r w:rsidR="00F410D6" w:rsidRPr="003656B2">
              <w:t>/day</w:t>
            </w:r>
            <w:r w:rsidR="00F410D6" w:rsidRPr="003656B2">
              <w:rPr>
                <w:rStyle w:val="FootnoteReference"/>
              </w:rPr>
              <w:footnoteReference w:id="15"/>
            </w:r>
          </w:p>
        </w:tc>
        <w:tc>
          <w:tcPr>
            <w:tcW w:w="4393" w:type="dxa"/>
            <w:shd w:val="clear" w:color="auto" w:fill="auto"/>
          </w:tcPr>
          <w:p w14:paraId="156DC171" w14:textId="77777777" w:rsidR="00F410D6" w:rsidRPr="003656B2" w:rsidRDefault="00F410D6" w:rsidP="00B54663">
            <w:pPr>
              <w:autoSpaceDE w:val="0"/>
              <w:autoSpaceDN w:val="0"/>
              <w:adjustRightInd w:val="0"/>
              <w:jc w:val="left"/>
            </w:pPr>
            <w:r w:rsidRPr="003656B2">
              <w:t>Data provided by Hivos</w:t>
            </w:r>
          </w:p>
        </w:tc>
      </w:tr>
      <w:tr w:rsidR="00F410D6" w:rsidRPr="006B36D6" w14:paraId="0F56C551" w14:textId="77777777" w:rsidTr="003C67F2">
        <w:tc>
          <w:tcPr>
            <w:tcW w:w="3235" w:type="dxa"/>
            <w:shd w:val="clear" w:color="auto" w:fill="auto"/>
          </w:tcPr>
          <w:p w14:paraId="384C252B" w14:textId="77777777" w:rsidR="00F410D6" w:rsidRPr="006B36D6" w:rsidRDefault="00F410D6" w:rsidP="00F410D6">
            <w:pPr>
              <w:autoSpaceDE w:val="0"/>
              <w:autoSpaceDN w:val="0"/>
              <w:adjustRightInd w:val="0"/>
              <w:rPr>
                <w:szCs w:val="22"/>
              </w:rPr>
            </w:pPr>
            <w:r w:rsidRPr="006B36D6">
              <w:rPr>
                <w:b/>
                <w:szCs w:val="22"/>
              </w:rPr>
              <w:t>E</w:t>
            </w:r>
            <w:r w:rsidRPr="006B36D6">
              <w:rPr>
                <w:szCs w:val="22"/>
              </w:rPr>
              <w:t xml:space="preserve"> = Energy available from the biogas system</w:t>
            </w:r>
          </w:p>
        </w:tc>
        <w:tc>
          <w:tcPr>
            <w:tcW w:w="1722" w:type="dxa"/>
            <w:shd w:val="clear" w:color="auto" w:fill="auto"/>
          </w:tcPr>
          <w:p w14:paraId="5C3AAEE6" w14:textId="75049892" w:rsidR="00F410D6" w:rsidRPr="003656B2" w:rsidRDefault="004E16C0" w:rsidP="004E16C0">
            <w:pPr>
              <w:autoSpaceDE w:val="0"/>
              <w:autoSpaceDN w:val="0"/>
              <w:adjustRightInd w:val="0"/>
            </w:pPr>
            <w:r>
              <w:t>15</w:t>
            </w:r>
            <w:r w:rsidR="001C3AAC">
              <w:t>.</w:t>
            </w:r>
            <w:r>
              <w:t>78</w:t>
            </w:r>
            <w:r w:rsidRPr="003656B2">
              <w:t xml:space="preserve"> </w:t>
            </w:r>
            <w:r w:rsidR="00F410D6" w:rsidRPr="003656B2">
              <w:t>MJ/day</w:t>
            </w:r>
            <w:r w:rsidR="00A7584E" w:rsidRPr="003656B2">
              <w:rPr>
                <w:rStyle w:val="FootnoteReference"/>
              </w:rPr>
              <w:footnoteReference w:id="16"/>
            </w:r>
          </w:p>
        </w:tc>
        <w:tc>
          <w:tcPr>
            <w:tcW w:w="4393" w:type="dxa"/>
            <w:shd w:val="clear" w:color="auto" w:fill="auto"/>
          </w:tcPr>
          <w:p w14:paraId="525483F2" w14:textId="77777777" w:rsidR="00F410D6" w:rsidRPr="003656B2" w:rsidRDefault="00F410D6" w:rsidP="00B54663">
            <w:pPr>
              <w:autoSpaceDE w:val="0"/>
              <w:autoSpaceDN w:val="0"/>
              <w:adjustRightInd w:val="0"/>
              <w:jc w:val="left"/>
            </w:pPr>
            <w:r w:rsidRPr="003656B2">
              <w:t>Calculated</w:t>
            </w:r>
          </w:p>
        </w:tc>
      </w:tr>
      <w:tr w:rsidR="00F410D6" w:rsidRPr="006B36D6" w14:paraId="525173D0" w14:textId="77777777" w:rsidTr="003C67F2">
        <w:tc>
          <w:tcPr>
            <w:tcW w:w="3235" w:type="dxa"/>
            <w:shd w:val="clear" w:color="auto" w:fill="auto"/>
          </w:tcPr>
          <w:p w14:paraId="0EDC6535" w14:textId="77777777" w:rsidR="00F410D6" w:rsidRPr="006B36D6" w:rsidRDefault="00F410D6" w:rsidP="00F410D6">
            <w:pPr>
              <w:autoSpaceDE w:val="0"/>
              <w:autoSpaceDN w:val="0"/>
              <w:adjustRightInd w:val="0"/>
              <w:jc w:val="right"/>
              <w:rPr>
                <w:b/>
                <w:szCs w:val="22"/>
              </w:rPr>
            </w:pPr>
            <w:r w:rsidRPr="006B36D6">
              <w:rPr>
                <w:b/>
                <w:szCs w:val="22"/>
              </w:rPr>
              <w:t>E</w:t>
            </w:r>
            <w:r w:rsidRPr="006B36D6">
              <w:rPr>
                <w:b/>
                <w:szCs w:val="22"/>
                <w:vertAlign w:val="subscript"/>
              </w:rPr>
              <w:t>th</w:t>
            </w:r>
            <w:r w:rsidRPr="006B36D6">
              <w:rPr>
                <w:b/>
                <w:szCs w:val="22"/>
              </w:rPr>
              <w:t xml:space="preserve"> =</w:t>
            </w:r>
          </w:p>
        </w:tc>
        <w:tc>
          <w:tcPr>
            <w:tcW w:w="1722" w:type="dxa"/>
            <w:shd w:val="clear" w:color="auto" w:fill="auto"/>
          </w:tcPr>
          <w:p w14:paraId="38235F3F" w14:textId="4FB0A011" w:rsidR="00F410D6" w:rsidRPr="003656B2" w:rsidRDefault="001C3AAC" w:rsidP="004E16C0">
            <w:pPr>
              <w:autoSpaceDE w:val="0"/>
              <w:autoSpaceDN w:val="0"/>
              <w:adjustRightInd w:val="0"/>
            </w:pPr>
            <w:r>
              <w:t>4.</w:t>
            </w:r>
            <w:r w:rsidR="004E16C0">
              <w:t>38</w:t>
            </w:r>
            <w:r w:rsidR="004E16C0" w:rsidRPr="003656B2">
              <w:t xml:space="preserve"> </w:t>
            </w:r>
            <w:r w:rsidR="00F410D6" w:rsidRPr="003656B2">
              <w:t>kWh/day</w:t>
            </w:r>
          </w:p>
        </w:tc>
        <w:tc>
          <w:tcPr>
            <w:tcW w:w="4393" w:type="dxa"/>
            <w:shd w:val="clear" w:color="auto" w:fill="auto"/>
          </w:tcPr>
          <w:p w14:paraId="4009C82E" w14:textId="77777777" w:rsidR="00F410D6" w:rsidRPr="003656B2" w:rsidRDefault="00F410D6" w:rsidP="00B54663">
            <w:pPr>
              <w:autoSpaceDE w:val="0"/>
              <w:autoSpaceDN w:val="0"/>
              <w:adjustRightInd w:val="0"/>
              <w:jc w:val="left"/>
            </w:pPr>
            <w:r w:rsidRPr="003656B2">
              <w:t>1 MJ = 0.2778 kWh</w:t>
            </w:r>
          </w:p>
        </w:tc>
      </w:tr>
      <w:tr w:rsidR="00F410D6" w:rsidRPr="006B36D6" w14:paraId="7A60AB1F" w14:textId="77777777" w:rsidTr="003C67F2">
        <w:tc>
          <w:tcPr>
            <w:tcW w:w="3235" w:type="dxa"/>
            <w:shd w:val="clear" w:color="auto" w:fill="auto"/>
          </w:tcPr>
          <w:p w14:paraId="19D4CA02" w14:textId="77777777" w:rsidR="00F410D6" w:rsidRPr="006B36D6" w:rsidRDefault="00F410D6" w:rsidP="00F410D6">
            <w:pPr>
              <w:autoSpaceDE w:val="0"/>
              <w:autoSpaceDN w:val="0"/>
              <w:adjustRightInd w:val="0"/>
              <w:jc w:val="right"/>
              <w:rPr>
                <w:b/>
                <w:szCs w:val="22"/>
              </w:rPr>
            </w:pPr>
            <w:r w:rsidRPr="006B36D6">
              <w:rPr>
                <w:b/>
                <w:szCs w:val="22"/>
              </w:rPr>
              <w:t>Th</w:t>
            </w:r>
            <w:r w:rsidRPr="006B36D6">
              <w:rPr>
                <w:b/>
                <w:szCs w:val="22"/>
                <w:vertAlign w:val="subscript"/>
              </w:rPr>
              <w:t>cap</w:t>
            </w:r>
            <w:r w:rsidRPr="006B36D6">
              <w:rPr>
                <w:b/>
                <w:szCs w:val="22"/>
              </w:rPr>
              <w:t xml:space="preserve"> =</w:t>
            </w:r>
          </w:p>
        </w:tc>
        <w:tc>
          <w:tcPr>
            <w:tcW w:w="1722" w:type="dxa"/>
            <w:shd w:val="clear" w:color="auto" w:fill="auto"/>
          </w:tcPr>
          <w:p w14:paraId="1356613B" w14:textId="128E227F" w:rsidR="00F410D6" w:rsidRPr="003656B2" w:rsidRDefault="00D25FD8" w:rsidP="004E16C0">
            <w:pPr>
              <w:autoSpaceDE w:val="0"/>
              <w:autoSpaceDN w:val="0"/>
              <w:adjustRightInd w:val="0"/>
            </w:pPr>
            <w:r w:rsidRPr="003656B2">
              <w:t>1</w:t>
            </w:r>
            <w:r w:rsidR="003543B9" w:rsidRPr="003656B2">
              <w:t>.</w:t>
            </w:r>
            <w:r w:rsidR="004E16C0">
              <w:t>60</w:t>
            </w:r>
            <w:r w:rsidR="004E16C0" w:rsidRPr="003656B2">
              <w:t xml:space="preserve"> </w:t>
            </w:r>
            <w:r w:rsidR="00F410D6" w:rsidRPr="003656B2">
              <w:t>kW</w:t>
            </w:r>
            <w:r w:rsidR="00F410D6" w:rsidRPr="003656B2">
              <w:rPr>
                <w:vertAlign w:val="subscript"/>
              </w:rPr>
              <w:t>th</w:t>
            </w:r>
          </w:p>
        </w:tc>
        <w:tc>
          <w:tcPr>
            <w:tcW w:w="4393" w:type="dxa"/>
            <w:shd w:val="clear" w:color="auto" w:fill="auto"/>
          </w:tcPr>
          <w:p w14:paraId="73DCD83E" w14:textId="77777777" w:rsidR="00F410D6" w:rsidRPr="003656B2" w:rsidRDefault="00F410D6" w:rsidP="00577944">
            <w:pPr>
              <w:autoSpaceDE w:val="0"/>
              <w:autoSpaceDN w:val="0"/>
              <w:adjustRightInd w:val="0"/>
              <w:jc w:val="left"/>
            </w:pPr>
            <w:r w:rsidRPr="003656B2">
              <w:t xml:space="preserve">Given a </w:t>
            </w:r>
            <w:r w:rsidR="00577944" w:rsidRPr="003656B2">
              <w:t>2.74</w:t>
            </w:r>
            <w:r w:rsidRPr="003656B2">
              <w:t xml:space="preserve"> hour/day usage</w:t>
            </w:r>
          </w:p>
        </w:tc>
      </w:tr>
      <w:tr w:rsidR="00432316" w:rsidRPr="006B36D6" w14:paraId="62498734" w14:textId="77777777" w:rsidTr="003C67F2">
        <w:tc>
          <w:tcPr>
            <w:tcW w:w="3235" w:type="dxa"/>
            <w:shd w:val="clear" w:color="auto" w:fill="auto"/>
          </w:tcPr>
          <w:p w14:paraId="6991B3FA" w14:textId="77777777" w:rsidR="00432316" w:rsidRPr="006B36D6" w:rsidRDefault="00432316" w:rsidP="00F410D6">
            <w:pPr>
              <w:autoSpaceDE w:val="0"/>
              <w:autoSpaceDN w:val="0"/>
              <w:adjustRightInd w:val="0"/>
              <w:jc w:val="right"/>
              <w:rPr>
                <w:b/>
                <w:szCs w:val="22"/>
              </w:rPr>
            </w:pPr>
            <w:r w:rsidRPr="006B36D6">
              <w:rPr>
                <w:b/>
                <w:szCs w:val="22"/>
              </w:rPr>
              <w:lastRenderedPageBreak/>
              <w:t>Total capacity</w:t>
            </w:r>
          </w:p>
        </w:tc>
        <w:tc>
          <w:tcPr>
            <w:tcW w:w="1722" w:type="dxa"/>
            <w:shd w:val="clear" w:color="auto" w:fill="auto"/>
          </w:tcPr>
          <w:p w14:paraId="15B2776F" w14:textId="191B97D9" w:rsidR="00432316" w:rsidRPr="003656B2" w:rsidRDefault="001C3AAC" w:rsidP="00417FEF">
            <w:pPr>
              <w:autoSpaceDE w:val="0"/>
              <w:autoSpaceDN w:val="0"/>
              <w:adjustRightInd w:val="0"/>
            </w:pPr>
            <w:r>
              <w:t>3</w:t>
            </w:r>
            <w:r w:rsidR="00417FEF">
              <w:t>.</w:t>
            </w:r>
            <w:r w:rsidR="008D1BD2">
              <w:t>18</w:t>
            </w:r>
            <w:r w:rsidR="00014D4C" w:rsidRPr="003656B2">
              <w:t xml:space="preserve"> </w:t>
            </w:r>
            <w:r w:rsidR="00417FEF">
              <w:t>M</w:t>
            </w:r>
            <w:r w:rsidR="00417FEF" w:rsidRPr="003656B2">
              <w:t>W</w:t>
            </w:r>
            <w:r w:rsidR="00417FEF" w:rsidRPr="003656B2">
              <w:rPr>
                <w:vertAlign w:val="subscript"/>
              </w:rPr>
              <w:t>th</w:t>
            </w:r>
            <w:r w:rsidR="00A06DFE" w:rsidRPr="003656B2">
              <w:rPr>
                <w:rStyle w:val="FootnoteReference"/>
              </w:rPr>
              <w:footnoteReference w:id="17"/>
            </w:r>
          </w:p>
        </w:tc>
        <w:tc>
          <w:tcPr>
            <w:tcW w:w="4393" w:type="dxa"/>
            <w:shd w:val="clear" w:color="auto" w:fill="auto"/>
          </w:tcPr>
          <w:p w14:paraId="7A9C893B" w14:textId="1F9E238F" w:rsidR="00432316" w:rsidRPr="003656B2" w:rsidRDefault="00432316" w:rsidP="00C76001">
            <w:pPr>
              <w:autoSpaceDE w:val="0"/>
              <w:autoSpaceDN w:val="0"/>
              <w:adjustRightInd w:val="0"/>
              <w:jc w:val="left"/>
            </w:pPr>
            <w:r w:rsidRPr="003656B2">
              <w:t xml:space="preserve">Given </w:t>
            </w:r>
            <w:r w:rsidR="004E16C0">
              <w:t>1,990</w:t>
            </w:r>
            <w:r w:rsidR="00014D4C" w:rsidRPr="003656B2">
              <w:t xml:space="preserve"> </w:t>
            </w:r>
            <w:r w:rsidRPr="003656B2">
              <w:t>units installed</w:t>
            </w:r>
          </w:p>
        </w:tc>
      </w:tr>
    </w:tbl>
    <w:p w14:paraId="39D4CFF3" w14:textId="77777777" w:rsidR="00F410D6" w:rsidRPr="006B36D6" w:rsidRDefault="00F410D6" w:rsidP="00F410D6"/>
    <w:p w14:paraId="343A72FF" w14:textId="40936673" w:rsidR="00D227A1" w:rsidRPr="006B36D6" w:rsidRDefault="00983D14" w:rsidP="00983D14">
      <w:pPr>
        <w:spacing w:line="240" w:lineRule="auto"/>
        <w:rPr>
          <w:rFonts w:cs="DaunPenh"/>
          <w:b/>
          <w:bCs/>
          <w:iCs/>
          <w:smallCaps/>
          <w:spacing w:val="5"/>
          <w:sz w:val="24"/>
          <w:szCs w:val="30"/>
          <w:lang w:bidi="en-US"/>
        </w:rPr>
      </w:pPr>
      <w:r w:rsidRPr="00EE5050">
        <w:t xml:space="preserve">As each biodigester produces a maximum emission reduction of </w:t>
      </w:r>
      <w:r w:rsidR="00471F90" w:rsidRPr="00EE5050">
        <w:t>1.</w:t>
      </w:r>
      <w:r w:rsidR="008D1BD2" w:rsidRPr="00EE5050">
        <w:t xml:space="preserve">586 </w:t>
      </w:r>
      <w:r w:rsidRPr="00EE5050">
        <w:t>tCO</w:t>
      </w:r>
      <w:r w:rsidRPr="00EE5050">
        <w:rPr>
          <w:vertAlign w:val="subscript"/>
        </w:rPr>
        <w:t>2</w:t>
      </w:r>
      <w:r w:rsidRPr="00EE5050">
        <w:t xml:space="preserve">e from methane avoidance, given </w:t>
      </w:r>
      <w:r w:rsidR="004E16C0" w:rsidRPr="00EE5050">
        <w:t>1,990</w:t>
      </w:r>
      <w:r w:rsidR="0008531B" w:rsidRPr="00EE5050">
        <w:t xml:space="preserve"> </w:t>
      </w:r>
      <w:r w:rsidRPr="00EE5050">
        <w:t xml:space="preserve">biodigesters installed, the cumulative amount of emission reductions from the methane avoidance component is </w:t>
      </w:r>
      <w:r w:rsidR="001C3AAC" w:rsidRPr="00EE5050">
        <w:t>3,</w:t>
      </w:r>
      <w:r w:rsidR="0008531B" w:rsidRPr="00EE5050">
        <w:t>157</w:t>
      </w:r>
      <w:r w:rsidR="00014D4C" w:rsidRPr="00EE5050">
        <w:t xml:space="preserve"> </w:t>
      </w:r>
      <w:r w:rsidRPr="00EE5050">
        <w:t>tCO</w:t>
      </w:r>
      <w:r w:rsidRPr="00EE5050">
        <w:rPr>
          <w:vertAlign w:val="subscript"/>
        </w:rPr>
        <w:t>2</w:t>
      </w:r>
      <w:r w:rsidRPr="00EE5050">
        <w:t>e. This is below the methodological threshold of 60,000 tCO</w:t>
      </w:r>
      <w:r w:rsidRPr="00EE5050">
        <w:rPr>
          <w:vertAlign w:val="subscript"/>
        </w:rPr>
        <w:t>2</w:t>
      </w:r>
      <w:r w:rsidRPr="00EE5050">
        <w:t>e.</w:t>
      </w:r>
    </w:p>
    <w:p w14:paraId="415A72AF" w14:textId="71CE0DBC" w:rsidR="00EF20AF" w:rsidRPr="006B36D6" w:rsidRDefault="00EF20AF" w:rsidP="00EF20AF">
      <w:pPr>
        <w:pStyle w:val="Heading2"/>
      </w:pPr>
      <w:bookmarkStart w:id="45" w:name="_Toc353107624"/>
      <w:bookmarkStart w:id="46" w:name="_Toc478050159"/>
      <w:r w:rsidRPr="006B36D6">
        <w:t>1.4</w:t>
      </w:r>
      <w:r w:rsidR="00A60450" w:rsidRPr="006B36D6">
        <w:tab/>
        <w:t>Summary of VERs claimed in CPI</w:t>
      </w:r>
      <w:r w:rsidRPr="006B36D6">
        <w:t xml:space="preserve"> MP</w:t>
      </w:r>
      <w:bookmarkEnd w:id="45"/>
      <w:r w:rsidR="008660EB">
        <w:t>I</w:t>
      </w:r>
      <w:bookmarkEnd w:id="46"/>
    </w:p>
    <w:p w14:paraId="45EE7971" w14:textId="77777777" w:rsidR="00EF20AF" w:rsidRPr="006B36D6" w:rsidRDefault="00EF20AF" w:rsidP="00182785">
      <w:pPr>
        <w:rPr>
          <w:lang w:bidi="en-US"/>
        </w:rPr>
      </w:pPr>
    </w:p>
    <w:p w14:paraId="68B5C408" w14:textId="08F1DBD6" w:rsidR="001F6661" w:rsidRPr="006B36D6" w:rsidRDefault="001F6661" w:rsidP="00182785">
      <w:pPr>
        <w:rPr>
          <w:lang w:bidi="en-US"/>
        </w:rPr>
      </w:pPr>
      <w:r w:rsidRPr="006B36D6">
        <w:rPr>
          <w:lang w:bidi="en-US"/>
        </w:rPr>
        <w:t>The next table summarizes the total number of VERs claimed for this MP</w:t>
      </w:r>
      <w:r w:rsidR="008660EB">
        <w:rPr>
          <w:lang w:bidi="en-US"/>
        </w:rPr>
        <w:t>I</w:t>
      </w:r>
      <w:r w:rsidRPr="006B36D6">
        <w:rPr>
          <w:lang w:bidi="en-US"/>
        </w:rPr>
        <w:t>:</w:t>
      </w:r>
    </w:p>
    <w:p w14:paraId="202E5AE6" w14:textId="77777777" w:rsidR="00182785" w:rsidRPr="006B36D6" w:rsidRDefault="00182785" w:rsidP="00E17BA5">
      <w:pPr>
        <w:pStyle w:val="Caption"/>
      </w:pPr>
    </w:p>
    <w:p w14:paraId="2D61E3ED" w14:textId="418B61DB" w:rsidR="008A1CC3" w:rsidRPr="006B36D6" w:rsidRDefault="008A1CC3" w:rsidP="008A1CC3">
      <w:pPr>
        <w:pStyle w:val="Caption"/>
      </w:pPr>
      <w:r w:rsidRPr="00B10DC0">
        <w:t xml:space="preserve">Table </w:t>
      </w:r>
      <w:r w:rsidR="0014520D" w:rsidRPr="00B10DC0">
        <w:fldChar w:fldCharType="begin"/>
      </w:r>
      <w:r w:rsidRPr="00B10DC0">
        <w:instrText xml:space="preserve"> SEQ Table \* ARABIC </w:instrText>
      </w:r>
      <w:r w:rsidR="0014520D" w:rsidRPr="00B10DC0">
        <w:fldChar w:fldCharType="separate"/>
      </w:r>
      <w:r w:rsidR="006502E6">
        <w:rPr>
          <w:noProof/>
        </w:rPr>
        <w:t>6</w:t>
      </w:r>
      <w:r w:rsidR="0014520D" w:rsidRPr="00B10DC0">
        <w:fldChar w:fldCharType="end"/>
      </w:r>
      <w:r w:rsidRPr="00B10DC0">
        <w:t>: Estimated emission reductions of MP</w:t>
      </w:r>
      <w:r w:rsidR="008660EB">
        <w:t>I</w:t>
      </w:r>
      <w:r w:rsidRPr="00B10DC0">
        <w:t xml:space="preserve"> CPI</w:t>
      </w:r>
      <w:r w:rsidR="001F418F" w:rsidRPr="00B10DC0">
        <w:t xml:space="preserve">, </w:t>
      </w:r>
      <w:r w:rsidR="00FC04A6">
        <w:t>VPA-2</w:t>
      </w:r>
    </w:p>
    <w:tbl>
      <w:tblPr>
        <w:tblStyle w:val="TableGrid"/>
        <w:tblW w:w="4640" w:type="pct"/>
        <w:tblLayout w:type="fixed"/>
        <w:tblLook w:val="04A0" w:firstRow="1" w:lastRow="0" w:firstColumn="1" w:lastColumn="0" w:noHBand="0" w:noVBand="1"/>
      </w:tblPr>
      <w:tblGrid>
        <w:gridCol w:w="937"/>
        <w:gridCol w:w="1314"/>
        <w:gridCol w:w="1418"/>
        <w:gridCol w:w="1536"/>
        <w:gridCol w:w="1385"/>
        <w:gridCol w:w="2068"/>
      </w:tblGrid>
      <w:tr w:rsidR="008A1CC3" w:rsidRPr="006B36D6" w14:paraId="1F8C6C10" w14:textId="77777777" w:rsidTr="000B7C81">
        <w:trPr>
          <w:cnfStyle w:val="100000000000" w:firstRow="1" w:lastRow="0" w:firstColumn="0" w:lastColumn="0" w:oddVBand="0" w:evenVBand="0" w:oddHBand="0" w:evenHBand="0" w:firstRowFirstColumn="0" w:firstRowLastColumn="0" w:lastRowFirstColumn="0" w:lastRowLastColumn="0"/>
          <w:trHeight w:val="300"/>
        </w:trPr>
        <w:tc>
          <w:tcPr>
            <w:tcW w:w="541" w:type="pct"/>
            <w:shd w:val="clear" w:color="auto" w:fill="A6A6A6" w:themeFill="background1" w:themeFillShade="A6"/>
            <w:noWrap/>
          </w:tcPr>
          <w:p w14:paraId="1F71C1AF" w14:textId="77777777" w:rsidR="008A1CC3" w:rsidRPr="006B36D6" w:rsidRDefault="008A1CC3" w:rsidP="001A3175">
            <w:pPr>
              <w:jc w:val="right"/>
              <w:rPr>
                <w:bCs/>
                <w:sz w:val="20"/>
                <w:szCs w:val="20"/>
                <w:lang w:val="en-US"/>
              </w:rPr>
            </w:pPr>
            <w:bookmarkStart w:id="47" w:name="_Toc275091212"/>
            <w:r w:rsidRPr="006B36D6">
              <w:rPr>
                <w:bCs/>
                <w:sz w:val="20"/>
                <w:szCs w:val="20"/>
                <w:lang w:val="en-US"/>
              </w:rPr>
              <w:t>Month of  program</w:t>
            </w:r>
          </w:p>
        </w:tc>
        <w:tc>
          <w:tcPr>
            <w:tcW w:w="1578" w:type="pct"/>
            <w:gridSpan w:val="2"/>
            <w:shd w:val="clear" w:color="auto" w:fill="A6A6A6" w:themeFill="background1" w:themeFillShade="A6"/>
            <w:noWrap/>
          </w:tcPr>
          <w:p w14:paraId="6A200E18" w14:textId="77777777" w:rsidR="008A1CC3" w:rsidRPr="006B36D6" w:rsidRDefault="008A1CC3" w:rsidP="001A3175">
            <w:pPr>
              <w:jc w:val="center"/>
              <w:rPr>
                <w:sz w:val="20"/>
                <w:szCs w:val="20"/>
                <w:lang w:val="en-US"/>
              </w:rPr>
            </w:pPr>
            <w:r w:rsidRPr="006B36D6">
              <w:rPr>
                <w:sz w:val="20"/>
                <w:szCs w:val="20"/>
                <w:lang w:val="en-US"/>
              </w:rPr>
              <w:t>Period, begin and end date inclusive</w:t>
            </w:r>
          </w:p>
        </w:tc>
        <w:tc>
          <w:tcPr>
            <w:tcW w:w="887" w:type="pct"/>
            <w:shd w:val="clear" w:color="auto" w:fill="A6A6A6" w:themeFill="background1" w:themeFillShade="A6"/>
            <w:noWrap/>
          </w:tcPr>
          <w:p w14:paraId="6AC99F69" w14:textId="77777777" w:rsidR="008A1CC3" w:rsidRPr="006B36D6" w:rsidRDefault="00D66BA5" w:rsidP="001A3175">
            <w:pPr>
              <w:jc w:val="right"/>
              <w:rPr>
                <w:color w:val="000000"/>
                <w:sz w:val="20"/>
                <w:szCs w:val="20"/>
                <w:lang w:val="en-US"/>
              </w:rPr>
            </w:pPr>
            <w:r w:rsidRPr="006B36D6">
              <w:rPr>
                <w:sz w:val="20"/>
                <w:szCs w:val="20"/>
                <w:lang w:val="en-US"/>
              </w:rPr>
              <w:t>Cumulative number of units</w:t>
            </w:r>
          </w:p>
        </w:tc>
        <w:tc>
          <w:tcPr>
            <w:tcW w:w="800" w:type="pct"/>
            <w:shd w:val="clear" w:color="auto" w:fill="A6A6A6" w:themeFill="background1" w:themeFillShade="A6"/>
            <w:noWrap/>
          </w:tcPr>
          <w:p w14:paraId="53F5602D" w14:textId="77777777" w:rsidR="00D66BA5" w:rsidRPr="001871BC" w:rsidRDefault="00D66BA5" w:rsidP="00D66BA5">
            <w:pPr>
              <w:jc w:val="center"/>
              <w:rPr>
                <w:color w:val="000000"/>
                <w:sz w:val="20"/>
                <w:szCs w:val="20"/>
                <w:lang w:val="en-US"/>
              </w:rPr>
            </w:pPr>
            <w:r w:rsidRPr="001871BC">
              <w:rPr>
                <w:color w:val="000000"/>
                <w:sz w:val="20"/>
                <w:szCs w:val="20"/>
                <w:lang w:val="en-US"/>
              </w:rPr>
              <w:t>Monthly ER</w:t>
            </w:r>
          </w:p>
          <w:p w14:paraId="077780E2" w14:textId="77777777" w:rsidR="008A1CC3" w:rsidRPr="001871BC" w:rsidRDefault="00D66BA5" w:rsidP="00D66BA5">
            <w:pPr>
              <w:jc w:val="right"/>
              <w:rPr>
                <w:sz w:val="20"/>
                <w:szCs w:val="20"/>
                <w:lang w:val="en-US"/>
              </w:rPr>
            </w:pPr>
            <w:r w:rsidRPr="001871BC">
              <w:rPr>
                <w:color w:val="000000"/>
                <w:sz w:val="20"/>
                <w:szCs w:val="20"/>
                <w:lang w:val="en-US"/>
              </w:rPr>
              <w:t>(tCO</w:t>
            </w:r>
            <w:r w:rsidRPr="001871BC">
              <w:rPr>
                <w:color w:val="000000"/>
                <w:sz w:val="20"/>
                <w:szCs w:val="20"/>
                <w:vertAlign w:val="subscript"/>
                <w:lang w:val="en-US"/>
              </w:rPr>
              <w:t>2</w:t>
            </w:r>
            <w:r w:rsidRPr="001871BC">
              <w:rPr>
                <w:color w:val="000000"/>
                <w:sz w:val="20"/>
                <w:szCs w:val="20"/>
                <w:lang w:val="en-US"/>
              </w:rPr>
              <w:t>e)</w:t>
            </w:r>
          </w:p>
        </w:tc>
        <w:tc>
          <w:tcPr>
            <w:tcW w:w="1194" w:type="pct"/>
            <w:shd w:val="clear" w:color="auto" w:fill="A6A6A6" w:themeFill="background1" w:themeFillShade="A6"/>
          </w:tcPr>
          <w:p w14:paraId="0E980C1C" w14:textId="77777777" w:rsidR="008A1CC3" w:rsidRPr="001871BC" w:rsidRDefault="00D66BA5" w:rsidP="00D66BA5">
            <w:pPr>
              <w:jc w:val="center"/>
              <w:rPr>
                <w:sz w:val="20"/>
                <w:szCs w:val="20"/>
                <w:lang w:val="en-US"/>
              </w:rPr>
            </w:pPr>
            <w:r w:rsidRPr="001871BC">
              <w:rPr>
                <w:sz w:val="20"/>
                <w:szCs w:val="20"/>
                <w:lang w:val="en-US"/>
              </w:rPr>
              <w:t>Cumulative ER</w:t>
            </w:r>
          </w:p>
          <w:p w14:paraId="7A1555E0" w14:textId="77777777" w:rsidR="00D66BA5" w:rsidRPr="001871BC" w:rsidRDefault="00D66BA5" w:rsidP="00D66BA5">
            <w:pPr>
              <w:jc w:val="center"/>
              <w:rPr>
                <w:color w:val="000000"/>
                <w:sz w:val="20"/>
                <w:szCs w:val="20"/>
                <w:lang w:val="en-US"/>
              </w:rPr>
            </w:pPr>
            <w:r w:rsidRPr="001871BC">
              <w:rPr>
                <w:color w:val="000000"/>
                <w:sz w:val="20"/>
                <w:szCs w:val="20"/>
                <w:lang w:val="en-US"/>
              </w:rPr>
              <w:t>(tCO</w:t>
            </w:r>
            <w:r w:rsidRPr="001871BC">
              <w:rPr>
                <w:color w:val="000000"/>
                <w:sz w:val="20"/>
                <w:szCs w:val="20"/>
                <w:vertAlign w:val="subscript"/>
                <w:lang w:val="en-US"/>
              </w:rPr>
              <w:t>2</w:t>
            </w:r>
            <w:r w:rsidRPr="001871BC">
              <w:rPr>
                <w:color w:val="000000"/>
                <w:sz w:val="20"/>
                <w:szCs w:val="20"/>
                <w:lang w:val="en-US"/>
              </w:rPr>
              <w:t>e)</w:t>
            </w:r>
          </w:p>
        </w:tc>
      </w:tr>
      <w:tr w:rsidR="006502E6" w:rsidRPr="00A4784B" w14:paraId="437D7B3D" w14:textId="77777777" w:rsidTr="001871BC">
        <w:trPr>
          <w:trHeight w:val="300"/>
        </w:trPr>
        <w:tc>
          <w:tcPr>
            <w:tcW w:w="541" w:type="pct"/>
            <w:noWrap/>
            <w:vAlign w:val="top"/>
          </w:tcPr>
          <w:p w14:paraId="691A54B0" w14:textId="7214E320" w:rsidR="006502E6" w:rsidRPr="006B36D6" w:rsidRDefault="006502E6" w:rsidP="006502E6">
            <w:pPr>
              <w:spacing w:line="240" w:lineRule="auto"/>
              <w:jc w:val="right"/>
              <w:rPr>
                <w:b/>
                <w:bCs/>
                <w:sz w:val="20"/>
                <w:szCs w:val="20"/>
                <w:lang w:val="en-US"/>
              </w:rPr>
            </w:pPr>
            <w:r>
              <w:rPr>
                <w:sz w:val="20"/>
              </w:rPr>
              <w:t>1</w:t>
            </w:r>
          </w:p>
        </w:tc>
        <w:tc>
          <w:tcPr>
            <w:tcW w:w="759" w:type="pct"/>
            <w:noWrap/>
            <w:vAlign w:val="top"/>
          </w:tcPr>
          <w:p w14:paraId="322FCA97" w14:textId="1B35E27B" w:rsidR="006502E6" w:rsidRPr="001F1BF7" w:rsidRDefault="006502E6" w:rsidP="006502E6">
            <w:pPr>
              <w:spacing w:line="240" w:lineRule="auto"/>
              <w:jc w:val="right"/>
              <w:rPr>
                <w:color w:val="000000"/>
                <w:sz w:val="20"/>
                <w:szCs w:val="20"/>
                <w:lang w:val="en-US"/>
              </w:rPr>
            </w:pPr>
            <w:r w:rsidRPr="00C91A71">
              <w:rPr>
                <w:sz w:val="20"/>
              </w:rPr>
              <w:t>0</w:t>
            </w:r>
            <w:r>
              <w:rPr>
                <w:sz w:val="20"/>
              </w:rPr>
              <w:t>2</w:t>
            </w:r>
            <w:r w:rsidRPr="00C91A71">
              <w:rPr>
                <w:sz w:val="20"/>
              </w:rPr>
              <w:t>-01-17</w:t>
            </w:r>
          </w:p>
        </w:tc>
        <w:tc>
          <w:tcPr>
            <w:tcW w:w="819" w:type="pct"/>
            <w:noWrap/>
            <w:vAlign w:val="top"/>
          </w:tcPr>
          <w:p w14:paraId="6E7BD6D9" w14:textId="77777777" w:rsidR="006502E6" w:rsidRPr="001F1BF7" w:rsidRDefault="006502E6" w:rsidP="006502E6">
            <w:pPr>
              <w:spacing w:line="240" w:lineRule="auto"/>
              <w:jc w:val="right"/>
              <w:rPr>
                <w:color w:val="000000"/>
                <w:sz w:val="20"/>
                <w:szCs w:val="20"/>
              </w:rPr>
            </w:pPr>
            <w:r w:rsidRPr="00C91A71">
              <w:rPr>
                <w:sz w:val="20"/>
              </w:rPr>
              <w:t>31-01-17</w:t>
            </w:r>
          </w:p>
        </w:tc>
        <w:tc>
          <w:tcPr>
            <w:tcW w:w="887" w:type="pct"/>
            <w:noWrap/>
            <w:vAlign w:val="top"/>
          </w:tcPr>
          <w:p w14:paraId="1FEE346D" w14:textId="5A1AA599" w:rsidR="006502E6" w:rsidRPr="001C3AAC" w:rsidRDefault="006502E6" w:rsidP="006502E6">
            <w:pPr>
              <w:spacing w:line="240" w:lineRule="auto"/>
              <w:jc w:val="right"/>
              <w:rPr>
                <w:sz w:val="20"/>
              </w:rPr>
            </w:pPr>
            <w:r w:rsidRPr="00CA25FC">
              <w:rPr>
                <w:sz w:val="20"/>
              </w:rPr>
              <w:t xml:space="preserve"> 262 </w:t>
            </w:r>
          </w:p>
        </w:tc>
        <w:tc>
          <w:tcPr>
            <w:tcW w:w="800" w:type="pct"/>
            <w:noWrap/>
            <w:vAlign w:val="top"/>
          </w:tcPr>
          <w:p w14:paraId="105DFB2A" w14:textId="0F503725" w:rsidR="006502E6" w:rsidRPr="0008531B" w:rsidRDefault="006502E6" w:rsidP="006502E6">
            <w:pPr>
              <w:spacing w:line="240" w:lineRule="auto"/>
              <w:jc w:val="right"/>
              <w:rPr>
                <w:sz w:val="20"/>
              </w:rPr>
            </w:pPr>
            <w:ins w:id="48" w:author="Szymon Mikolajczyk" w:date="2018-10-18T10:52:00Z">
              <w:r w:rsidRPr="006502E6">
                <w:rPr>
                  <w:sz w:val="20"/>
                </w:rPr>
                <w:t xml:space="preserve"> 52 </w:t>
              </w:r>
            </w:ins>
            <w:del w:id="49" w:author="Szymon Mikolajczyk" w:date="2018-10-18T10:52:00Z">
              <w:r w:rsidRPr="00315D6F" w:rsidDel="00D12898">
                <w:rPr>
                  <w:sz w:val="20"/>
                </w:rPr>
                <w:delText xml:space="preserve"> 52 </w:delText>
              </w:r>
            </w:del>
          </w:p>
        </w:tc>
        <w:tc>
          <w:tcPr>
            <w:tcW w:w="1194" w:type="pct"/>
            <w:vAlign w:val="top"/>
          </w:tcPr>
          <w:p w14:paraId="00792B44" w14:textId="6BC912FE" w:rsidR="006502E6" w:rsidRPr="0008531B" w:rsidRDefault="006502E6" w:rsidP="006502E6">
            <w:pPr>
              <w:spacing w:line="240" w:lineRule="auto"/>
              <w:jc w:val="right"/>
              <w:rPr>
                <w:sz w:val="20"/>
              </w:rPr>
            </w:pPr>
            <w:ins w:id="50" w:author="Szymon Mikolajczyk" w:date="2018-10-18T10:52:00Z">
              <w:r w:rsidRPr="006502E6">
                <w:rPr>
                  <w:sz w:val="20"/>
                </w:rPr>
                <w:t xml:space="preserve"> 52 </w:t>
              </w:r>
            </w:ins>
            <w:del w:id="51" w:author="Szymon Mikolajczyk" w:date="2018-10-18T10:52:00Z">
              <w:r w:rsidRPr="00315D6F" w:rsidDel="00D12898">
                <w:rPr>
                  <w:sz w:val="20"/>
                </w:rPr>
                <w:delText xml:space="preserve"> 52 </w:delText>
              </w:r>
            </w:del>
          </w:p>
        </w:tc>
      </w:tr>
      <w:tr w:rsidR="006502E6" w:rsidRPr="00A4784B" w14:paraId="44578504" w14:textId="77777777" w:rsidTr="001871BC">
        <w:trPr>
          <w:trHeight w:val="300"/>
        </w:trPr>
        <w:tc>
          <w:tcPr>
            <w:tcW w:w="541" w:type="pct"/>
            <w:noWrap/>
            <w:vAlign w:val="top"/>
          </w:tcPr>
          <w:p w14:paraId="3FED9B18" w14:textId="3627FEB2" w:rsidR="006502E6" w:rsidRPr="006B36D6" w:rsidRDefault="006502E6" w:rsidP="006502E6">
            <w:pPr>
              <w:jc w:val="right"/>
              <w:rPr>
                <w:b/>
                <w:bCs/>
                <w:sz w:val="20"/>
                <w:szCs w:val="20"/>
              </w:rPr>
            </w:pPr>
            <w:r>
              <w:rPr>
                <w:sz w:val="20"/>
              </w:rPr>
              <w:t>2</w:t>
            </w:r>
          </w:p>
        </w:tc>
        <w:tc>
          <w:tcPr>
            <w:tcW w:w="759" w:type="pct"/>
            <w:noWrap/>
            <w:vAlign w:val="top"/>
          </w:tcPr>
          <w:p w14:paraId="1963B50C" w14:textId="77777777" w:rsidR="006502E6" w:rsidRPr="001F1BF7" w:rsidRDefault="006502E6" w:rsidP="006502E6">
            <w:pPr>
              <w:jc w:val="right"/>
              <w:rPr>
                <w:color w:val="000000"/>
                <w:sz w:val="20"/>
                <w:szCs w:val="20"/>
              </w:rPr>
            </w:pPr>
            <w:r w:rsidRPr="00C91A71">
              <w:rPr>
                <w:sz w:val="20"/>
              </w:rPr>
              <w:t>01-02-17</w:t>
            </w:r>
          </w:p>
        </w:tc>
        <w:tc>
          <w:tcPr>
            <w:tcW w:w="819" w:type="pct"/>
            <w:noWrap/>
            <w:vAlign w:val="top"/>
          </w:tcPr>
          <w:p w14:paraId="21255238" w14:textId="77777777" w:rsidR="006502E6" w:rsidRPr="001F1BF7" w:rsidRDefault="006502E6" w:rsidP="006502E6">
            <w:pPr>
              <w:spacing w:line="240" w:lineRule="auto"/>
              <w:jc w:val="right"/>
              <w:rPr>
                <w:color w:val="000000"/>
                <w:sz w:val="20"/>
                <w:szCs w:val="20"/>
              </w:rPr>
            </w:pPr>
            <w:r w:rsidRPr="00C91A71">
              <w:rPr>
                <w:sz w:val="20"/>
              </w:rPr>
              <w:t>28-02-17</w:t>
            </w:r>
          </w:p>
        </w:tc>
        <w:tc>
          <w:tcPr>
            <w:tcW w:w="887" w:type="pct"/>
            <w:noWrap/>
            <w:vAlign w:val="top"/>
          </w:tcPr>
          <w:p w14:paraId="2FD00569" w14:textId="28B45DD4" w:rsidR="006502E6" w:rsidRPr="001C3AAC" w:rsidRDefault="006502E6" w:rsidP="006502E6">
            <w:pPr>
              <w:spacing w:line="240" w:lineRule="auto"/>
              <w:jc w:val="right"/>
              <w:rPr>
                <w:sz w:val="20"/>
              </w:rPr>
            </w:pPr>
            <w:r w:rsidRPr="00CA25FC">
              <w:rPr>
                <w:sz w:val="20"/>
              </w:rPr>
              <w:t xml:space="preserve"> 359 </w:t>
            </w:r>
          </w:p>
        </w:tc>
        <w:tc>
          <w:tcPr>
            <w:tcW w:w="800" w:type="pct"/>
            <w:noWrap/>
            <w:vAlign w:val="top"/>
          </w:tcPr>
          <w:p w14:paraId="5A6C6988" w14:textId="0EB4346C" w:rsidR="006502E6" w:rsidRPr="0008531B" w:rsidRDefault="006502E6" w:rsidP="006502E6">
            <w:pPr>
              <w:spacing w:line="240" w:lineRule="auto"/>
              <w:jc w:val="right"/>
              <w:rPr>
                <w:sz w:val="20"/>
              </w:rPr>
            </w:pPr>
            <w:ins w:id="52" w:author="Szymon Mikolajczyk" w:date="2018-10-18T10:52:00Z">
              <w:r w:rsidRPr="006502E6">
                <w:rPr>
                  <w:sz w:val="20"/>
                </w:rPr>
                <w:t xml:space="preserve"> 101 </w:t>
              </w:r>
            </w:ins>
            <w:del w:id="53" w:author="Szymon Mikolajczyk" w:date="2018-10-18T10:52:00Z">
              <w:r w:rsidRPr="00315D6F" w:rsidDel="00D12898">
                <w:rPr>
                  <w:sz w:val="20"/>
                </w:rPr>
                <w:delText xml:space="preserve"> 107 </w:delText>
              </w:r>
            </w:del>
          </w:p>
        </w:tc>
        <w:tc>
          <w:tcPr>
            <w:tcW w:w="1194" w:type="pct"/>
            <w:vAlign w:val="top"/>
          </w:tcPr>
          <w:p w14:paraId="0C195ED3" w14:textId="1E443A9D" w:rsidR="006502E6" w:rsidRPr="0008531B" w:rsidRDefault="006502E6" w:rsidP="006502E6">
            <w:pPr>
              <w:spacing w:line="240" w:lineRule="auto"/>
              <w:jc w:val="right"/>
              <w:rPr>
                <w:sz w:val="20"/>
              </w:rPr>
            </w:pPr>
            <w:ins w:id="54" w:author="Szymon Mikolajczyk" w:date="2018-10-18T10:52:00Z">
              <w:r w:rsidRPr="006502E6">
                <w:rPr>
                  <w:sz w:val="20"/>
                </w:rPr>
                <w:t xml:space="preserve"> 153 </w:t>
              </w:r>
            </w:ins>
            <w:del w:id="55" w:author="Szymon Mikolajczyk" w:date="2018-10-18T10:52:00Z">
              <w:r w:rsidRPr="00315D6F" w:rsidDel="00D12898">
                <w:rPr>
                  <w:sz w:val="20"/>
                </w:rPr>
                <w:delText xml:space="preserve"> 158 </w:delText>
              </w:r>
            </w:del>
          </w:p>
        </w:tc>
      </w:tr>
      <w:tr w:rsidR="006502E6" w:rsidRPr="00A4784B" w14:paraId="45248D89" w14:textId="77777777" w:rsidTr="001871BC">
        <w:trPr>
          <w:trHeight w:val="300"/>
        </w:trPr>
        <w:tc>
          <w:tcPr>
            <w:tcW w:w="541" w:type="pct"/>
            <w:noWrap/>
            <w:vAlign w:val="top"/>
          </w:tcPr>
          <w:p w14:paraId="6C96C56A" w14:textId="61BA0026" w:rsidR="006502E6" w:rsidRPr="006B36D6" w:rsidRDefault="006502E6" w:rsidP="006502E6">
            <w:pPr>
              <w:jc w:val="right"/>
              <w:rPr>
                <w:b/>
                <w:bCs/>
                <w:sz w:val="20"/>
                <w:szCs w:val="20"/>
              </w:rPr>
            </w:pPr>
            <w:r>
              <w:rPr>
                <w:sz w:val="20"/>
              </w:rPr>
              <w:t>3</w:t>
            </w:r>
          </w:p>
        </w:tc>
        <w:tc>
          <w:tcPr>
            <w:tcW w:w="759" w:type="pct"/>
            <w:noWrap/>
            <w:vAlign w:val="top"/>
          </w:tcPr>
          <w:p w14:paraId="6F2060FA" w14:textId="77777777" w:rsidR="006502E6" w:rsidRPr="001F1BF7" w:rsidRDefault="006502E6" w:rsidP="006502E6">
            <w:pPr>
              <w:jc w:val="right"/>
              <w:rPr>
                <w:color w:val="000000"/>
                <w:sz w:val="20"/>
                <w:szCs w:val="20"/>
              </w:rPr>
            </w:pPr>
            <w:r w:rsidRPr="00C91A71">
              <w:rPr>
                <w:sz w:val="20"/>
              </w:rPr>
              <w:t>01-03-17</w:t>
            </w:r>
          </w:p>
        </w:tc>
        <w:tc>
          <w:tcPr>
            <w:tcW w:w="819" w:type="pct"/>
            <w:noWrap/>
            <w:vAlign w:val="top"/>
          </w:tcPr>
          <w:p w14:paraId="48353F32" w14:textId="77777777" w:rsidR="006502E6" w:rsidRPr="001F1BF7" w:rsidRDefault="006502E6" w:rsidP="006502E6">
            <w:pPr>
              <w:spacing w:line="240" w:lineRule="auto"/>
              <w:jc w:val="right"/>
              <w:rPr>
                <w:color w:val="000000"/>
                <w:sz w:val="20"/>
                <w:szCs w:val="20"/>
              </w:rPr>
            </w:pPr>
            <w:r w:rsidRPr="00C91A71">
              <w:rPr>
                <w:sz w:val="20"/>
              </w:rPr>
              <w:t>31-03-17</w:t>
            </w:r>
          </w:p>
        </w:tc>
        <w:tc>
          <w:tcPr>
            <w:tcW w:w="887" w:type="pct"/>
            <w:noWrap/>
            <w:vAlign w:val="top"/>
          </w:tcPr>
          <w:p w14:paraId="3DC63C0D" w14:textId="27D3128C" w:rsidR="006502E6" w:rsidRPr="001C3AAC" w:rsidRDefault="006502E6" w:rsidP="006502E6">
            <w:pPr>
              <w:spacing w:line="240" w:lineRule="auto"/>
              <w:jc w:val="right"/>
              <w:rPr>
                <w:sz w:val="20"/>
              </w:rPr>
            </w:pPr>
            <w:r w:rsidRPr="00CA25FC">
              <w:rPr>
                <w:sz w:val="20"/>
              </w:rPr>
              <w:t xml:space="preserve"> 467 </w:t>
            </w:r>
          </w:p>
        </w:tc>
        <w:tc>
          <w:tcPr>
            <w:tcW w:w="800" w:type="pct"/>
            <w:noWrap/>
            <w:vAlign w:val="top"/>
          </w:tcPr>
          <w:p w14:paraId="78FAA539" w14:textId="41E9DC82" w:rsidR="006502E6" w:rsidRPr="0008531B" w:rsidRDefault="006502E6" w:rsidP="006502E6">
            <w:pPr>
              <w:spacing w:line="240" w:lineRule="auto"/>
              <w:jc w:val="right"/>
              <w:rPr>
                <w:sz w:val="20"/>
              </w:rPr>
            </w:pPr>
            <w:ins w:id="56" w:author="Szymon Mikolajczyk" w:date="2018-10-18T10:52:00Z">
              <w:r w:rsidRPr="006502E6">
                <w:rPr>
                  <w:sz w:val="20"/>
                </w:rPr>
                <w:t xml:space="preserve"> 119 </w:t>
              </w:r>
            </w:ins>
            <w:del w:id="57" w:author="Szymon Mikolajczyk" w:date="2018-10-18T10:52:00Z">
              <w:r w:rsidRPr="00315D6F" w:rsidDel="00D12898">
                <w:rPr>
                  <w:sz w:val="20"/>
                </w:rPr>
                <w:delText xml:space="preserve"> 126 </w:delText>
              </w:r>
            </w:del>
          </w:p>
        </w:tc>
        <w:tc>
          <w:tcPr>
            <w:tcW w:w="1194" w:type="pct"/>
            <w:vAlign w:val="top"/>
          </w:tcPr>
          <w:p w14:paraId="42A16821" w14:textId="50D47F8F" w:rsidR="006502E6" w:rsidRPr="0008531B" w:rsidRDefault="006502E6" w:rsidP="006502E6">
            <w:pPr>
              <w:spacing w:line="240" w:lineRule="auto"/>
              <w:jc w:val="right"/>
              <w:rPr>
                <w:sz w:val="20"/>
              </w:rPr>
            </w:pPr>
            <w:ins w:id="58" w:author="Szymon Mikolajczyk" w:date="2018-10-18T10:52:00Z">
              <w:r w:rsidRPr="006502E6">
                <w:rPr>
                  <w:sz w:val="20"/>
                </w:rPr>
                <w:t xml:space="preserve"> 272 </w:t>
              </w:r>
            </w:ins>
            <w:del w:id="59" w:author="Szymon Mikolajczyk" w:date="2018-10-18T10:52:00Z">
              <w:r w:rsidRPr="00315D6F" w:rsidDel="00D12898">
                <w:rPr>
                  <w:sz w:val="20"/>
                </w:rPr>
                <w:delText xml:space="preserve"> 285 </w:delText>
              </w:r>
            </w:del>
          </w:p>
        </w:tc>
      </w:tr>
      <w:tr w:rsidR="006502E6" w:rsidRPr="00A4784B" w14:paraId="7AB06625" w14:textId="77777777" w:rsidTr="001871BC">
        <w:trPr>
          <w:trHeight w:val="300"/>
        </w:trPr>
        <w:tc>
          <w:tcPr>
            <w:tcW w:w="541" w:type="pct"/>
            <w:noWrap/>
            <w:vAlign w:val="top"/>
          </w:tcPr>
          <w:p w14:paraId="2656888D" w14:textId="41EF43B0" w:rsidR="006502E6" w:rsidRPr="006B36D6" w:rsidRDefault="006502E6" w:rsidP="006502E6">
            <w:pPr>
              <w:jc w:val="right"/>
              <w:rPr>
                <w:b/>
                <w:bCs/>
                <w:sz w:val="20"/>
                <w:szCs w:val="20"/>
              </w:rPr>
            </w:pPr>
            <w:r>
              <w:rPr>
                <w:sz w:val="20"/>
              </w:rPr>
              <w:t>4</w:t>
            </w:r>
          </w:p>
        </w:tc>
        <w:tc>
          <w:tcPr>
            <w:tcW w:w="759" w:type="pct"/>
            <w:noWrap/>
            <w:vAlign w:val="top"/>
          </w:tcPr>
          <w:p w14:paraId="60C16382" w14:textId="77777777" w:rsidR="006502E6" w:rsidRPr="001F1BF7" w:rsidRDefault="006502E6" w:rsidP="006502E6">
            <w:pPr>
              <w:jc w:val="right"/>
              <w:rPr>
                <w:color w:val="000000"/>
                <w:sz w:val="20"/>
                <w:szCs w:val="20"/>
              </w:rPr>
            </w:pPr>
            <w:r w:rsidRPr="00C91A71">
              <w:rPr>
                <w:sz w:val="20"/>
              </w:rPr>
              <w:t>01-04-17</w:t>
            </w:r>
          </w:p>
        </w:tc>
        <w:tc>
          <w:tcPr>
            <w:tcW w:w="819" w:type="pct"/>
            <w:noWrap/>
            <w:vAlign w:val="top"/>
          </w:tcPr>
          <w:p w14:paraId="76136DB5" w14:textId="77777777" w:rsidR="006502E6" w:rsidRPr="001F1BF7" w:rsidRDefault="006502E6" w:rsidP="006502E6">
            <w:pPr>
              <w:spacing w:line="240" w:lineRule="auto"/>
              <w:jc w:val="right"/>
              <w:rPr>
                <w:color w:val="000000"/>
                <w:sz w:val="20"/>
                <w:szCs w:val="20"/>
              </w:rPr>
            </w:pPr>
            <w:r w:rsidRPr="00C91A71">
              <w:rPr>
                <w:sz w:val="20"/>
              </w:rPr>
              <w:t>30-04-17</w:t>
            </w:r>
          </w:p>
        </w:tc>
        <w:tc>
          <w:tcPr>
            <w:tcW w:w="887" w:type="pct"/>
            <w:noWrap/>
            <w:vAlign w:val="top"/>
          </w:tcPr>
          <w:p w14:paraId="62649FC7" w14:textId="228AC408" w:rsidR="006502E6" w:rsidRPr="001C3AAC" w:rsidRDefault="006502E6" w:rsidP="006502E6">
            <w:pPr>
              <w:spacing w:line="240" w:lineRule="auto"/>
              <w:jc w:val="right"/>
              <w:rPr>
                <w:sz w:val="20"/>
              </w:rPr>
            </w:pPr>
            <w:r w:rsidRPr="00CA25FC">
              <w:rPr>
                <w:sz w:val="20"/>
              </w:rPr>
              <w:t xml:space="preserve"> 522 </w:t>
            </w:r>
          </w:p>
        </w:tc>
        <w:tc>
          <w:tcPr>
            <w:tcW w:w="800" w:type="pct"/>
            <w:noWrap/>
            <w:vAlign w:val="top"/>
          </w:tcPr>
          <w:p w14:paraId="49528C34" w14:textId="289DE3B8" w:rsidR="006502E6" w:rsidRPr="0008531B" w:rsidRDefault="006502E6" w:rsidP="006502E6">
            <w:pPr>
              <w:spacing w:line="240" w:lineRule="auto"/>
              <w:jc w:val="right"/>
              <w:rPr>
                <w:sz w:val="20"/>
              </w:rPr>
            </w:pPr>
            <w:ins w:id="60" w:author="Szymon Mikolajczyk" w:date="2018-10-18T10:52:00Z">
              <w:r w:rsidRPr="006502E6">
                <w:rPr>
                  <w:sz w:val="20"/>
                </w:rPr>
                <w:t xml:space="preserve"> 139 </w:t>
              </w:r>
            </w:ins>
            <w:del w:id="61" w:author="Szymon Mikolajczyk" w:date="2018-10-18T10:52:00Z">
              <w:r w:rsidRPr="00315D6F" w:rsidDel="00D12898">
                <w:rPr>
                  <w:sz w:val="20"/>
                </w:rPr>
                <w:delText xml:space="preserve"> 148 </w:delText>
              </w:r>
            </w:del>
          </w:p>
        </w:tc>
        <w:tc>
          <w:tcPr>
            <w:tcW w:w="1194" w:type="pct"/>
            <w:vAlign w:val="top"/>
          </w:tcPr>
          <w:p w14:paraId="7ED98AD7" w14:textId="4630EA01" w:rsidR="006502E6" w:rsidRPr="0008531B" w:rsidRDefault="006502E6" w:rsidP="006502E6">
            <w:pPr>
              <w:spacing w:line="240" w:lineRule="auto"/>
              <w:jc w:val="right"/>
              <w:rPr>
                <w:sz w:val="20"/>
              </w:rPr>
            </w:pPr>
            <w:ins w:id="62" w:author="Szymon Mikolajczyk" w:date="2018-10-18T10:52:00Z">
              <w:r w:rsidRPr="006502E6">
                <w:rPr>
                  <w:sz w:val="20"/>
                </w:rPr>
                <w:t xml:space="preserve"> 411 </w:t>
              </w:r>
            </w:ins>
            <w:del w:id="63" w:author="Szymon Mikolajczyk" w:date="2018-10-18T10:52:00Z">
              <w:r w:rsidRPr="00315D6F" w:rsidDel="00D12898">
                <w:rPr>
                  <w:sz w:val="20"/>
                </w:rPr>
                <w:delText xml:space="preserve"> 433 </w:delText>
              </w:r>
            </w:del>
          </w:p>
        </w:tc>
      </w:tr>
      <w:tr w:rsidR="006502E6" w:rsidRPr="00A4784B" w14:paraId="3BEDB3CC" w14:textId="77777777" w:rsidTr="001871BC">
        <w:trPr>
          <w:trHeight w:val="315"/>
        </w:trPr>
        <w:tc>
          <w:tcPr>
            <w:tcW w:w="541" w:type="pct"/>
            <w:noWrap/>
            <w:vAlign w:val="top"/>
          </w:tcPr>
          <w:p w14:paraId="5C4B8603" w14:textId="2F362ADB" w:rsidR="006502E6" w:rsidRPr="006B36D6" w:rsidRDefault="006502E6" w:rsidP="006502E6">
            <w:pPr>
              <w:jc w:val="right"/>
              <w:rPr>
                <w:b/>
                <w:bCs/>
                <w:sz w:val="20"/>
                <w:szCs w:val="20"/>
              </w:rPr>
            </w:pPr>
            <w:r>
              <w:rPr>
                <w:sz w:val="20"/>
              </w:rPr>
              <w:t>5</w:t>
            </w:r>
          </w:p>
        </w:tc>
        <w:tc>
          <w:tcPr>
            <w:tcW w:w="759" w:type="pct"/>
            <w:noWrap/>
            <w:vAlign w:val="top"/>
          </w:tcPr>
          <w:p w14:paraId="58610292" w14:textId="77777777" w:rsidR="006502E6" w:rsidRPr="001F1BF7" w:rsidRDefault="006502E6" w:rsidP="006502E6">
            <w:pPr>
              <w:jc w:val="right"/>
              <w:rPr>
                <w:color w:val="000000"/>
                <w:sz w:val="20"/>
                <w:szCs w:val="20"/>
              </w:rPr>
            </w:pPr>
            <w:r w:rsidRPr="00C91A71">
              <w:rPr>
                <w:sz w:val="20"/>
              </w:rPr>
              <w:t>01-05-17</w:t>
            </w:r>
          </w:p>
        </w:tc>
        <w:tc>
          <w:tcPr>
            <w:tcW w:w="819" w:type="pct"/>
            <w:noWrap/>
            <w:vAlign w:val="top"/>
          </w:tcPr>
          <w:p w14:paraId="1CAC80F2" w14:textId="77777777" w:rsidR="006502E6" w:rsidRPr="001F1BF7" w:rsidRDefault="006502E6" w:rsidP="006502E6">
            <w:pPr>
              <w:spacing w:line="240" w:lineRule="auto"/>
              <w:jc w:val="right"/>
              <w:rPr>
                <w:color w:val="000000"/>
                <w:sz w:val="20"/>
                <w:szCs w:val="20"/>
              </w:rPr>
            </w:pPr>
            <w:r w:rsidRPr="00C91A71">
              <w:rPr>
                <w:sz w:val="20"/>
              </w:rPr>
              <w:t>31-05-17</w:t>
            </w:r>
          </w:p>
        </w:tc>
        <w:tc>
          <w:tcPr>
            <w:tcW w:w="887" w:type="pct"/>
            <w:noWrap/>
            <w:vAlign w:val="top"/>
          </w:tcPr>
          <w:p w14:paraId="20DB7897" w14:textId="39A496CC" w:rsidR="006502E6" w:rsidRPr="001C3AAC" w:rsidRDefault="006502E6" w:rsidP="006502E6">
            <w:pPr>
              <w:spacing w:line="240" w:lineRule="auto"/>
              <w:jc w:val="right"/>
              <w:rPr>
                <w:sz w:val="20"/>
              </w:rPr>
            </w:pPr>
            <w:r w:rsidRPr="00CA25FC">
              <w:rPr>
                <w:sz w:val="20"/>
              </w:rPr>
              <w:t xml:space="preserve"> 644 </w:t>
            </w:r>
          </w:p>
        </w:tc>
        <w:tc>
          <w:tcPr>
            <w:tcW w:w="800" w:type="pct"/>
            <w:noWrap/>
            <w:vAlign w:val="top"/>
          </w:tcPr>
          <w:p w14:paraId="1EAE06EF" w14:textId="2D674603" w:rsidR="006502E6" w:rsidRPr="0008531B" w:rsidRDefault="006502E6" w:rsidP="006502E6">
            <w:pPr>
              <w:spacing w:line="240" w:lineRule="auto"/>
              <w:jc w:val="right"/>
              <w:rPr>
                <w:sz w:val="20"/>
              </w:rPr>
            </w:pPr>
            <w:ins w:id="64" w:author="Szymon Mikolajczyk" w:date="2018-10-18T10:52:00Z">
              <w:r w:rsidRPr="006502E6">
                <w:rPr>
                  <w:sz w:val="20"/>
                </w:rPr>
                <w:t xml:space="preserve"> 149 </w:t>
              </w:r>
            </w:ins>
            <w:del w:id="65" w:author="Szymon Mikolajczyk" w:date="2018-10-18T10:52:00Z">
              <w:r w:rsidRPr="00315D6F" w:rsidDel="00D12898">
                <w:rPr>
                  <w:sz w:val="20"/>
                </w:rPr>
                <w:delText xml:space="preserve"> 160 </w:delText>
              </w:r>
            </w:del>
          </w:p>
        </w:tc>
        <w:tc>
          <w:tcPr>
            <w:tcW w:w="1194" w:type="pct"/>
            <w:vAlign w:val="top"/>
          </w:tcPr>
          <w:p w14:paraId="154CBCA5" w14:textId="02B00093" w:rsidR="006502E6" w:rsidRPr="0008531B" w:rsidRDefault="006502E6" w:rsidP="006502E6">
            <w:pPr>
              <w:spacing w:line="240" w:lineRule="auto"/>
              <w:jc w:val="right"/>
              <w:rPr>
                <w:sz w:val="20"/>
              </w:rPr>
            </w:pPr>
            <w:ins w:id="66" w:author="Szymon Mikolajczyk" w:date="2018-10-18T10:52:00Z">
              <w:r w:rsidRPr="006502E6">
                <w:rPr>
                  <w:sz w:val="20"/>
                </w:rPr>
                <w:t xml:space="preserve"> 560 </w:t>
              </w:r>
            </w:ins>
            <w:del w:id="67" w:author="Szymon Mikolajczyk" w:date="2018-10-18T10:52:00Z">
              <w:r w:rsidRPr="00315D6F" w:rsidDel="00D12898">
                <w:rPr>
                  <w:sz w:val="20"/>
                </w:rPr>
                <w:delText xml:space="preserve"> 592 </w:delText>
              </w:r>
            </w:del>
          </w:p>
        </w:tc>
      </w:tr>
      <w:tr w:rsidR="006502E6" w:rsidRPr="00A4784B" w14:paraId="7B90BEF2" w14:textId="77777777" w:rsidTr="001871BC">
        <w:trPr>
          <w:trHeight w:val="315"/>
        </w:trPr>
        <w:tc>
          <w:tcPr>
            <w:tcW w:w="541" w:type="pct"/>
            <w:noWrap/>
            <w:vAlign w:val="top"/>
          </w:tcPr>
          <w:p w14:paraId="2917793E" w14:textId="26A11399" w:rsidR="006502E6" w:rsidRPr="006B36D6" w:rsidRDefault="006502E6" w:rsidP="006502E6">
            <w:pPr>
              <w:jc w:val="right"/>
              <w:rPr>
                <w:b/>
                <w:bCs/>
                <w:sz w:val="20"/>
                <w:szCs w:val="20"/>
              </w:rPr>
            </w:pPr>
            <w:r>
              <w:rPr>
                <w:sz w:val="20"/>
              </w:rPr>
              <w:t>6</w:t>
            </w:r>
          </w:p>
        </w:tc>
        <w:tc>
          <w:tcPr>
            <w:tcW w:w="759" w:type="pct"/>
            <w:noWrap/>
            <w:vAlign w:val="top"/>
          </w:tcPr>
          <w:p w14:paraId="04931B17" w14:textId="77777777" w:rsidR="006502E6" w:rsidRPr="001F1BF7" w:rsidRDefault="006502E6" w:rsidP="006502E6">
            <w:pPr>
              <w:jc w:val="right"/>
              <w:rPr>
                <w:color w:val="000000"/>
                <w:sz w:val="20"/>
                <w:szCs w:val="20"/>
              </w:rPr>
            </w:pPr>
            <w:r w:rsidRPr="00C91A71">
              <w:rPr>
                <w:sz w:val="20"/>
              </w:rPr>
              <w:t>01-06-17</w:t>
            </w:r>
          </w:p>
        </w:tc>
        <w:tc>
          <w:tcPr>
            <w:tcW w:w="819" w:type="pct"/>
            <w:noWrap/>
            <w:vAlign w:val="top"/>
          </w:tcPr>
          <w:p w14:paraId="1A82F37C" w14:textId="77777777" w:rsidR="006502E6" w:rsidRPr="001F1BF7" w:rsidRDefault="006502E6" w:rsidP="006502E6">
            <w:pPr>
              <w:spacing w:line="240" w:lineRule="auto"/>
              <w:jc w:val="right"/>
              <w:rPr>
                <w:color w:val="000000"/>
                <w:sz w:val="20"/>
                <w:szCs w:val="20"/>
              </w:rPr>
            </w:pPr>
            <w:r w:rsidRPr="00C91A71">
              <w:rPr>
                <w:sz w:val="20"/>
              </w:rPr>
              <w:t>30-06-17</w:t>
            </w:r>
          </w:p>
        </w:tc>
        <w:tc>
          <w:tcPr>
            <w:tcW w:w="887" w:type="pct"/>
            <w:noWrap/>
            <w:vAlign w:val="top"/>
          </w:tcPr>
          <w:p w14:paraId="2CC3A361" w14:textId="3F54D387" w:rsidR="006502E6" w:rsidRPr="001C3AAC" w:rsidRDefault="006502E6" w:rsidP="006502E6">
            <w:pPr>
              <w:spacing w:line="240" w:lineRule="auto"/>
              <w:jc w:val="right"/>
              <w:rPr>
                <w:sz w:val="20"/>
              </w:rPr>
            </w:pPr>
            <w:r w:rsidRPr="00CA25FC">
              <w:rPr>
                <w:sz w:val="20"/>
              </w:rPr>
              <w:t xml:space="preserve"> 786 </w:t>
            </w:r>
          </w:p>
        </w:tc>
        <w:tc>
          <w:tcPr>
            <w:tcW w:w="800" w:type="pct"/>
            <w:noWrap/>
            <w:vAlign w:val="top"/>
          </w:tcPr>
          <w:p w14:paraId="685F9714" w14:textId="29EBA32C" w:rsidR="006502E6" w:rsidRPr="0008531B" w:rsidRDefault="006502E6" w:rsidP="006502E6">
            <w:pPr>
              <w:spacing w:line="240" w:lineRule="auto"/>
              <w:jc w:val="right"/>
              <w:rPr>
                <w:sz w:val="20"/>
              </w:rPr>
            </w:pPr>
            <w:ins w:id="68" w:author="Szymon Mikolajczyk" w:date="2018-10-18T10:52:00Z">
              <w:r w:rsidRPr="006502E6">
                <w:rPr>
                  <w:sz w:val="20"/>
                </w:rPr>
                <w:t xml:space="preserve"> 171 </w:t>
              </w:r>
            </w:ins>
            <w:del w:id="69" w:author="Szymon Mikolajczyk" w:date="2018-10-18T10:52:00Z">
              <w:r w:rsidRPr="00315D6F" w:rsidDel="00D12898">
                <w:rPr>
                  <w:sz w:val="20"/>
                </w:rPr>
                <w:delText xml:space="preserve"> 184 </w:delText>
              </w:r>
            </w:del>
          </w:p>
        </w:tc>
        <w:tc>
          <w:tcPr>
            <w:tcW w:w="1194" w:type="pct"/>
            <w:vAlign w:val="top"/>
          </w:tcPr>
          <w:p w14:paraId="3633C81D" w14:textId="528D5620" w:rsidR="006502E6" w:rsidRPr="0008531B" w:rsidRDefault="006502E6" w:rsidP="006502E6">
            <w:pPr>
              <w:spacing w:line="240" w:lineRule="auto"/>
              <w:jc w:val="right"/>
              <w:rPr>
                <w:sz w:val="20"/>
              </w:rPr>
            </w:pPr>
            <w:ins w:id="70" w:author="Szymon Mikolajczyk" w:date="2018-10-18T10:52:00Z">
              <w:r w:rsidRPr="006502E6">
                <w:rPr>
                  <w:sz w:val="20"/>
                </w:rPr>
                <w:t xml:space="preserve"> 731 </w:t>
              </w:r>
            </w:ins>
            <w:del w:id="71" w:author="Szymon Mikolajczyk" w:date="2018-10-18T10:52:00Z">
              <w:r w:rsidRPr="00315D6F" w:rsidDel="00D12898">
                <w:rPr>
                  <w:sz w:val="20"/>
                </w:rPr>
                <w:delText xml:space="preserve"> 777 </w:delText>
              </w:r>
            </w:del>
          </w:p>
        </w:tc>
      </w:tr>
      <w:tr w:rsidR="006502E6" w:rsidRPr="00A4784B" w14:paraId="79B9A4FE" w14:textId="77777777" w:rsidTr="001871BC">
        <w:trPr>
          <w:trHeight w:val="315"/>
        </w:trPr>
        <w:tc>
          <w:tcPr>
            <w:tcW w:w="541" w:type="pct"/>
            <w:noWrap/>
            <w:vAlign w:val="top"/>
          </w:tcPr>
          <w:p w14:paraId="7AFA55E0" w14:textId="3275DECC" w:rsidR="006502E6" w:rsidRPr="006B36D6" w:rsidRDefault="006502E6" w:rsidP="006502E6">
            <w:pPr>
              <w:jc w:val="right"/>
              <w:rPr>
                <w:b/>
                <w:bCs/>
                <w:sz w:val="20"/>
                <w:szCs w:val="20"/>
              </w:rPr>
            </w:pPr>
            <w:r>
              <w:rPr>
                <w:sz w:val="20"/>
              </w:rPr>
              <w:t>7</w:t>
            </w:r>
          </w:p>
        </w:tc>
        <w:tc>
          <w:tcPr>
            <w:tcW w:w="759" w:type="pct"/>
            <w:noWrap/>
            <w:vAlign w:val="top"/>
          </w:tcPr>
          <w:p w14:paraId="70BD7E43" w14:textId="77777777" w:rsidR="006502E6" w:rsidRPr="001F1BF7" w:rsidRDefault="006502E6" w:rsidP="006502E6">
            <w:pPr>
              <w:jc w:val="right"/>
              <w:rPr>
                <w:color w:val="000000"/>
                <w:sz w:val="20"/>
                <w:szCs w:val="20"/>
              </w:rPr>
            </w:pPr>
            <w:r w:rsidRPr="00C91A71">
              <w:rPr>
                <w:sz w:val="20"/>
              </w:rPr>
              <w:t>01-07-17</w:t>
            </w:r>
          </w:p>
        </w:tc>
        <w:tc>
          <w:tcPr>
            <w:tcW w:w="819" w:type="pct"/>
            <w:noWrap/>
            <w:vAlign w:val="top"/>
          </w:tcPr>
          <w:p w14:paraId="30A1D557" w14:textId="77777777" w:rsidR="006502E6" w:rsidRPr="001F1BF7" w:rsidRDefault="006502E6" w:rsidP="006502E6">
            <w:pPr>
              <w:spacing w:line="240" w:lineRule="auto"/>
              <w:jc w:val="right"/>
              <w:rPr>
                <w:color w:val="000000"/>
                <w:sz w:val="20"/>
                <w:szCs w:val="20"/>
              </w:rPr>
            </w:pPr>
            <w:r w:rsidRPr="00C91A71">
              <w:rPr>
                <w:sz w:val="20"/>
              </w:rPr>
              <w:t>31-07-17</w:t>
            </w:r>
          </w:p>
        </w:tc>
        <w:tc>
          <w:tcPr>
            <w:tcW w:w="887" w:type="pct"/>
            <w:noWrap/>
            <w:vAlign w:val="top"/>
          </w:tcPr>
          <w:p w14:paraId="4B822DF7" w14:textId="62CF8D15" w:rsidR="006502E6" w:rsidRPr="001C3AAC" w:rsidRDefault="006502E6" w:rsidP="006502E6">
            <w:pPr>
              <w:spacing w:line="240" w:lineRule="auto"/>
              <w:jc w:val="right"/>
              <w:rPr>
                <w:sz w:val="20"/>
              </w:rPr>
            </w:pPr>
            <w:r w:rsidRPr="00CA25FC">
              <w:rPr>
                <w:sz w:val="20"/>
              </w:rPr>
              <w:t xml:space="preserve"> 937 </w:t>
            </w:r>
          </w:p>
        </w:tc>
        <w:tc>
          <w:tcPr>
            <w:tcW w:w="800" w:type="pct"/>
            <w:noWrap/>
            <w:vAlign w:val="top"/>
          </w:tcPr>
          <w:p w14:paraId="5C2A41E2" w14:textId="636AB32B" w:rsidR="006502E6" w:rsidRPr="0008531B" w:rsidRDefault="006502E6" w:rsidP="006502E6">
            <w:pPr>
              <w:spacing w:line="240" w:lineRule="auto"/>
              <w:jc w:val="right"/>
              <w:rPr>
                <w:sz w:val="20"/>
              </w:rPr>
            </w:pPr>
            <w:ins w:id="72" w:author="Szymon Mikolajczyk" w:date="2018-10-18T10:52:00Z">
              <w:r w:rsidRPr="006502E6">
                <w:rPr>
                  <w:sz w:val="20"/>
                </w:rPr>
                <w:t xml:space="preserve"> 197 </w:t>
              </w:r>
            </w:ins>
            <w:del w:id="73" w:author="Szymon Mikolajczyk" w:date="2018-10-18T10:52:00Z">
              <w:r w:rsidRPr="00315D6F" w:rsidDel="00D12898">
                <w:rPr>
                  <w:sz w:val="20"/>
                </w:rPr>
                <w:delText xml:space="preserve"> 213 </w:delText>
              </w:r>
            </w:del>
          </w:p>
        </w:tc>
        <w:tc>
          <w:tcPr>
            <w:tcW w:w="1194" w:type="pct"/>
            <w:vAlign w:val="top"/>
          </w:tcPr>
          <w:p w14:paraId="5C2E5D2E" w14:textId="309AA5C1" w:rsidR="006502E6" w:rsidRPr="0008531B" w:rsidRDefault="006502E6" w:rsidP="006502E6">
            <w:pPr>
              <w:spacing w:line="240" w:lineRule="auto"/>
              <w:jc w:val="right"/>
              <w:rPr>
                <w:sz w:val="20"/>
              </w:rPr>
            </w:pPr>
            <w:ins w:id="74" w:author="Szymon Mikolajczyk" w:date="2018-10-18T10:52:00Z">
              <w:r w:rsidRPr="006502E6">
                <w:rPr>
                  <w:sz w:val="20"/>
                </w:rPr>
                <w:t xml:space="preserve"> 928 </w:t>
              </w:r>
            </w:ins>
            <w:del w:id="75" w:author="Szymon Mikolajczyk" w:date="2018-10-18T10:52:00Z">
              <w:r w:rsidRPr="00315D6F" w:rsidDel="00D12898">
                <w:rPr>
                  <w:sz w:val="20"/>
                </w:rPr>
                <w:delText xml:space="preserve"> 990 </w:delText>
              </w:r>
            </w:del>
          </w:p>
        </w:tc>
      </w:tr>
      <w:tr w:rsidR="006502E6" w:rsidRPr="00A4784B" w14:paraId="75F388A8" w14:textId="77777777" w:rsidTr="001871BC">
        <w:trPr>
          <w:trHeight w:val="300"/>
        </w:trPr>
        <w:tc>
          <w:tcPr>
            <w:tcW w:w="541" w:type="pct"/>
            <w:noWrap/>
            <w:vAlign w:val="top"/>
          </w:tcPr>
          <w:p w14:paraId="61FBAB11" w14:textId="2EA6E758" w:rsidR="006502E6" w:rsidRPr="006B36D6" w:rsidRDefault="006502E6" w:rsidP="006502E6">
            <w:pPr>
              <w:jc w:val="right"/>
              <w:rPr>
                <w:b/>
                <w:bCs/>
                <w:sz w:val="20"/>
                <w:szCs w:val="20"/>
              </w:rPr>
            </w:pPr>
            <w:r>
              <w:rPr>
                <w:sz w:val="20"/>
              </w:rPr>
              <w:t>8</w:t>
            </w:r>
          </w:p>
        </w:tc>
        <w:tc>
          <w:tcPr>
            <w:tcW w:w="759" w:type="pct"/>
            <w:noWrap/>
            <w:vAlign w:val="top"/>
          </w:tcPr>
          <w:p w14:paraId="0EDEA2B1" w14:textId="77777777" w:rsidR="006502E6" w:rsidRPr="001F1BF7" w:rsidRDefault="006502E6" w:rsidP="006502E6">
            <w:pPr>
              <w:jc w:val="right"/>
              <w:rPr>
                <w:color w:val="000000"/>
                <w:sz w:val="20"/>
                <w:szCs w:val="20"/>
              </w:rPr>
            </w:pPr>
            <w:r w:rsidRPr="00C91A71">
              <w:rPr>
                <w:sz w:val="20"/>
              </w:rPr>
              <w:t>01-08-17</w:t>
            </w:r>
          </w:p>
        </w:tc>
        <w:tc>
          <w:tcPr>
            <w:tcW w:w="819" w:type="pct"/>
            <w:noWrap/>
            <w:vAlign w:val="top"/>
          </w:tcPr>
          <w:p w14:paraId="0E1408EA" w14:textId="77777777" w:rsidR="006502E6" w:rsidRPr="001F1BF7" w:rsidRDefault="006502E6" w:rsidP="006502E6">
            <w:pPr>
              <w:spacing w:line="240" w:lineRule="auto"/>
              <w:jc w:val="right"/>
              <w:rPr>
                <w:color w:val="000000"/>
                <w:sz w:val="20"/>
                <w:szCs w:val="20"/>
              </w:rPr>
            </w:pPr>
            <w:r w:rsidRPr="00C91A71">
              <w:rPr>
                <w:sz w:val="20"/>
              </w:rPr>
              <w:t>31-08-17</w:t>
            </w:r>
          </w:p>
        </w:tc>
        <w:tc>
          <w:tcPr>
            <w:tcW w:w="887" w:type="pct"/>
            <w:noWrap/>
            <w:vAlign w:val="top"/>
          </w:tcPr>
          <w:p w14:paraId="31A6BDB8" w14:textId="7F4A4EDF" w:rsidR="006502E6" w:rsidRPr="001C3AAC" w:rsidRDefault="006502E6" w:rsidP="006502E6">
            <w:pPr>
              <w:spacing w:line="240" w:lineRule="auto"/>
              <w:jc w:val="right"/>
              <w:rPr>
                <w:sz w:val="20"/>
              </w:rPr>
            </w:pPr>
            <w:r w:rsidRPr="00CA25FC">
              <w:rPr>
                <w:sz w:val="20"/>
              </w:rPr>
              <w:t xml:space="preserve"> 1,051 </w:t>
            </w:r>
          </w:p>
        </w:tc>
        <w:tc>
          <w:tcPr>
            <w:tcW w:w="800" w:type="pct"/>
            <w:noWrap/>
            <w:vAlign w:val="top"/>
          </w:tcPr>
          <w:p w14:paraId="64C904F9" w14:textId="1CEC9F69" w:rsidR="006502E6" w:rsidRPr="0008531B" w:rsidRDefault="006502E6" w:rsidP="006502E6">
            <w:pPr>
              <w:spacing w:line="240" w:lineRule="auto"/>
              <w:jc w:val="right"/>
              <w:rPr>
                <w:sz w:val="20"/>
              </w:rPr>
            </w:pPr>
            <w:ins w:id="76" w:author="Szymon Mikolajczyk" w:date="2018-10-18T10:52:00Z">
              <w:r w:rsidRPr="006502E6">
                <w:rPr>
                  <w:sz w:val="20"/>
                </w:rPr>
                <w:t xml:space="preserve"> 225 </w:t>
              </w:r>
            </w:ins>
            <w:del w:id="77" w:author="Szymon Mikolajczyk" w:date="2018-10-18T10:52:00Z">
              <w:r w:rsidRPr="00315D6F" w:rsidDel="00D12898">
                <w:rPr>
                  <w:sz w:val="20"/>
                </w:rPr>
                <w:delText xml:space="preserve"> 244 </w:delText>
              </w:r>
            </w:del>
          </w:p>
        </w:tc>
        <w:tc>
          <w:tcPr>
            <w:tcW w:w="1194" w:type="pct"/>
            <w:vAlign w:val="top"/>
          </w:tcPr>
          <w:p w14:paraId="0ED0A917" w14:textId="367A9FC9" w:rsidR="006502E6" w:rsidRPr="0008531B" w:rsidRDefault="006502E6" w:rsidP="006502E6">
            <w:pPr>
              <w:spacing w:line="240" w:lineRule="auto"/>
              <w:jc w:val="right"/>
              <w:rPr>
                <w:sz w:val="20"/>
              </w:rPr>
            </w:pPr>
            <w:ins w:id="78" w:author="Szymon Mikolajczyk" w:date="2018-10-18T10:52:00Z">
              <w:r w:rsidRPr="006502E6">
                <w:rPr>
                  <w:sz w:val="20"/>
                </w:rPr>
                <w:t xml:space="preserve"> 1,153 </w:t>
              </w:r>
            </w:ins>
            <w:del w:id="79" w:author="Szymon Mikolajczyk" w:date="2018-10-18T10:52:00Z">
              <w:r w:rsidRPr="00315D6F" w:rsidDel="00D12898">
                <w:rPr>
                  <w:sz w:val="20"/>
                </w:rPr>
                <w:delText xml:space="preserve"> 1,234 </w:delText>
              </w:r>
            </w:del>
          </w:p>
        </w:tc>
      </w:tr>
      <w:tr w:rsidR="006502E6" w:rsidRPr="00A4784B" w14:paraId="6C2861E7" w14:textId="77777777" w:rsidTr="001871BC">
        <w:trPr>
          <w:trHeight w:val="300"/>
        </w:trPr>
        <w:tc>
          <w:tcPr>
            <w:tcW w:w="541" w:type="pct"/>
            <w:noWrap/>
            <w:vAlign w:val="top"/>
          </w:tcPr>
          <w:p w14:paraId="1ACE82CE" w14:textId="7F26AD90" w:rsidR="006502E6" w:rsidRPr="006B36D6" w:rsidRDefault="006502E6" w:rsidP="006502E6">
            <w:pPr>
              <w:jc w:val="right"/>
              <w:rPr>
                <w:b/>
                <w:bCs/>
                <w:sz w:val="20"/>
                <w:szCs w:val="20"/>
              </w:rPr>
            </w:pPr>
            <w:r>
              <w:rPr>
                <w:sz w:val="20"/>
              </w:rPr>
              <w:t>9</w:t>
            </w:r>
          </w:p>
        </w:tc>
        <w:tc>
          <w:tcPr>
            <w:tcW w:w="759" w:type="pct"/>
            <w:noWrap/>
            <w:vAlign w:val="top"/>
          </w:tcPr>
          <w:p w14:paraId="7F7CD05B" w14:textId="77777777" w:rsidR="006502E6" w:rsidRPr="001F1BF7" w:rsidRDefault="006502E6" w:rsidP="006502E6">
            <w:pPr>
              <w:jc w:val="right"/>
              <w:rPr>
                <w:color w:val="000000"/>
                <w:sz w:val="20"/>
                <w:szCs w:val="20"/>
              </w:rPr>
            </w:pPr>
            <w:r w:rsidRPr="00C91A71">
              <w:rPr>
                <w:sz w:val="20"/>
              </w:rPr>
              <w:t>01-09-17</w:t>
            </w:r>
          </w:p>
        </w:tc>
        <w:tc>
          <w:tcPr>
            <w:tcW w:w="819" w:type="pct"/>
            <w:noWrap/>
            <w:vAlign w:val="top"/>
          </w:tcPr>
          <w:p w14:paraId="725223BF" w14:textId="77777777" w:rsidR="006502E6" w:rsidRPr="001F1BF7" w:rsidRDefault="006502E6" w:rsidP="006502E6">
            <w:pPr>
              <w:spacing w:line="240" w:lineRule="auto"/>
              <w:jc w:val="right"/>
              <w:rPr>
                <w:color w:val="000000"/>
                <w:sz w:val="20"/>
                <w:szCs w:val="20"/>
              </w:rPr>
            </w:pPr>
            <w:r w:rsidRPr="00C91A71">
              <w:rPr>
                <w:sz w:val="20"/>
              </w:rPr>
              <w:t>30-09-17</w:t>
            </w:r>
          </w:p>
        </w:tc>
        <w:tc>
          <w:tcPr>
            <w:tcW w:w="887" w:type="pct"/>
            <w:noWrap/>
            <w:vAlign w:val="top"/>
          </w:tcPr>
          <w:p w14:paraId="54325DC8" w14:textId="60F8E1E9" w:rsidR="006502E6" w:rsidRPr="001C3AAC" w:rsidRDefault="006502E6" w:rsidP="006502E6">
            <w:pPr>
              <w:spacing w:line="240" w:lineRule="auto"/>
              <w:jc w:val="right"/>
              <w:rPr>
                <w:sz w:val="20"/>
              </w:rPr>
            </w:pPr>
            <w:r w:rsidRPr="00CA25FC">
              <w:rPr>
                <w:sz w:val="20"/>
              </w:rPr>
              <w:t xml:space="preserve"> 1,132 </w:t>
            </w:r>
          </w:p>
        </w:tc>
        <w:tc>
          <w:tcPr>
            <w:tcW w:w="800" w:type="pct"/>
            <w:noWrap/>
            <w:vAlign w:val="top"/>
          </w:tcPr>
          <w:p w14:paraId="2B44A430" w14:textId="4935593D" w:rsidR="006502E6" w:rsidRPr="0008531B" w:rsidRDefault="006502E6" w:rsidP="006502E6">
            <w:pPr>
              <w:spacing w:line="240" w:lineRule="auto"/>
              <w:jc w:val="right"/>
              <w:rPr>
                <w:sz w:val="20"/>
              </w:rPr>
            </w:pPr>
            <w:ins w:id="80" w:author="Szymon Mikolajczyk" w:date="2018-10-18T10:52:00Z">
              <w:r w:rsidRPr="006502E6">
                <w:rPr>
                  <w:sz w:val="20"/>
                </w:rPr>
                <w:t xml:space="preserve"> 246 </w:t>
              </w:r>
            </w:ins>
            <w:del w:id="81" w:author="Szymon Mikolajczyk" w:date="2018-10-18T10:52:00Z">
              <w:r w:rsidRPr="00315D6F" w:rsidDel="00D12898">
                <w:rPr>
                  <w:sz w:val="20"/>
                </w:rPr>
                <w:delText xml:space="preserve"> 267 </w:delText>
              </w:r>
            </w:del>
          </w:p>
        </w:tc>
        <w:tc>
          <w:tcPr>
            <w:tcW w:w="1194" w:type="pct"/>
            <w:vAlign w:val="top"/>
          </w:tcPr>
          <w:p w14:paraId="035B99D0" w14:textId="7D5B35E1" w:rsidR="006502E6" w:rsidRPr="0008531B" w:rsidRDefault="006502E6" w:rsidP="006502E6">
            <w:pPr>
              <w:spacing w:line="240" w:lineRule="auto"/>
              <w:jc w:val="right"/>
              <w:rPr>
                <w:sz w:val="20"/>
              </w:rPr>
            </w:pPr>
            <w:ins w:id="82" w:author="Szymon Mikolajczyk" w:date="2018-10-18T10:52:00Z">
              <w:r w:rsidRPr="006502E6">
                <w:rPr>
                  <w:sz w:val="20"/>
                </w:rPr>
                <w:t xml:space="preserve"> 1,399 </w:t>
              </w:r>
            </w:ins>
            <w:del w:id="83" w:author="Szymon Mikolajczyk" w:date="2018-10-18T10:52:00Z">
              <w:r w:rsidRPr="00315D6F" w:rsidDel="00D12898">
                <w:rPr>
                  <w:sz w:val="20"/>
                </w:rPr>
                <w:delText xml:space="preserve"> 1,501 </w:delText>
              </w:r>
            </w:del>
          </w:p>
        </w:tc>
      </w:tr>
      <w:tr w:rsidR="006502E6" w:rsidRPr="00A4784B" w14:paraId="5F3F50D5" w14:textId="77777777" w:rsidTr="001871BC">
        <w:trPr>
          <w:trHeight w:val="300"/>
        </w:trPr>
        <w:tc>
          <w:tcPr>
            <w:tcW w:w="541" w:type="pct"/>
            <w:noWrap/>
            <w:vAlign w:val="top"/>
          </w:tcPr>
          <w:p w14:paraId="6440D49A" w14:textId="61C98BEB" w:rsidR="006502E6" w:rsidRPr="006B36D6" w:rsidRDefault="006502E6" w:rsidP="006502E6">
            <w:pPr>
              <w:jc w:val="right"/>
              <w:rPr>
                <w:b/>
                <w:bCs/>
                <w:sz w:val="20"/>
                <w:szCs w:val="20"/>
              </w:rPr>
            </w:pPr>
            <w:r>
              <w:rPr>
                <w:sz w:val="20"/>
              </w:rPr>
              <w:t>10</w:t>
            </w:r>
          </w:p>
        </w:tc>
        <w:tc>
          <w:tcPr>
            <w:tcW w:w="759" w:type="pct"/>
            <w:noWrap/>
            <w:vAlign w:val="top"/>
          </w:tcPr>
          <w:p w14:paraId="2628F130" w14:textId="77777777" w:rsidR="006502E6" w:rsidRPr="001F1BF7" w:rsidRDefault="006502E6" w:rsidP="006502E6">
            <w:pPr>
              <w:jc w:val="right"/>
              <w:rPr>
                <w:color w:val="000000"/>
                <w:sz w:val="20"/>
                <w:szCs w:val="20"/>
              </w:rPr>
            </w:pPr>
            <w:r w:rsidRPr="00C91A71">
              <w:rPr>
                <w:sz w:val="20"/>
              </w:rPr>
              <w:t>01-10-17</w:t>
            </w:r>
          </w:p>
        </w:tc>
        <w:tc>
          <w:tcPr>
            <w:tcW w:w="819" w:type="pct"/>
            <w:noWrap/>
            <w:vAlign w:val="top"/>
          </w:tcPr>
          <w:p w14:paraId="0BB97EBB" w14:textId="77777777" w:rsidR="006502E6" w:rsidRPr="001F1BF7" w:rsidRDefault="006502E6" w:rsidP="006502E6">
            <w:pPr>
              <w:spacing w:line="240" w:lineRule="auto"/>
              <w:jc w:val="right"/>
              <w:rPr>
                <w:color w:val="000000"/>
                <w:sz w:val="20"/>
                <w:szCs w:val="20"/>
              </w:rPr>
            </w:pPr>
            <w:r w:rsidRPr="00C91A71">
              <w:rPr>
                <w:sz w:val="20"/>
              </w:rPr>
              <w:t>31-10-17</w:t>
            </w:r>
          </w:p>
        </w:tc>
        <w:tc>
          <w:tcPr>
            <w:tcW w:w="887" w:type="pct"/>
            <w:noWrap/>
            <w:vAlign w:val="top"/>
          </w:tcPr>
          <w:p w14:paraId="663F7990" w14:textId="4629537D" w:rsidR="006502E6" w:rsidRPr="001C3AAC" w:rsidRDefault="006502E6" w:rsidP="006502E6">
            <w:pPr>
              <w:spacing w:line="240" w:lineRule="auto"/>
              <w:jc w:val="right"/>
              <w:rPr>
                <w:sz w:val="20"/>
              </w:rPr>
            </w:pPr>
            <w:r w:rsidRPr="00CA25FC">
              <w:rPr>
                <w:sz w:val="20"/>
              </w:rPr>
              <w:t xml:space="preserve"> 1,374 </w:t>
            </w:r>
          </w:p>
        </w:tc>
        <w:tc>
          <w:tcPr>
            <w:tcW w:w="800" w:type="pct"/>
            <w:noWrap/>
            <w:vAlign w:val="top"/>
          </w:tcPr>
          <w:p w14:paraId="2C277AE8" w14:textId="3898214C" w:rsidR="006502E6" w:rsidRPr="0008531B" w:rsidRDefault="006502E6" w:rsidP="006502E6">
            <w:pPr>
              <w:spacing w:line="240" w:lineRule="auto"/>
              <w:jc w:val="right"/>
              <w:rPr>
                <w:sz w:val="20"/>
              </w:rPr>
            </w:pPr>
            <w:ins w:id="84" w:author="Szymon Mikolajczyk" w:date="2018-10-18T10:52:00Z">
              <w:r w:rsidRPr="006502E6">
                <w:rPr>
                  <w:sz w:val="20"/>
                </w:rPr>
                <w:t xml:space="preserve"> 261 </w:t>
              </w:r>
            </w:ins>
            <w:del w:id="85" w:author="Szymon Mikolajczyk" w:date="2018-10-18T10:52:00Z">
              <w:r w:rsidRPr="00315D6F" w:rsidDel="00D12898">
                <w:rPr>
                  <w:sz w:val="20"/>
                </w:rPr>
                <w:delText xml:space="preserve"> 284 </w:delText>
              </w:r>
            </w:del>
          </w:p>
        </w:tc>
        <w:tc>
          <w:tcPr>
            <w:tcW w:w="1194" w:type="pct"/>
            <w:vAlign w:val="top"/>
          </w:tcPr>
          <w:p w14:paraId="01A2D7D9" w14:textId="66C6ED9E" w:rsidR="006502E6" w:rsidRPr="0008531B" w:rsidRDefault="006502E6" w:rsidP="006502E6">
            <w:pPr>
              <w:spacing w:line="240" w:lineRule="auto"/>
              <w:jc w:val="right"/>
              <w:rPr>
                <w:sz w:val="20"/>
              </w:rPr>
            </w:pPr>
            <w:ins w:id="86" w:author="Szymon Mikolajczyk" w:date="2018-10-18T10:52:00Z">
              <w:r w:rsidRPr="006502E6">
                <w:rPr>
                  <w:sz w:val="20"/>
                </w:rPr>
                <w:t xml:space="preserve"> 1,659 </w:t>
              </w:r>
            </w:ins>
            <w:del w:id="87" w:author="Szymon Mikolajczyk" w:date="2018-10-18T10:52:00Z">
              <w:r w:rsidRPr="00315D6F" w:rsidDel="00D12898">
                <w:rPr>
                  <w:sz w:val="20"/>
                </w:rPr>
                <w:delText xml:space="preserve"> 1,785 </w:delText>
              </w:r>
            </w:del>
          </w:p>
        </w:tc>
      </w:tr>
      <w:tr w:rsidR="006502E6" w:rsidRPr="00A4784B" w14:paraId="1B70161D" w14:textId="77777777" w:rsidTr="001871BC">
        <w:trPr>
          <w:trHeight w:val="300"/>
        </w:trPr>
        <w:tc>
          <w:tcPr>
            <w:tcW w:w="541" w:type="pct"/>
            <w:noWrap/>
            <w:vAlign w:val="top"/>
          </w:tcPr>
          <w:p w14:paraId="1B0CF3A4" w14:textId="3A1930E6" w:rsidR="006502E6" w:rsidRPr="006B36D6" w:rsidRDefault="006502E6" w:rsidP="006502E6">
            <w:pPr>
              <w:jc w:val="right"/>
              <w:rPr>
                <w:b/>
                <w:bCs/>
                <w:sz w:val="20"/>
                <w:szCs w:val="20"/>
              </w:rPr>
            </w:pPr>
            <w:r>
              <w:rPr>
                <w:sz w:val="20"/>
              </w:rPr>
              <w:t>11</w:t>
            </w:r>
          </w:p>
        </w:tc>
        <w:tc>
          <w:tcPr>
            <w:tcW w:w="759" w:type="pct"/>
            <w:noWrap/>
            <w:vAlign w:val="top"/>
          </w:tcPr>
          <w:p w14:paraId="5AEBADF9" w14:textId="77777777" w:rsidR="006502E6" w:rsidRPr="001F1BF7" w:rsidRDefault="006502E6" w:rsidP="006502E6">
            <w:pPr>
              <w:jc w:val="right"/>
              <w:rPr>
                <w:color w:val="000000"/>
                <w:sz w:val="20"/>
                <w:szCs w:val="20"/>
              </w:rPr>
            </w:pPr>
            <w:r w:rsidRPr="00C91A71">
              <w:rPr>
                <w:sz w:val="20"/>
              </w:rPr>
              <w:t>01-11-17</w:t>
            </w:r>
          </w:p>
        </w:tc>
        <w:tc>
          <w:tcPr>
            <w:tcW w:w="819" w:type="pct"/>
            <w:noWrap/>
            <w:vAlign w:val="top"/>
          </w:tcPr>
          <w:p w14:paraId="1E7E09AB" w14:textId="77777777" w:rsidR="006502E6" w:rsidRPr="001F1BF7" w:rsidRDefault="006502E6" w:rsidP="006502E6">
            <w:pPr>
              <w:spacing w:line="240" w:lineRule="auto"/>
              <w:jc w:val="right"/>
              <w:rPr>
                <w:color w:val="000000"/>
                <w:sz w:val="20"/>
                <w:szCs w:val="20"/>
              </w:rPr>
            </w:pPr>
            <w:r w:rsidRPr="00C91A71">
              <w:rPr>
                <w:sz w:val="20"/>
              </w:rPr>
              <w:t>30-11-17</w:t>
            </w:r>
          </w:p>
        </w:tc>
        <w:tc>
          <w:tcPr>
            <w:tcW w:w="887" w:type="pct"/>
            <w:noWrap/>
            <w:vAlign w:val="top"/>
          </w:tcPr>
          <w:p w14:paraId="6445A149" w14:textId="72CB8754" w:rsidR="006502E6" w:rsidRPr="001C3AAC" w:rsidRDefault="006502E6" w:rsidP="006502E6">
            <w:pPr>
              <w:spacing w:line="240" w:lineRule="auto"/>
              <w:jc w:val="right"/>
              <w:rPr>
                <w:sz w:val="20"/>
              </w:rPr>
            </w:pPr>
            <w:r w:rsidRPr="00CA25FC">
              <w:rPr>
                <w:sz w:val="20"/>
              </w:rPr>
              <w:t xml:space="preserve"> 1,718 </w:t>
            </w:r>
          </w:p>
        </w:tc>
        <w:tc>
          <w:tcPr>
            <w:tcW w:w="800" w:type="pct"/>
            <w:noWrap/>
            <w:vAlign w:val="top"/>
          </w:tcPr>
          <w:p w14:paraId="5E496840" w14:textId="477F5F75" w:rsidR="006502E6" w:rsidRPr="0008531B" w:rsidRDefault="006502E6" w:rsidP="006502E6">
            <w:pPr>
              <w:spacing w:line="240" w:lineRule="auto"/>
              <w:jc w:val="right"/>
              <w:rPr>
                <w:sz w:val="20"/>
              </w:rPr>
            </w:pPr>
            <w:ins w:id="88" w:author="Szymon Mikolajczyk" w:date="2018-10-18T10:52:00Z">
              <w:r w:rsidRPr="006502E6">
                <w:rPr>
                  <w:sz w:val="20"/>
                </w:rPr>
                <w:t xml:space="preserve"> 305 </w:t>
              </w:r>
            </w:ins>
            <w:del w:id="89" w:author="Szymon Mikolajczyk" w:date="2018-10-18T10:52:00Z">
              <w:r w:rsidRPr="00315D6F" w:rsidDel="00D12898">
                <w:rPr>
                  <w:sz w:val="20"/>
                </w:rPr>
                <w:delText xml:space="preserve"> 333 </w:delText>
              </w:r>
            </w:del>
          </w:p>
        </w:tc>
        <w:tc>
          <w:tcPr>
            <w:tcW w:w="1194" w:type="pct"/>
            <w:vAlign w:val="top"/>
          </w:tcPr>
          <w:p w14:paraId="41314D52" w14:textId="072A17BF" w:rsidR="006502E6" w:rsidRPr="0008531B" w:rsidRDefault="006502E6" w:rsidP="006502E6">
            <w:pPr>
              <w:spacing w:line="240" w:lineRule="auto"/>
              <w:jc w:val="right"/>
              <w:rPr>
                <w:sz w:val="20"/>
              </w:rPr>
            </w:pPr>
            <w:ins w:id="90" w:author="Szymon Mikolajczyk" w:date="2018-10-18T10:52:00Z">
              <w:r w:rsidRPr="006502E6">
                <w:rPr>
                  <w:sz w:val="20"/>
                </w:rPr>
                <w:t xml:space="preserve"> 1,964 </w:t>
              </w:r>
            </w:ins>
            <w:del w:id="91" w:author="Szymon Mikolajczyk" w:date="2018-10-18T10:52:00Z">
              <w:r w:rsidRPr="00315D6F" w:rsidDel="00D12898">
                <w:rPr>
                  <w:sz w:val="20"/>
                </w:rPr>
                <w:delText xml:space="preserve"> 2,117 </w:delText>
              </w:r>
            </w:del>
          </w:p>
        </w:tc>
      </w:tr>
      <w:tr w:rsidR="006502E6" w:rsidRPr="00A4784B" w14:paraId="4A24714D" w14:textId="77777777" w:rsidTr="001871BC">
        <w:trPr>
          <w:trHeight w:val="300"/>
        </w:trPr>
        <w:tc>
          <w:tcPr>
            <w:tcW w:w="541" w:type="pct"/>
            <w:noWrap/>
            <w:vAlign w:val="top"/>
          </w:tcPr>
          <w:p w14:paraId="360D096A" w14:textId="12CC9355" w:rsidR="006502E6" w:rsidRPr="006B36D6" w:rsidRDefault="006502E6" w:rsidP="006502E6">
            <w:pPr>
              <w:jc w:val="right"/>
              <w:rPr>
                <w:b/>
                <w:bCs/>
                <w:sz w:val="20"/>
                <w:szCs w:val="20"/>
              </w:rPr>
            </w:pPr>
            <w:r>
              <w:rPr>
                <w:sz w:val="20"/>
              </w:rPr>
              <w:t>12</w:t>
            </w:r>
          </w:p>
        </w:tc>
        <w:tc>
          <w:tcPr>
            <w:tcW w:w="759" w:type="pct"/>
            <w:noWrap/>
            <w:vAlign w:val="top"/>
          </w:tcPr>
          <w:p w14:paraId="2D2EE7CC" w14:textId="77777777" w:rsidR="006502E6" w:rsidRPr="001F1BF7" w:rsidRDefault="006502E6" w:rsidP="006502E6">
            <w:pPr>
              <w:jc w:val="right"/>
              <w:rPr>
                <w:color w:val="000000"/>
                <w:sz w:val="20"/>
                <w:szCs w:val="20"/>
              </w:rPr>
            </w:pPr>
            <w:r w:rsidRPr="00C91A71">
              <w:rPr>
                <w:sz w:val="20"/>
              </w:rPr>
              <w:t>01-12-17</w:t>
            </w:r>
          </w:p>
        </w:tc>
        <w:tc>
          <w:tcPr>
            <w:tcW w:w="819" w:type="pct"/>
            <w:noWrap/>
            <w:vAlign w:val="top"/>
          </w:tcPr>
          <w:p w14:paraId="7B7F511A" w14:textId="77777777" w:rsidR="006502E6" w:rsidRPr="001F1BF7" w:rsidRDefault="006502E6" w:rsidP="006502E6">
            <w:pPr>
              <w:spacing w:line="240" w:lineRule="auto"/>
              <w:jc w:val="right"/>
              <w:rPr>
                <w:color w:val="000000"/>
                <w:sz w:val="20"/>
                <w:szCs w:val="20"/>
              </w:rPr>
            </w:pPr>
            <w:r w:rsidRPr="00C91A71">
              <w:rPr>
                <w:sz w:val="20"/>
              </w:rPr>
              <w:t>31-12-17</w:t>
            </w:r>
          </w:p>
        </w:tc>
        <w:tc>
          <w:tcPr>
            <w:tcW w:w="887" w:type="pct"/>
            <w:noWrap/>
            <w:vAlign w:val="top"/>
          </w:tcPr>
          <w:p w14:paraId="5E574409" w14:textId="70FF9C92" w:rsidR="006502E6" w:rsidRPr="001C3AAC" w:rsidRDefault="006502E6" w:rsidP="006502E6">
            <w:pPr>
              <w:spacing w:line="240" w:lineRule="auto"/>
              <w:jc w:val="right"/>
              <w:rPr>
                <w:sz w:val="20"/>
              </w:rPr>
            </w:pPr>
            <w:r w:rsidRPr="00CA25FC">
              <w:rPr>
                <w:sz w:val="20"/>
              </w:rPr>
              <w:t xml:space="preserve"> 1,990 </w:t>
            </w:r>
          </w:p>
        </w:tc>
        <w:tc>
          <w:tcPr>
            <w:tcW w:w="800" w:type="pct"/>
            <w:noWrap/>
            <w:vAlign w:val="top"/>
          </w:tcPr>
          <w:p w14:paraId="54D9F532" w14:textId="755E603C" w:rsidR="006502E6" w:rsidRPr="0008531B" w:rsidRDefault="006502E6" w:rsidP="006502E6">
            <w:pPr>
              <w:spacing w:line="240" w:lineRule="auto"/>
              <w:jc w:val="right"/>
              <w:rPr>
                <w:sz w:val="20"/>
              </w:rPr>
            </w:pPr>
            <w:ins w:id="92" w:author="Szymon Mikolajczyk" w:date="2018-10-18T10:52:00Z">
              <w:r w:rsidRPr="006502E6">
                <w:rPr>
                  <w:sz w:val="20"/>
                </w:rPr>
                <w:t xml:space="preserve"> 368 </w:t>
              </w:r>
            </w:ins>
            <w:del w:id="93" w:author="Szymon Mikolajczyk" w:date="2018-10-18T10:52:00Z">
              <w:r w:rsidRPr="00315D6F" w:rsidDel="00D12898">
                <w:rPr>
                  <w:sz w:val="20"/>
                </w:rPr>
                <w:delText xml:space="preserve"> 403 </w:delText>
              </w:r>
            </w:del>
          </w:p>
        </w:tc>
        <w:tc>
          <w:tcPr>
            <w:tcW w:w="1194" w:type="pct"/>
            <w:vAlign w:val="top"/>
          </w:tcPr>
          <w:p w14:paraId="48A05688" w14:textId="25DAA43D" w:rsidR="006502E6" w:rsidRPr="0008531B" w:rsidRDefault="006502E6" w:rsidP="006502E6">
            <w:pPr>
              <w:spacing w:line="240" w:lineRule="auto"/>
              <w:jc w:val="right"/>
              <w:rPr>
                <w:sz w:val="20"/>
              </w:rPr>
            </w:pPr>
            <w:ins w:id="94" w:author="Szymon Mikolajczyk" w:date="2018-10-18T10:52:00Z">
              <w:r w:rsidRPr="006502E6">
                <w:rPr>
                  <w:sz w:val="20"/>
                </w:rPr>
                <w:t xml:space="preserve"> 2,332 </w:t>
              </w:r>
            </w:ins>
            <w:del w:id="95" w:author="Szymon Mikolajczyk" w:date="2018-10-18T10:52:00Z">
              <w:r w:rsidRPr="00315D6F" w:rsidDel="00D12898">
                <w:rPr>
                  <w:sz w:val="20"/>
                </w:rPr>
                <w:delText xml:space="preserve"> 2,520 </w:delText>
              </w:r>
            </w:del>
          </w:p>
        </w:tc>
      </w:tr>
      <w:tr w:rsidR="001871BC" w:rsidRPr="006920CF" w14:paraId="4CF09C69" w14:textId="77777777" w:rsidTr="00B43F08">
        <w:trPr>
          <w:trHeight w:val="300"/>
        </w:trPr>
        <w:tc>
          <w:tcPr>
            <w:tcW w:w="3806" w:type="pct"/>
            <w:gridSpan w:val="5"/>
            <w:noWrap/>
            <w:vAlign w:val="bottom"/>
          </w:tcPr>
          <w:p w14:paraId="731B8544" w14:textId="77777777" w:rsidR="001871BC" w:rsidRPr="0008531B" w:rsidRDefault="001871BC" w:rsidP="0008531B">
            <w:pPr>
              <w:spacing w:line="240" w:lineRule="auto"/>
              <w:jc w:val="right"/>
              <w:rPr>
                <w:sz w:val="20"/>
              </w:rPr>
            </w:pPr>
            <w:r w:rsidRPr="0008531B">
              <w:rPr>
                <w:b/>
                <w:sz w:val="20"/>
              </w:rPr>
              <w:t>Total</w:t>
            </w:r>
          </w:p>
        </w:tc>
        <w:tc>
          <w:tcPr>
            <w:tcW w:w="1194" w:type="pct"/>
            <w:vAlign w:val="bottom"/>
          </w:tcPr>
          <w:p w14:paraId="01D469EF" w14:textId="04F7A1A4" w:rsidR="001871BC" w:rsidRPr="00CA25FC" w:rsidRDefault="00CA25FC" w:rsidP="006502E6">
            <w:pPr>
              <w:spacing w:line="240" w:lineRule="auto"/>
              <w:jc w:val="right"/>
              <w:rPr>
                <w:b/>
                <w:sz w:val="20"/>
              </w:rPr>
            </w:pPr>
            <w:r w:rsidRPr="00CA25FC">
              <w:rPr>
                <w:b/>
                <w:sz w:val="20"/>
              </w:rPr>
              <w:t>2,</w:t>
            </w:r>
            <w:del w:id="96" w:author="Szymon Mikolajczyk" w:date="2018-10-18T10:52:00Z">
              <w:r w:rsidR="00315D6F" w:rsidRPr="00CA25FC" w:rsidDel="006502E6">
                <w:rPr>
                  <w:b/>
                  <w:sz w:val="20"/>
                </w:rPr>
                <w:delText>52</w:delText>
              </w:r>
              <w:r w:rsidR="00315D6F" w:rsidDel="006502E6">
                <w:rPr>
                  <w:b/>
                  <w:sz w:val="20"/>
                </w:rPr>
                <w:delText>0</w:delText>
              </w:r>
            </w:del>
            <w:ins w:id="97" w:author="Szymon Mikolajczyk" w:date="2018-10-18T10:52:00Z">
              <w:r w:rsidR="006502E6">
                <w:rPr>
                  <w:b/>
                  <w:sz w:val="20"/>
                </w:rPr>
                <w:t>332</w:t>
              </w:r>
            </w:ins>
          </w:p>
        </w:tc>
      </w:tr>
    </w:tbl>
    <w:p w14:paraId="45AD56E4" w14:textId="77777777" w:rsidR="008A1CC3" w:rsidRPr="006920CF" w:rsidRDefault="008A1CC3" w:rsidP="008A1CC3">
      <w:pPr>
        <w:rPr>
          <w:lang w:val="en-US"/>
        </w:rPr>
      </w:pPr>
    </w:p>
    <w:p w14:paraId="25EB4524" w14:textId="5E023949" w:rsidR="00AD76F5" w:rsidRPr="006B36D6" w:rsidRDefault="008A1CC3" w:rsidP="008A1CC3">
      <w:pPr>
        <w:rPr>
          <w:color w:val="000000"/>
          <w:sz w:val="20"/>
          <w:szCs w:val="20"/>
        </w:rPr>
      </w:pPr>
      <w:r w:rsidRPr="006920CF">
        <w:rPr>
          <w:lang w:val="en-US"/>
        </w:rPr>
        <w:t xml:space="preserve">The table shows that the total number of ERs </w:t>
      </w:r>
      <w:r w:rsidRPr="00417FEF">
        <w:rPr>
          <w:lang w:val="en-US"/>
        </w:rPr>
        <w:t xml:space="preserve">realized is </w:t>
      </w:r>
      <w:del w:id="98" w:author="Szymon Mikolajczyk" w:date="2018-10-18T10:51:00Z">
        <w:r w:rsidR="0008531B" w:rsidRPr="00417FEF" w:rsidDel="006502E6">
          <w:rPr>
            <w:b/>
            <w:lang w:val="en-US"/>
          </w:rPr>
          <w:delText>2,</w:delText>
        </w:r>
        <w:r w:rsidR="00315D6F" w:rsidRPr="00417FEF" w:rsidDel="006502E6">
          <w:rPr>
            <w:b/>
            <w:lang w:val="en-US"/>
          </w:rPr>
          <w:delText>52</w:delText>
        </w:r>
        <w:r w:rsidR="00315D6F" w:rsidDel="006502E6">
          <w:rPr>
            <w:b/>
            <w:lang w:val="en-US"/>
          </w:rPr>
          <w:delText>0</w:delText>
        </w:r>
      </w:del>
      <w:ins w:id="99" w:author="Szymon Mikolajczyk" w:date="2018-10-18T10:51:00Z">
        <w:r w:rsidR="006502E6">
          <w:rPr>
            <w:b/>
            <w:lang w:val="en-US"/>
          </w:rPr>
          <w:t>2,332</w:t>
        </w:r>
      </w:ins>
      <w:r w:rsidR="00315D6F" w:rsidRPr="00417FEF">
        <w:rPr>
          <w:b/>
          <w:lang w:val="en-US"/>
        </w:rPr>
        <w:t xml:space="preserve"> </w:t>
      </w:r>
      <w:r w:rsidRPr="00417FEF">
        <w:rPr>
          <w:b/>
          <w:lang w:val="en-US"/>
        </w:rPr>
        <w:t>tCO</w:t>
      </w:r>
      <w:r w:rsidRPr="00417FEF">
        <w:rPr>
          <w:b/>
          <w:vertAlign w:val="subscript"/>
          <w:lang w:val="en-US"/>
        </w:rPr>
        <w:t>2</w:t>
      </w:r>
      <w:r w:rsidRPr="00417FEF">
        <w:rPr>
          <w:lang w:val="en-US"/>
        </w:rPr>
        <w:t xml:space="preserve"> for the</w:t>
      </w:r>
      <w:r w:rsidRPr="006920CF">
        <w:rPr>
          <w:lang w:val="en-US"/>
        </w:rPr>
        <w:t xml:space="preserve"> monitoring period </w:t>
      </w:r>
      <w:r w:rsidR="001C3AAC">
        <w:rPr>
          <w:lang w:val="en-US"/>
        </w:rPr>
        <w:t>I</w:t>
      </w:r>
      <w:r w:rsidRPr="006920CF">
        <w:rPr>
          <w:lang w:val="en-US"/>
        </w:rPr>
        <w:t>.</w:t>
      </w:r>
    </w:p>
    <w:p w14:paraId="4DC84786" w14:textId="77777777" w:rsidR="008A1CC3" w:rsidRPr="006B36D6" w:rsidRDefault="00AD76F5" w:rsidP="00AD76F5">
      <w:pPr>
        <w:spacing w:line="240" w:lineRule="auto"/>
        <w:jc w:val="left"/>
        <w:rPr>
          <w:lang w:val="en-US"/>
        </w:rPr>
      </w:pPr>
      <w:r w:rsidRPr="006B36D6">
        <w:rPr>
          <w:lang w:val="en-US"/>
        </w:rPr>
        <w:br w:type="page"/>
      </w:r>
    </w:p>
    <w:p w14:paraId="176CCA88" w14:textId="77777777" w:rsidR="00E91BAA" w:rsidRPr="006B36D6" w:rsidRDefault="00E91BAA" w:rsidP="00D51A00">
      <w:pPr>
        <w:pStyle w:val="Heading1"/>
      </w:pPr>
      <w:bookmarkStart w:id="100" w:name="_Toc275691802"/>
      <w:bookmarkStart w:id="101" w:name="_Toc275769414"/>
      <w:bookmarkStart w:id="102" w:name="_Toc353107625"/>
      <w:bookmarkStart w:id="103" w:name="_Toc478050160"/>
      <w:r w:rsidRPr="006B36D6">
        <w:lastRenderedPageBreak/>
        <w:t>2.</w:t>
      </w:r>
      <w:r w:rsidRPr="006B36D6">
        <w:tab/>
        <w:t>Monitoring activities</w:t>
      </w:r>
      <w:bookmarkEnd w:id="47"/>
      <w:bookmarkEnd w:id="100"/>
      <w:bookmarkEnd w:id="101"/>
      <w:bookmarkEnd w:id="102"/>
      <w:bookmarkEnd w:id="103"/>
    </w:p>
    <w:p w14:paraId="43A277A2" w14:textId="77777777" w:rsidR="00AF60A2" w:rsidRPr="006B36D6" w:rsidRDefault="00CE68BC" w:rsidP="004E7089">
      <w:pPr>
        <w:pStyle w:val="Heading2"/>
      </w:pPr>
      <w:bookmarkStart w:id="104" w:name="_Toc353107626"/>
      <w:bookmarkStart w:id="105" w:name="_Toc478050161"/>
      <w:bookmarkStart w:id="106" w:name="_Toc275091213"/>
      <w:bookmarkStart w:id="107" w:name="_Toc275691803"/>
      <w:bookmarkStart w:id="108" w:name="_Toc275769415"/>
      <w:r w:rsidRPr="006B36D6">
        <w:t>2.1</w:t>
      </w:r>
      <w:r w:rsidRPr="006B36D6">
        <w:tab/>
      </w:r>
      <w:r w:rsidR="00AF60A2" w:rsidRPr="006B36D6">
        <w:t>Organi</w:t>
      </w:r>
      <w:r w:rsidR="00A60450" w:rsidRPr="006B36D6">
        <w:t>s</w:t>
      </w:r>
      <w:r w:rsidR="00AF60A2" w:rsidRPr="006B36D6">
        <w:t>ational Setup</w:t>
      </w:r>
      <w:r w:rsidR="005270A2" w:rsidRPr="006B36D6">
        <w:t xml:space="preserve"> of the carbon and SD monitoring</w:t>
      </w:r>
      <w:bookmarkEnd w:id="104"/>
      <w:bookmarkEnd w:id="105"/>
    </w:p>
    <w:p w14:paraId="4AD44C7B" w14:textId="77777777" w:rsidR="00EF20AF" w:rsidRPr="006B36D6" w:rsidRDefault="00EF20AF" w:rsidP="00EF20AF">
      <w:pPr>
        <w:rPr>
          <w:lang w:bidi="en-US"/>
        </w:rPr>
      </w:pPr>
    </w:p>
    <w:p w14:paraId="4D86E13A" w14:textId="255D7548" w:rsidR="00671973" w:rsidRPr="006B36D6" w:rsidRDefault="00DA5C03" w:rsidP="00AC79B5">
      <w:pPr>
        <w:rPr>
          <w:lang w:bidi="en-US"/>
        </w:rPr>
      </w:pPr>
      <w:r w:rsidRPr="006B36D6">
        <w:rPr>
          <w:lang w:bidi="en-US"/>
        </w:rPr>
        <w:t xml:space="preserve">All monitoring was coordinated by the CME, Hivos. The objective of the monitoring effort conducted under this </w:t>
      </w:r>
      <w:r w:rsidR="00FC04A6">
        <w:rPr>
          <w:lang w:bidi="en-US"/>
        </w:rPr>
        <w:t>VPA-2</w:t>
      </w:r>
      <w:r w:rsidRPr="006B36D6">
        <w:rPr>
          <w:lang w:bidi="en-US"/>
        </w:rPr>
        <w:t xml:space="preserve"> was to meet the monitoring requirements set forth in the methodology ‘Technologies and practices to displace decentralized thermal en</w:t>
      </w:r>
      <w:r w:rsidR="00671973" w:rsidRPr="006B36D6">
        <w:rPr>
          <w:lang w:bidi="en-US"/>
        </w:rPr>
        <w:t>ergy consumption’ (11/04/2011).</w:t>
      </w:r>
    </w:p>
    <w:p w14:paraId="4A7B400B" w14:textId="77777777" w:rsidR="00671973" w:rsidRPr="006B36D6" w:rsidRDefault="00671973" w:rsidP="00671973">
      <w:pPr>
        <w:autoSpaceDE w:val="0"/>
        <w:autoSpaceDN w:val="0"/>
        <w:adjustRightInd w:val="0"/>
        <w:spacing w:line="240" w:lineRule="auto"/>
        <w:rPr>
          <w:lang w:bidi="en-US"/>
        </w:rPr>
      </w:pPr>
    </w:p>
    <w:p w14:paraId="7554B4E5" w14:textId="103C9BAE" w:rsidR="00FE578C" w:rsidRPr="006B36D6" w:rsidRDefault="00671973" w:rsidP="00FE578C">
      <w:pPr>
        <w:rPr>
          <w:lang w:bidi="en-US"/>
        </w:rPr>
      </w:pPr>
      <w:r w:rsidRPr="006B36D6">
        <w:rPr>
          <w:lang w:bidi="en-US"/>
        </w:rPr>
        <w:t xml:space="preserve">Hivos appointed Ms. Rita Maria from </w:t>
      </w:r>
      <w:r w:rsidRPr="00D04765">
        <w:rPr>
          <w:lang w:bidi="en-US"/>
        </w:rPr>
        <w:t xml:space="preserve">JRI Indonesia to conduct the Biogas User Survey, which serves as the monitoring survey under the </w:t>
      </w:r>
      <w:r w:rsidR="00FC04A6">
        <w:rPr>
          <w:lang w:bidi="en-US"/>
        </w:rPr>
        <w:t>VPA-2</w:t>
      </w:r>
      <w:r w:rsidRPr="00D04765">
        <w:rPr>
          <w:lang w:bidi="en-US"/>
        </w:rPr>
        <w:t xml:space="preserve"> (BUS 201</w:t>
      </w:r>
      <w:r w:rsidR="001871BC">
        <w:rPr>
          <w:lang w:bidi="en-US"/>
        </w:rPr>
        <w:t>8</w:t>
      </w:r>
      <w:r w:rsidRPr="00D04765">
        <w:rPr>
          <w:lang w:bidi="en-US"/>
        </w:rPr>
        <w:t>). The</w:t>
      </w:r>
      <w:r w:rsidRPr="006B36D6">
        <w:rPr>
          <w:lang w:bidi="en-US"/>
        </w:rPr>
        <w:t xml:space="preserve"> survey was designed and implemented in accordance with the requirements set forth in the methodology, whereby the selected sample size follows the 90% confidence interval </w:t>
      </w:r>
      <w:r w:rsidRPr="001871BC">
        <w:rPr>
          <w:lang w:bidi="en-US"/>
        </w:rPr>
        <w:t>and a 10% margin of error (90/10) requirements.</w:t>
      </w:r>
      <w:r w:rsidR="00FE578C" w:rsidRPr="001871BC">
        <w:rPr>
          <w:lang w:bidi="en-US"/>
        </w:rPr>
        <w:t xml:space="preserve"> Mr. Szymon Mikolajczyk from Climate Focus was placed in charge of advising JRI Indonesia on the VPA specific monitoring procedures. </w:t>
      </w:r>
      <w:r w:rsidR="00D70E69" w:rsidRPr="001871BC">
        <w:rPr>
          <w:lang w:val="en-US" w:eastAsia="ja-JP" w:bidi="en-US"/>
        </w:rPr>
        <w:t>JRI recruited 1</w:t>
      </w:r>
      <w:r w:rsidR="00385465">
        <w:rPr>
          <w:lang w:val="en-US" w:eastAsia="ja-JP" w:bidi="en-US"/>
        </w:rPr>
        <w:t>1</w:t>
      </w:r>
      <w:r w:rsidR="00133C9E" w:rsidRPr="001871BC">
        <w:rPr>
          <w:lang w:val="en-US" w:eastAsia="ja-JP" w:bidi="en-US"/>
        </w:rPr>
        <w:t xml:space="preserve"> surveyors and </w:t>
      </w:r>
      <w:r w:rsidR="00385465">
        <w:rPr>
          <w:lang w:val="en-US" w:eastAsia="ja-JP" w:bidi="en-US"/>
        </w:rPr>
        <w:t>2</w:t>
      </w:r>
      <w:r w:rsidR="00133C9E" w:rsidRPr="001871BC">
        <w:rPr>
          <w:lang w:val="en-US" w:eastAsia="ja-JP" w:bidi="en-US"/>
        </w:rPr>
        <w:t xml:space="preserve"> s</w:t>
      </w:r>
      <w:r w:rsidR="00D70E69" w:rsidRPr="001871BC">
        <w:rPr>
          <w:lang w:val="en-US" w:eastAsia="ja-JP" w:bidi="en-US"/>
        </w:rPr>
        <w:t xml:space="preserve">upervisors for the enumeration. </w:t>
      </w:r>
      <w:r w:rsidR="00133C9E" w:rsidRPr="001871BC">
        <w:rPr>
          <w:lang w:val="en-US" w:eastAsia="ja-JP" w:bidi="en-US"/>
        </w:rPr>
        <w:t xml:space="preserve">All these surveyors received training on survey and data collection techniques and they were supervised by </w:t>
      </w:r>
      <w:r w:rsidR="00D70E69" w:rsidRPr="001871BC">
        <w:rPr>
          <w:lang w:val="en-US" w:eastAsia="ja-JP" w:bidi="en-US"/>
        </w:rPr>
        <w:t>the Project Leader</w:t>
      </w:r>
      <w:r w:rsidR="00133C9E" w:rsidRPr="001871BC">
        <w:rPr>
          <w:lang w:val="en-US" w:eastAsia="ja-JP" w:bidi="en-US"/>
        </w:rPr>
        <w:t xml:space="preserve"> during</w:t>
      </w:r>
      <w:r w:rsidR="00D70E69" w:rsidRPr="001871BC">
        <w:rPr>
          <w:lang w:val="en-US" w:eastAsia="ja-JP" w:bidi="en-US"/>
        </w:rPr>
        <w:t xml:space="preserve"> survey</w:t>
      </w:r>
      <w:r w:rsidR="00133C9E" w:rsidRPr="006B36D6">
        <w:rPr>
          <w:lang w:val="en-US" w:eastAsia="ja-JP" w:bidi="en-US"/>
        </w:rPr>
        <w:t xml:space="preserve"> implementation. </w:t>
      </w:r>
      <w:r w:rsidR="00D70E69" w:rsidRPr="006B36D6">
        <w:rPr>
          <w:lang w:val="en-US" w:eastAsia="ja-JP" w:bidi="en-US"/>
        </w:rPr>
        <w:t>D</w:t>
      </w:r>
      <w:r w:rsidR="00133C9E" w:rsidRPr="006B36D6">
        <w:rPr>
          <w:lang w:val="en-US" w:eastAsia="ja-JP" w:bidi="en-US"/>
        </w:rPr>
        <w:t>ata tabulation, analysis and reporting was prepared by JRI Indonesia.</w:t>
      </w:r>
    </w:p>
    <w:p w14:paraId="4DAC994C" w14:textId="77777777" w:rsidR="00FE578C" w:rsidRPr="006B36D6" w:rsidRDefault="00FE578C" w:rsidP="00FE578C">
      <w:pPr>
        <w:rPr>
          <w:lang w:bidi="en-US"/>
        </w:rPr>
      </w:pPr>
    </w:p>
    <w:p w14:paraId="7181C5DC" w14:textId="77777777" w:rsidR="00AB175F" w:rsidRPr="00E87B13" w:rsidRDefault="00AB175F" w:rsidP="00AB175F">
      <w:pPr>
        <w:rPr>
          <w:lang w:val="en-US" w:eastAsia="ja-JP" w:bidi="en-US"/>
        </w:rPr>
      </w:pPr>
      <w:r w:rsidRPr="00E87B13">
        <w:rPr>
          <w:lang w:val="en-US" w:eastAsia="ja-JP" w:bidi="en-US"/>
        </w:rPr>
        <w:t xml:space="preserve">Hivos internally designed and implemented </w:t>
      </w:r>
      <w:r w:rsidRPr="00417FEF">
        <w:rPr>
          <w:lang w:val="en-US" w:eastAsia="ja-JP" w:bidi="en-US"/>
        </w:rPr>
        <w:t>the KPT</w:t>
      </w:r>
      <w:r w:rsidR="00E87B13" w:rsidRPr="00417FEF">
        <w:rPr>
          <w:lang w:val="en-US" w:eastAsia="ja-JP" w:bidi="en-US"/>
        </w:rPr>
        <w:t xml:space="preserve"> in </w:t>
      </w:r>
      <w:r w:rsidR="00D36860" w:rsidRPr="00417FEF">
        <w:rPr>
          <w:lang w:val="en-US" w:eastAsia="ja-JP" w:bidi="en-US"/>
        </w:rPr>
        <w:t xml:space="preserve">December </w:t>
      </w:r>
      <w:r w:rsidR="00E87B13" w:rsidRPr="00417FEF">
        <w:rPr>
          <w:lang w:val="en-US" w:eastAsia="ja-JP" w:bidi="en-US"/>
        </w:rPr>
        <w:t>201</w:t>
      </w:r>
      <w:r w:rsidR="00D36860" w:rsidRPr="00417FEF">
        <w:rPr>
          <w:lang w:val="en-US" w:eastAsia="ja-JP" w:bidi="en-US"/>
        </w:rPr>
        <w:t>7</w:t>
      </w:r>
      <w:r w:rsidRPr="00417FEF">
        <w:rPr>
          <w:lang w:val="en-US" w:eastAsia="ja-JP" w:bidi="en-US"/>
        </w:rPr>
        <w:t>, which was</w:t>
      </w:r>
      <w:r w:rsidRPr="00E87B13">
        <w:rPr>
          <w:lang w:val="en-US" w:eastAsia="ja-JP" w:bidi="en-US"/>
        </w:rPr>
        <w:t xml:space="preserve"> supervised by </w:t>
      </w:r>
      <w:r w:rsidR="0039216E" w:rsidRPr="0039216E">
        <w:rPr>
          <w:lang w:val="en-US" w:eastAsia="ja-JP" w:bidi="en-US"/>
        </w:rPr>
        <w:t>Mr</w:t>
      </w:r>
      <w:r w:rsidR="0039216E">
        <w:rPr>
          <w:lang w:val="en-US" w:eastAsia="ja-JP" w:bidi="en-US"/>
        </w:rPr>
        <w:t>.</w:t>
      </w:r>
      <w:r w:rsidR="0039216E" w:rsidRPr="0039216E">
        <w:rPr>
          <w:lang w:val="en-US" w:eastAsia="ja-JP" w:bidi="en-US"/>
        </w:rPr>
        <w:t xml:space="preserve"> Agung Lenggono </w:t>
      </w:r>
      <w:r w:rsidRPr="00E87B13">
        <w:rPr>
          <w:lang w:val="en-US" w:eastAsia="ja-JP" w:bidi="en-US"/>
        </w:rPr>
        <w:t>and supported by Mr. Szymon Mikolajczyk. Data collection for the KPT was conducted by JRI, employing an experienced team (also responsible to carry out the Biogas User Survey). Tabulation and analysis of results was conducted by Mr. Szymon Mikolajczyk.</w:t>
      </w:r>
    </w:p>
    <w:p w14:paraId="1A906D2E" w14:textId="77777777" w:rsidR="00671973" w:rsidRPr="006B36D6" w:rsidRDefault="00671973" w:rsidP="00EF20AF">
      <w:pPr>
        <w:rPr>
          <w:rFonts w:ascii="Times New Roman" w:hAnsi="Times New Roman" w:cs="Times New Roman"/>
          <w:szCs w:val="22"/>
          <w:lang w:val="en-US" w:eastAsia="nl-BE"/>
        </w:rPr>
      </w:pPr>
    </w:p>
    <w:p w14:paraId="31B932B0" w14:textId="77777777" w:rsidR="00EF20AF" w:rsidRDefault="00EF20AF" w:rsidP="00EF20AF">
      <w:pPr>
        <w:rPr>
          <w:lang w:bidi="en-US"/>
        </w:rPr>
      </w:pPr>
      <w:r w:rsidRPr="006B36D6">
        <w:rPr>
          <w:lang w:bidi="en-US"/>
        </w:rPr>
        <w:t xml:space="preserve">As per registered </w:t>
      </w:r>
      <w:r w:rsidR="00791CF3" w:rsidRPr="006B36D6">
        <w:rPr>
          <w:lang w:bidi="en-US"/>
        </w:rPr>
        <w:t>VPA-</w:t>
      </w:r>
      <w:r w:rsidRPr="006B36D6">
        <w:rPr>
          <w:lang w:bidi="en-US"/>
        </w:rPr>
        <w:t xml:space="preserve">DD and </w:t>
      </w:r>
      <w:r w:rsidR="00791CF3" w:rsidRPr="006B36D6">
        <w:rPr>
          <w:lang w:bidi="en-US"/>
        </w:rPr>
        <w:t>GS PoA P</w:t>
      </w:r>
      <w:r w:rsidRPr="006B36D6">
        <w:rPr>
          <w:lang w:bidi="en-US"/>
        </w:rPr>
        <w:t xml:space="preserve">assport a number of monitoring activities were undertaken for this monitoring period. The </w:t>
      </w:r>
      <w:r w:rsidR="00671973" w:rsidRPr="006B36D6">
        <w:rPr>
          <w:lang w:bidi="en-US"/>
        </w:rPr>
        <w:t xml:space="preserve">monitoring </w:t>
      </w:r>
      <w:r w:rsidRPr="006B36D6">
        <w:rPr>
          <w:lang w:bidi="en-US"/>
        </w:rPr>
        <w:t>surveys that were execu</w:t>
      </w:r>
      <w:r w:rsidR="00793695" w:rsidRPr="006B36D6">
        <w:rPr>
          <w:lang w:bidi="en-US"/>
        </w:rPr>
        <w:t>ted and the entities involved are</w:t>
      </w:r>
      <w:r w:rsidRPr="006B36D6">
        <w:rPr>
          <w:lang w:bidi="en-US"/>
        </w:rPr>
        <w:t xml:space="preserve"> shown in the next figure:</w:t>
      </w:r>
    </w:p>
    <w:p w14:paraId="28DA4D86" w14:textId="77777777" w:rsidR="00977E05" w:rsidRDefault="00977E05" w:rsidP="00EF20AF">
      <w:pPr>
        <w:rPr>
          <w:lang w:bidi="en-US"/>
        </w:rPr>
      </w:pPr>
    </w:p>
    <w:p w14:paraId="59DCE160" w14:textId="73DA5508" w:rsidR="00977E05" w:rsidRDefault="00D101EC" w:rsidP="00EF20AF">
      <w:pPr>
        <w:rPr>
          <w:lang w:bidi="en-US"/>
        </w:rPr>
      </w:pPr>
      <w:r>
        <w:rPr>
          <w:noProof/>
          <w:lang w:val="en-US"/>
        </w:rPr>
        <w:drawing>
          <wp:inline distT="0" distB="0" distL="0" distR="0" wp14:anchorId="31B6F67A" wp14:editId="496CF406">
            <wp:extent cx="531622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6220" cy="2895600"/>
                    </a:xfrm>
                    <a:prstGeom prst="rect">
                      <a:avLst/>
                    </a:prstGeom>
                    <a:noFill/>
                  </pic:spPr>
                </pic:pic>
              </a:graphicData>
            </a:graphic>
          </wp:inline>
        </w:drawing>
      </w:r>
    </w:p>
    <w:p w14:paraId="09BEF599" w14:textId="77777777" w:rsidR="005B1CA1" w:rsidRPr="006B36D6" w:rsidRDefault="005B22B1" w:rsidP="00EF20AF">
      <w:pPr>
        <w:rPr>
          <w:lang w:bidi="en-US"/>
        </w:rPr>
      </w:pPr>
      <w:r>
        <w:rPr>
          <w:noProof/>
          <w:lang w:val="en-US"/>
        </w:rPr>
        <mc:AlternateContent>
          <mc:Choice Requires="wps">
            <w:drawing>
              <wp:anchor distT="0" distB="0" distL="114300" distR="114300" simplePos="0" relativeHeight="251661312" behindDoc="0" locked="0" layoutInCell="1" allowOverlap="1" wp14:anchorId="6A590B35" wp14:editId="750FDCF9">
                <wp:simplePos x="0" y="0"/>
                <wp:positionH relativeFrom="column">
                  <wp:posOffset>-423</wp:posOffset>
                </wp:positionH>
                <wp:positionV relativeFrom="paragraph">
                  <wp:posOffset>67945</wp:posOffset>
                </wp:positionV>
                <wp:extent cx="5486400" cy="151130"/>
                <wp:effectExtent l="0" t="0" r="0" b="127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51130"/>
                        </a:xfrm>
                        <a:prstGeom prst="rect">
                          <a:avLst/>
                        </a:prstGeom>
                        <a:solidFill>
                          <a:prstClr val="white"/>
                        </a:solidFill>
                        <a:ln>
                          <a:noFill/>
                        </a:ln>
                        <a:effectLst/>
                      </wps:spPr>
                      <wps:txbx>
                        <w:txbxContent>
                          <w:p w14:paraId="7061D640" w14:textId="77777777" w:rsidR="006502E6" w:rsidRPr="00D22262" w:rsidRDefault="006502E6" w:rsidP="00EF20AF">
                            <w:pPr>
                              <w:pStyle w:val="Caption"/>
                              <w:rPr>
                                <w:noProof/>
                                <w:szCs w:val="24"/>
                              </w:rPr>
                            </w:pPr>
                            <w:r w:rsidRPr="005B22B1">
                              <w:t xml:space="preserve">Figure </w:t>
                            </w:r>
                            <w:r w:rsidRPr="005B22B1">
                              <w:fldChar w:fldCharType="begin"/>
                            </w:r>
                            <w:r w:rsidRPr="005B22B1">
                              <w:instrText xml:space="preserve"> SEQ Figure \* ARABIC </w:instrText>
                            </w:r>
                            <w:r w:rsidRPr="005B22B1">
                              <w:fldChar w:fldCharType="separate"/>
                            </w:r>
                            <w:r>
                              <w:rPr>
                                <w:noProof/>
                              </w:rPr>
                              <w:t>4</w:t>
                            </w:r>
                            <w:r w:rsidRPr="005B22B1">
                              <w:rPr>
                                <w:noProof/>
                              </w:rPr>
                              <w:fldChar w:fldCharType="end"/>
                            </w:r>
                            <w:r w:rsidRPr="005B22B1">
                              <w:t>: Surveys executed and entities involved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590B35" id="Text Box 20" o:spid="_x0000_s1027" type="#_x0000_t202" style="position:absolute;left:0;text-align:left;margin-left:-.05pt;margin-top:5.35pt;width:6in;height:1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" stroked="f">
                <v:path arrowok="t"/>
                <v:textbox style="mso-fit-shape-to-text:t" inset="0,0,0,0">
                  <w:txbxContent>
                    <w:p w14:paraId="7061D640" w14:textId="77777777" w:rsidR="006502E6" w:rsidRPr="00D22262" w:rsidRDefault="006502E6" w:rsidP="00EF20AF">
                      <w:pPr>
                        <w:pStyle w:val="Caption"/>
                        <w:rPr>
                          <w:noProof/>
                          <w:szCs w:val="24"/>
                        </w:rPr>
                      </w:pPr>
                      <w:r w:rsidRPr="005B22B1">
                        <w:t xml:space="preserve">Figure </w:t>
                      </w:r>
                      <w:r w:rsidRPr="005B22B1">
                        <w:fldChar w:fldCharType="begin"/>
                      </w:r>
                      <w:r w:rsidRPr="005B22B1">
                        <w:instrText xml:space="preserve"> SEQ Figure \* ARABIC </w:instrText>
                      </w:r>
                      <w:r w:rsidRPr="005B22B1">
                        <w:fldChar w:fldCharType="separate"/>
                      </w:r>
                      <w:r>
                        <w:rPr>
                          <w:noProof/>
                        </w:rPr>
                        <w:t>4</w:t>
                      </w:r>
                      <w:r w:rsidRPr="005B22B1">
                        <w:rPr>
                          <w:noProof/>
                        </w:rPr>
                        <w:fldChar w:fldCharType="end"/>
                      </w:r>
                      <w:r w:rsidRPr="005B22B1">
                        <w:t>: Surveys executed and entities involved</w:t>
                      </w:r>
                    </w:p>
                  </w:txbxContent>
                </v:textbox>
              </v:shape>
            </w:pict>
          </mc:Fallback>
        </mc:AlternateContent>
      </w:r>
    </w:p>
    <w:p w14:paraId="6A6ED92B" w14:textId="77777777" w:rsidR="00AB175F" w:rsidRPr="006B36D6" w:rsidRDefault="00AB175F" w:rsidP="00AB175F">
      <w:pPr>
        <w:rPr>
          <w:lang w:bidi="en-US"/>
        </w:rPr>
      </w:pPr>
      <w:r w:rsidRPr="006B36D6">
        <w:rPr>
          <w:lang w:bidi="en-US"/>
        </w:rPr>
        <w:lastRenderedPageBreak/>
        <w:t xml:space="preserve">In terms of data monitoring, IDBP has one dedicated staff to input all the data into the IDBP Database that comes into the National Office. This is the Database Officer. In one of the Provincial Offices (East Java) a Database Assistant is responsible to perform the data entry into the IDBP Database directly. The reason for this is because East Java is the area where a large part of the biodigesters was initially implemented. All inputs are coordinated at the Central Office in Jakarta. </w:t>
      </w:r>
    </w:p>
    <w:p w14:paraId="398E488C" w14:textId="77777777" w:rsidR="000138D7" w:rsidRPr="006B36D6" w:rsidRDefault="000138D7" w:rsidP="001E6970">
      <w:pPr>
        <w:rPr>
          <w:lang w:bidi="en-US"/>
        </w:rPr>
      </w:pPr>
    </w:p>
    <w:p w14:paraId="2281FB5A" w14:textId="77777777" w:rsidR="000138D7" w:rsidRPr="006B36D6" w:rsidRDefault="000138D7" w:rsidP="001E6970">
      <w:pPr>
        <w:rPr>
          <w:lang w:bidi="en-US"/>
        </w:rPr>
      </w:pPr>
      <w:r w:rsidRPr="006B36D6">
        <w:rPr>
          <w:lang w:bidi="en-US"/>
        </w:rPr>
        <w:t>Hivos, based on the hard copies of the Household Agreement and the Completion Report from the biodigester constructor, is responsible for entering data into the centralised record-keeping database. It is Hivos’s responsibility to ensure that data is entered correctly and to follow-up with the supplier where errors or missing data appeared.</w:t>
      </w:r>
    </w:p>
    <w:p w14:paraId="6F947306" w14:textId="77777777" w:rsidR="000138D7" w:rsidRPr="006B36D6" w:rsidRDefault="000138D7" w:rsidP="001E6970">
      <w:pPr>
        <w:rPr>
          <w:lang w:bidi="en-US"/>
        </w:rPr>
      </w:pPr>
    </w:p>
    <w:p w14:paraId="2D0DAA63" w14:textId="77777777" w:rsidR="000138D7" w:rsidRPr="006B36D6" w:rsidRDefault="000138D7" w:rsidP="001E6970">
      <w:pPr>
        <w:rPr>
          <w:lang w:bidi="en-US"/>
        </w:rPr>
      </w:pPr>
      <w:r w:rsidRPr="006B36D6">
        <w:rPr>
          <w:lang w:bidi="en-US"/>
        </w:rPr>
        <w:t xml:space="preserve">Only the National Office can carry out payments to the CPOs. All sales records are sent to the National Office in the form of electronic files while the hard copies are stored in the provincial offices. </w:t>
      </w:r>
    </w:p>
    <w:p w14:paraId="004E5F87" w14:textId="77777777" w:rsidR="000138D7" w:rsidRPr="006B36D6" w:rsidRDefault="000138D7" w:rsidP="000140FF">
      <w:pPr>
        <w:autoSpaceDE w:val="0"/>
        <w:autoSpaceDN w:val="0"/>
        <w:adjustRightInd w:val="0"/>
        <w:spacing w:line="240" w:lineRule="auto"/>
        <w:rPr>
          <w:lang w:bidi="en-US"/>
        </w:rPr>
      </w:pPr>
    </w:p>
    <w:p w14:paraId="59B35D10" w14:textId="77777777" w:rsidR="00AF60A2" w:rsidRPr="006B36D6" w:rsidRDefault="005270A2" w:rsidP="004E7089">
      <w:pPr>
        <w:pStyle w:val="Heading2"/>
      </w:pPr>
      <w:bookmarkStart w:id="109" w:name="_Toc353107627"/>
      <w:bookmarkStart w:id="110" w:name="_Toc478050162"/>
      <w:r w:rsidRPr="006B36D6">
        <w:t xml:space="preserve">2.2 </w:t>
      </w:r>
      <w:r w:rsidR="00793695" w:rsidRPr="006B36D6">
        <w:tab/>
      </w:r>
      <w:r w:rsidRPr="006B36D6">
        <w:t>Description of human resources</w:t>
      </w:r>
      <w:bookmarkEnd w:id="109"/>
      <w:bookmarkEnd w:id="110"/>
    </w:p>
    <w:p w14:paraId="5106104C" w14:textId="77777777" w:rsidR="005270A2" w:rsidRPr="006B36D6" w:rsidRDefault="005270A2" w:rsidP="005270A2">
      <w:pPr>
        <w:rPr>
          <w:lang w:bidi="en-US"/>
        </w:rPr>
      </w:pPr>
    </w:p>
    <w:p w14:paraId="70AC0188" w14:textId="77777777" w:rsidR="007C798D" w:rsidRPr="006B36D6" w:rsidRDefault="00133C9E" w:rsidP="001E6970">
      <w:pPr>
        <w:rPr>
          <w:lang w:bidi="en-US"/>
        </w:rPr>
      </w:pPr>
      <w:r w:rsidRPr="006B36D6">
        <w:rPr>
          <w:b/>
          <w:lang w:bidi="en-US"/>
        </w:rPr>
        <w:t>Robert de Groot:</w:t>
      </w:r>
      <w:r w:rsidRPr="006B36D6">
        <w:rPr>
          <w:lang w:bidi="en-US"/>
        </w:rPr>
        <w:t xml:space="preserve"> Robert de Groot is the Programme Manager of IDBP. Robert is in charge of overall project management and acts as the key contact person between Hivos and the Indonesian Government. Robert approves any financial payments that are made to participating partners and monitors the partners' progress on a monthly basis. The Provincial Coordinators coordinate with Robert directly on a daily basis to provide updates about any occurring issues, implementation progress and working relations with partners.</w:t>
      </w:r>
    </w:p>
    <w:p w14:paraId="11C3BB04" w14:textId="77777777" w:rsidR="00133C9E" w:rsidRPr="006B36D6" w:rsidRDefault="00133C9E" w:rsidP="001E6970">
      <w:pPr>
        <w:rPr>
          <w:lang w:bidi="en-US"/>
        </w:rPr>
      </w:pPr>
    </w:p>
    <w:p w14:paraId="1CEA3EA1" w14:textId="77777777" w:rsidR="005270A2" w:rsidRPr="006B36D6" w:rsidRDefault="009F12DF" w:rsidP="001E6970">
      <w:pPr>
        <w:rPr>
          <w:lang w:bidi="en-US"/>
        </w:rPr>
      </w:pPr>
      <w:r w:rsidRPr="006B36D6">
        <w:rPr>
          <w:b/>
          <w:lang w:bidi="en-US"/>
        </w:rPr>
        <w:t>Rita Maria:</w:t>
      </w:r>
      <w:r w:rsidRPr="006B36D6">
        <w:rPr>
          <w:lang w:bidi="en-US"/>
        </w:rPr>
        <w:t xml:space="preserve"> Rita Maria is in charge of running operations at JRI Research, a surveyor company operating in Indonesia. JRI Research employs researchers, surveyors and statisticians and has been associated with the IBDP programme since 2009. JRI has been in charge of implementing and analysis the BUS 201</w:t>
      </w:r>
      <w:r w:rsidR="005B1CA1">
        <w:rPr>
          <w:lang w:bidi="en-US"/>
        </w:rPr>
        <w:t>7</w:t>
      </w:r>
      <w:r w:rsidRPr="006B36D6">
        <w:rPr>
          <w:lang w:bidi="en-US"/>
        </w:rPr>
        <w:t>, as well as previous versions of this survey</w:t>
      </w:r>
      <w:r w:rsidR="00B76B6C" w:rsidRPr="006B36D6">
        <w:rPr>
          <w:lang w:bidi="en-US"/>
        </w:rPr>
        <w:t xml:space="preserve"> (including BUS 201</w:t>
      </w:r>
      <w:r w:rsidR="005B1CA1">
        <w:rPr>
          <w:lang w:bidi="en-US"/>
        </w:rPr>
        <w:t>6</w:t>
      </w:r>
      <w:r w:rsidR="005D4B05" w:rsidRPr="006B36D6">
        <w:rPr>
          <w:lang w:bidi="en-US"/>
        </w:rPr>
        <w:t xml:space="preserve"> applied in the previous monitoring period).</w:t>
      </w:r>
    </w:p>
    <w:p w14:paraId="6171667A" w14:textId="77777777" w:rsidR="000C74EE" w:rsidRPr="006B36D6" w:rsidRDefault="000C74EE" w:rsidP="001E6970">
      <w:pPr>
        <w:rPr>
          <w:lang w:bidi="en-US"/>
        </w:rPr>
      </w:pPr>
    </w:p>
    <w:p w14:paraId="567534CE" w14:textId="22D1B1C2" w:rsidR="007C798D" w:rsidRPr="006B36D6" w:rsidRDefault="00D80F4F" w:rsidP="001E6970">
      <w:pPr>
        <w:rPr>
          <w:lang w:bidi="en-US"/>
        </w:rPr>
      </w:pPr>
      <w:r w:rsidRPr="00D80F4F">
        <w:rPr>
          <w:b/>
          <w:lang w:bidi="en-US"/>
        </w:rPr>
        <w:t>Agung Lenggono</w:t>
      </w:r>
      <w:r w:rsidR="009F12DF" w:rsidRPr="00D80F4F">
        <w:rPr>
          <w:b/>
          <w:lang w:bidi="en-US"/>
        </w:rPr>
        <w:t>:</w:t>
      </w:r>
      <w:r w:rsidR="009F12DF" w:rsidRPr="00D80F4F">
        <w:rPr>
          <w:lang w:bidi="en-US"/>
        </w:rPr>
        <w:t xml:space="preserve"> </w:t>
      </w:r>
      <w:r w:rsidRPr="00D80F4F">
        <w:rPr>
          <w:lang w:bidi="en-US"/>
        </w:rPr>
        <w:t>Agung</w:t>
      </w:r>
      <w:r w:rsidR="009F12DF" w:rsidRPr="00D80F4F">
        <w:rPr>
          <w:lang w:bidi="en-US"/>
        </w:rPr>
        <w:t xml:space="preserve"> was responsible for the preparation of the KPT (BFT and PFT) that was implemented in </w:t>
      </w:r>
      <w:r w:rsidR="00C00754" w:rsidRPr="00D80F4F">
        <w:rPr>
          <w:lang w:bidi="en-US"/>
        </w:rPr>
        <w:t xml:space="preserve">December </w:t>
      </w:r>
      <w:r w:rsidR="005D4B05" w:rsidRPr="00D80F4F">
        <w:rPr>
          <w:lang w:bidi="en-US"/>
        </w:rPr>
        <w:t>201</w:t>
      </w:r>
      <w:r w:rsidRPr="00D80F4F">
        <w:rPr>
          <w:lang w:bidi="en-US"/>
        </w:rPr>
        <w:t>7</w:t>
      </w:r>
      <w:r w:rsidR="009F12DF" w:rsidRPr="00D80F4F">
        <w:rPr>
          <w:lang w:bidi="en-US"/>
        </w:rPr>
        <w:t>. He works as the senior biogas expert coordinating in t</w:t>
      </w:r>
      <w:r w:rsidR="005810D5">
        <w:rPr>
          <w:lang w:bidi="en-US"/>
        </w:rPr>
        <w:t>he IDBP programme in Indonesia and has been involved in overseeing the carbon asset development process of the programme since 2015.</w:t>
      </w:r>
    </w:p>
    <w:p w14:paraId="69779E8C" w14:textId="77777777" w:rsidR="007C798D" w:rsidRPr="006B36D6" w:rsidRDefault="007C798D" w:rsidP="001E6970">
      <w:pPr>
        <w:rPr>
          <w:lang w:bidi="en-US"/>
        </w:rPr>
      </w:pPr>
    </w:p>
    <w:p w14:paraId="2D0A474A" w14:textId="77777777" w:rsidR="00133C9E" w:rsidRPr="006B36D6" w:rsidRDefault="00133C9E" w:rsidP="001B2A06">
      <w:pPr>
        <w:rPr>
          <w:lang w:bidi="en-US"/>
        </w:rPr>
      </w:pPr>
      <w:r w:rsidRPr="006B36D6">
        <w:rPr>
          <w:b/>
          <w:lang w:bidi="en-US"/>
        </w:rPr>
        <w:t>Chabi Romzini:</w:t>
      </w:r>
      <w:r w:rsidRPr="006B36D6">
        <w:rPr>
          <w:lang w:bidi="en-US"/>
        </w:rPr>
        <w:t xml:space="preserve"> Chabi is responsible for overseeing all data entry processes into the IDBP Database. This includes updating implementation figures on a monthly basis, tracking the operational rate of installed biodigesters, and tracking CPO and user trainings, amongst others. Chabi is responsible for centralising all the data that is sent in from the provincial offices.</w:t>
      </w:r>
    </w:p>
    <w:p w14:paraId="7E5DA0F8" w14:textId="77777777" w:rsidR="00133C9E" w:rsidRPr="006B36D6" w:rsidRDefault="00133C9E" w:rsidP="001E6970">
      <w:pPr>
        <w:rPr>
          <w:lang w:bidi="en-US"/>
        </w:rPr>
      </w:pPr>
      <w:r w:rsidRPr="006B36D6">
        <w:rPr>
          <w:lang w:bidi="en-US"/>
        </w:rPr>
        <w:t xml:space="preserve"> </w:t>
      </w:r>
    </w:p>
    <w:p w14:paraId="68F5480C" w14:textId="77777777" w:rsidR="00133C9E" w:rsidRPr="006B36D6" w:rsidRDefault="00133C9E" w:rsidP="001E6970">
      <w:pPr>
        <w:rPr>
          <w:lang w:bidi="en-US"/>
        </w:rPr>
      </w:pPr>
      <w:r w:rsidRPr="00E87B13">
        <w:rPr>
          <w:lang w:bidi="en-US"/>
        </w:rPr>
        <w:t xml:space="preserve">In data entry proses, Chabi is assisted by </w:t>
      </w:r>
      <w:r w:rsidR="0087293C" w:rsidRPr="00E87B13">
        <w:rPr>
          <w:lang w:bidi="en-US"/>
        </w:rPr>
        <w:t xml:space="preserve">Dian Legowo in Jakarta, </w:t>
      </w:r>
      <w:r w:rsidRPr="00E87B13">
        <w:rPr>
          <w:lang w:bidi="en-US"/>
        </w:rPr>
        <w:t>Kristian</w:t>
      </w:r>
      <w:r w:rsidRPr="006B36D6">
        <w:rPr>
          <w:lang w:bidi="en-US"/>
        </w:rPr>
        <w:t xml:space="preserve"> Chandra as a data entry staff in East Java and Baiq Herni as a data entry staff in NTB. </w:t>
      </w:r>
      <w:r w:rsidR="0087293C">
        <w:rPr>
          <w:lang w:bidi="en-US"/>
        </w:rPr>
        <w:t>They</w:t>
      </w:r>
      <w:r w:rsidRPr="006B36D6">
        <w:rPr>
          <w:lang w:bidi="en-US"/>
        </w:rPr>
        <w:t xml:space="preserve"> are responsible for data </w:t>
      </w:r>
      <w:r w:rsidRPr="006B36D6">
        <w:rPr>
          <w:lang w:bidi="en-US"/>
        </w:rPr>
        <w:lastRenderedPageBreak/>
        <w:t>entry proses and send the data to Jakarta (NBPSO) every week for synchronization. For subsidy payment proses, Chabi should verify the data first before send it to finance officer.</w:t>
      </w:r>
    </w:p>
    <w:p w14:paraId="24D9DB3D" w14:textId="77777777" w:rsidR="007C798D" w:rsidRPr="006B36D6" w:rsidRDefault="007C798D" w:rsidP="001E6970">
      <w:pPr>
        <w:rPr>
          <w:lang w:bidi="en-US"/>
        </w:rPr>
      </w:pPr>
    </w:p>
    <w:p w14:paraId="61BEEE61" w14:textId="74CBF433" w:rsidR="005810D5" w:rsidRPr="006B36D6" w:rsidRDefault="007C798D" w:rsidP="005270A2">
      <w:pPr>
        <w:rPr>
          <w:lang w:bidi="en-US"/>
        </w:rPr>
      </w:pPr>
      <w:r w:rsidRPr="006B36D6">
        <w:rPr>
          <w:b/>
          <w:lang w:bidi="en-US"/>
        </w:rPr>
        <w:t>Szymon Mikolajczyk:</w:t>
      </w:r>
      <w:r w:rsidRPr="006B36D6">
        <w:rPr>
          <w:lang w:bidi="en-US"/>
        </w:rPr>
        <w:t xml:space="preserve"> The key responsible person for the preparation of this Monitoring Report. Szymon was selected consultant based on a tendering process conducted by Hivos. He has been involved with the IDBP since 2010 and assisted the IDBP throu</w:t>
      </w:r>
      <w:r w:rsidR="00B76B6C" w:rsidRPr="006B36D6">
        <w:rPr>
          <w:lang w:bidi="en-US"/>
        </w:rPr>
        <w:t xml:space="preserve">gh the Gold Standard validation, </w:t>
      </w:r>
      <w:r w:rsidRPr="006B36D6">
        <w:rPr>
          <w:lang w:bidi="en-US"/>
        </w:rPr>
        <w:t xml:space="preserve">registration </w:t>
      </w:r>
      <w:r w:rsidR="00B76B6C" w:rsidRPr="006B36D6">
        <w:rPr>
          <w:lang w:bidi="en-US"/>
        </w:rPr>
        <w:t xml:space="preserve">and first </w:t>
      </w:r>
      <w:r w:rsidR="005B1CA1">
        <w:rPr>
          <w:lang w:bidi="en-US"/>
        </w:rPr>
        <w:t>three</w:t>
      </w:r>
      <w:r w:rsidR="005D4B05" w:rsidRPr="006B36D6">
        <w:rPr>
          <w:lang w:bidi="en-US"/>
        </w:rPr>
        <w:t xml:space="preserve"> </w:t>
      </w:r>
      <w:r w:rsidR="00B76B6C" w:rsidRPr="006B36D6">
        <w:rPr>
          <w:lang w:bidi="en-US"/>
        </w:rPr>
        <w:t xml:space="preserve">verification </w:t>
      </w:r>
      <w:r w:rsidRPr="006B36D6">
        <w:rPr>
          <w:lang w:bidi="en-US"/>
        </w:rPr>
        <w:t>process</w:t>
      </w:r>
      <w:r w:rsidR="005D4B05" w:rsidRPr="006B36D6">
        <w:rPr>
          <w:lang w:bidi="en-US"/>
        </w:rPr>
        <w:t>es</w:t>
      </w:r>
      <w:r w:rsidRPr="006B36D6">
        <w:rPr>
          <w:lang w:bidi="en-US"/>
        </w:rPr>
        <w:t xml:space="preserve">. </w:t>
      </w:r>
    </w:p>
    <w:p w14:paraId="4D6D9DE1" w14:textId="77777777" w:rsidR="005270A2" w:rsidRPr="006B36D6" w:rsidRDefault="008D1135" w:rsidP="008D1135">
      <w:pPr>
        <w:pStyle w:val="Heading2"/>
      </w:pPr>
      <w:bookmarkStart w:id="111" w:name="_Toc353107628"/>
      <w:bookmarkStart w:id="112" w:name="_Toc478050163"/>
      <w:r w:rsidRPr="006B36D6">
        <w:t>2.3</w:t>
      </w:r>
      <w:r w:rsidRPr="006B36D6">
        <w:tab/>
        <w:t>Survey design</w:t>
      </w:r>
      <w:bookmarkEnd w:id="111"/>
      <w:bookmarkEnd w:id="112"/>
    </w:p>
    <w:p w14:paraId="014E8D8B" w14:textId="77777777" w:rsidR="008D1135" w:rsidRPr="006B36D6" w:rsidRDefault="008D1135" w:rsidP="008D1135">
      <w:pPr>
        <w:rPr>
          <w:lang w:bidi="en-US"/>
        </w:rPr>
      </w:pPr>
    </w:p>
    <w:p w14:paraId="3D98C7F1" w14:textId="77777777" w:rsidR="008D1135" w:rsidRPr="006B36D6" w:rsidRDefault="008D1135" w:rsidP="008D1135">
      <w:pPr>
        <w:rPr>
          <w:lang w:bidi="en-US"/>
        </w:rPr>
      </w:pPr>
      <w:r w:rsidRPr="006B36D6">
        <w:rPr>
          <w:lang w:bidi="en-US"/>
        </w:rPr>
        <w:t>The next table s</w:t>
      </w:r>
      <w:r w:rsidR="00F1291B" w:rsidRPr="006B36D6">
        <w:rPr>
          <w:lang w:bidi="en-US"/>
        </w:rPr>
        <w:t>ummarizes</w:t>
      </w:r>
      <w:r w:rsidRPr="006B36D6">
        <w:rPr>
          <w:lang w:bidi="en-US"/>
        </w:rPr>
        <w:t xml:space="preserve"> the design of the surveys:</w:t>
      </w:r>
    </w:p>
    <w:p w14:paraId="293B361B" w14:textId="77777777" w:rsidR="008D1135" w:rsidRPr="006B36D6" w:rsidRDefault="008D1135" w:rsidP="008D1135">
      <w:pPr>
        <w:rPr>
          <w:lang w:bidi="en-US"/>
        </w:rPr>
      </w:pPr>
    </w:p>
    <w:p w14:paraId="5F9768AC" w14:textId="0431F77C" w:rsidR="00B54827" w:rsidRPr="006B36D6" w:rsidRDefault="00B54827" w:rsidP="00B54827">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7</w:t>
      </w:r>
      <w:r w:rsidR="0014520D" w:rsidRPr="006B36D6">
        <w:fldChar w:fldCharType="end"/>
      </w:r>
      <w:r w:rsidRPr="006B36D6">
        <w:t>: Survey designs summary</w:t>
      </w:r>
      <w:r w:rsidR="00417FEF">
        <w:t xml:space="preserve"> (combined with the BUS used for VPA-1)</w:t>
      </w:r>
    </w:p>
    <w:tbl>
      <w:tblPr>
        <w:tblStyle w:val="TableGrid"/>
        <w:tblW w:w="9345" w:type="dxa"/>
        <w:tblLook w:val="04A0" w:firstRow="1" w:lastRow="0" w:firstColumn="1" w:lastColumn="0" w:noHBand="0" w:noVBand="1"/>
      </w:tblPr>
      <w:tblGrid>
        <w:gridCol w:w="1866"/>
        <w:gridCol w:w="2742"/>
        <w:gridCol w:w="2307"/>
        <w:gridCol w:w="2430"/>
      </w:tblGrid>
      <w:tr w:rsidR="00AB175F" w:rsidRPr="006B36D6" w14:paraId="7254A75D" w14:textId="77777777" w:rsidTr="000B7C81">
        <w:trPr>
          <w:cnfStyle w:val="100000000000" w:firstRow="1" w:lastRow="0" w:firstColumn="0" w:lastColumn="0" w:oddVBand="0" w:evenVBand="0" w:oddHBand="0" w:evenHBand="0" w:firstRowFirstColumn="0" w:firstRowLastColumn="0" w:lastRowFirstColumn="0" w:lastRowLastColumn="0"/>
        </w:trPr>
        <w:tc>
          <w:tcPr>
            <w:tcW w:w="1866" w:type="dxa"/>
            <w:shd w:val="clear" w:color="auto" w:fill="A6A6A6" w:themeFill="background1" w:themeFillShade="A6"/>
          </w:tcPr>
          <w:p w14:paraId="4E977789" w14:textId="77777777" w:rsidR="00AB175F" w:rsidRPr="006B36D6" w:rsidRDefault="00AB175F" w:rsidP="00E87B13">
            <w:pPr>
              <w:rPr>
                <w:sz w:val="20"/>
                <w:szCs w:val="20"/>
                <w:lang w:bidi="en-US"/>
              </w:rPr>
            </w:pPr>
            <w:r w:rsidRPr="006B36D6">
              <w:rPr>
                <w:sz w:val="20"/>
                <w:szCs w:val="20"/>
                <w:lang w:bidi="en-US"/>
              </w:rPr>
              <w:t>Item</w:t>
            </w:r>
          </w:p>
        </w:tc>
        <w:tc>
          <w:tcPr>
            <w:tcW w:w="2742" w:type="dxa"/>
            <w:shd w:val="clear" w:color="auto" w:fill="A6A6A6" w:themeFill="background1" w:themeFillShade="A6"/>
          </w:tcPr>
          <w:p w14:paraId="23D18F93" w14:textId="77777777" w:rsidR="00AB175F" w:rsidRPr="006B36D6" w:rsidRDefault="00AB175F" w:rsidP="00D36860">
            <w:pPr>
              <w:rPr>
                <w:sz w:val="20"/>
                <w:szCs w:val="20"/>
                <w:lang w:bidi="en-US"/>
              </w:rPr>
            </w:pPr>
            <w:r w:rsidRPr="006B36D6">
              <w:rPr>
                <w:sz w:val="20"/>
                <w:szCs w:val="20"/>
                <w:lang w:bidi="en-US"/>
              </w:rPr>
              <w:t>BUS 201</w:t>
            </w:r>
            <w:r w:rsidR="00D36860">
              <w:rPr>
                <w:sz w:val="20"/>
                <w:szCs w:val="20"/>
                <w:lang w:bidi="en-US"/>
              </w:rPr>
              <w:t>8</w:t>
            </w:r>
            <w:r w:rsidR="002D0003">
              <w:rPr>
                <w:sz w:val="20"/>
                <w:szCs w:val="20"/>
                <w:lang w:bidi="en-US"/>
              </w:rPr>
              <w:t xml:space="preserve"> </w:t>
            </w:r>
            <w:r w:rsidRPr="006B36D6">
              <w:rPr>
                <w:sz w:val="20"/>
                <w:szCs w:val="20"/>
                <w:lang w:bidi="en-US"/>
              </w:rPr>
              <w:t>(US + CMS)</w:t>
            </w:r>
          </w:p>
        </w:tc>
        <w:tc>
          <w:tcPr>
            <w:tcW w:w="2307" w:type="dxa"/>
            <w:shd w:val="clear" w:color="auto" w:fill="A6A6A6" w:themeFill="background1" w:themeFillShade="A6"/>
          </w:tcPr>
          <w:p w14:paraId="397DB4D9" w14:textId="77777777" w:rsidR="00AB175F" w:rsidRPr="00D04765" w:rsidRDefault="00AB175F" w:rsidP="00DA14CD">
            <w:pPr>
              <w:rPr>
                <w:sz w:val="20"/>
                <w:szCs w:val="20"/>
                <w:lang w:bidi="en-US"/>
              </w:rPr>
            </w:pPr>
            <w:r w:rsidRPr="00D04765">
              <w:rPr>
                <w:sz w:val="20"/>
                <w:szCs w:val="20"/>
                <w:lang w:bidi="en-US"/>
              </w:rPr>
              <w:t>KPT 201</w:t>
            </w:r>
            <w:r w:rsidR="00DA14CD">
              <w:rPr>
                <w:sz w:val="20"/>
                <w:szCs w:val="20"/>
                <w:lang w:bidi="en-US"/>
              </w:rPr>
              <w:t>8</w:t>
            </w:r>
            <w:r w:rsidRPr="00D04765">
              <w:rPr>
                <w:sz w:val="20"/>
                <w:szCs w:val="20"/>
                <w:lang w:bidi="en-US"/>
              </w:rPr>
              <w:t xml:space="preserve"> (PFT)</w:t>
            </w:r>
          </w:p>
        </w:tc>
        <w:tc>
          <w:tcPr>
            <w:tcW w:w="2430" w:type="dxa"/>
            <w:shd w:val="clear" w:color="auto" w:fill="A6A6A6" w:themeFill="background1" w:themeFillShade="A6"/>
          </w:tcPr>
          <w:p w14:paraId="268FB662" w14:textId="77777777" w:rsidR="00AB175F" w:rsidRPr="00D04765" w:rsidRDefault="00AB175F" w:rsidP="00DA14CD">
            <w:pPr>
              <w:rPr>
                <w:sz w:val="20"/>
                <w:szCs w:val="20"/>
                <w:lang w:bidi="en-US"/>
              </w:rPr>
            </w:pPr>
            <w:r w:rsidRPr="00D04765">
              <w:rPr>
                <w:sz w:val="20"/>
                <w:szCs w:val="20"/>
                <w:lang w:bidi="en-US"/>
              </w:rPr>
              <w:t>KPT 201</w:t>
            </w:r>
            <w:r w:rsidR="00DA14CD">
              <w:rPr>
                <w:sz w:val="20"/>
                <w:szCs w:val="20"/>
                <w:lang w:bidi="en-US"/>
              </w:rPr>
              <w:t>8</w:t>
            </w:r>
            <w:r w:rsidRPr="00D04765">
              <w:rPr>
                <w:sz w:val="20"/>
                <w:szCs w:val="20"/>
                <w:lang w:bidi="en-US"/>
              </w:rPr>
              <w:t xml:space="preserve"> (BFT)</w:t>
            </w:r>
          </w:p>
        </w:tc>
      </w:tr>
      <w:tr w:rsidR="00AB175F" w:rsidRPr="006B36D6" w14:paraId="1B6601FE" w14:textId="77777777" w:rsidTr="00E87B13">
        <w:tc>
          <w:tcPr>
            <w:tcW w:w="1866" w:type="dxa"/>
          </w:tcPr>
          <w:p w14:paraId="34A58BDA" w14:textId="77777777" w:rsidR="00AB175F" w:rsidRPr="006B36D6" w:rsidRDefault="00AB175F" w:rsidP="00E87B13">
            <w:pPr>
              <w:rPr>
                <w:b/>
                <w:sz w:val="20"/>
                <w:szCs w:val="20"/>
                <w:lang w:bidi="en-US"/>
              </w:rPr>
            </w:pPr>
            <w:r w:rsidRPr="006B36D6">
              <w:rPr>
                <w:b/>
                <w:sz w:val="20"/>
                <w:szCs w:val="20"/>
                <w:lang w:bidi="en-US"/>
              </w:rPr>
              <w:t>Target group</w:t>
            </w:r>
          </w:p>
        </w:tc>
        <w:tc>
          <w:tcPr>
            <w:tcW w:w="2742" w:type="dxa"/>
          </w:tcPr>
          <w:p w14:paraId="4DF307C8" w14:textId="39FD8B57" w:rsidR="00AB175F" w:rsidRPr="006B36D6" w:rsidRDefault="00AB175F" w:rsidP="008660EB">
            <w:pPr>
              <w:jc w:val="left"/>
              <w:rPr>
                <w:sz w:val="20"/>
                <w:szCs w:val="20"/>
                <w:lang w:bidi="en-US"/>
              </w:rPr>
            </w:pPr>
            <w:r w:rsidRPr="006B36D6">
              <w:rPr>
                <w:sz w:val="20"/>
                <w:szCs w:val="20"/>
                <w:lang w:bidi="en-US"/>
              </w:rPr>
              <w:t>Households with a biodigester that has been in use for at leas</w:t>
            </w:r>
            <w:r w:rsidR="00D36860">
              <w:rPr>
                <w:sz w:val="20"/>
                <w:szCs w:val="20"/>
                <w:lang w:bidi="en-US"/>
              </w:rPr>
              <w:t>t 6 months before the end of MP</w:t>
            </w:r>
            <w:r w:rsidR="008660EB">
              <w:rPr>
                <w:sz w:val="20"/>
                <w:szCs w:val="20"/>
                <w:lang w:bidi="en-US"/>
              </w:rPr>
              <w:t>I</w:t>
            </w:r>
            <w:r w:rsidRPr="006B36D6">
              <w:rPr>
                <w:sz w:val="20"/>
                <w:szCs w:val="20"/>
                <w:lang w:bidi="en-US"/>
              </w:rPr>
              <w:t xml:space="preserve"> of CPI</w:t>
            </w:r>
          </w:p>
        </w:tc>
        <w:tc>
          <w:tcPr>
            <w:tcW w:w="2307" w:type="dxa"/>
          </w:tcPr>
          <w:p w14:paraId="7F7E5879" w14:textId="77777777" w:rsidR="00AB175F" w:rsidRPr="006B36D6" w:rsidRDefault="00AB175F" w:rsidP="00E87B13">
            <w:pPr>
              <w:jc w:val="left"/>
              <w:rPr>
                <w:sz w:val="20"/>
                <w:szCs w:val="20"/>
                <w:lang w:bidi="en-US"/>
              </w:rPr>
            </w:pPr>
            <w:r w:rsidRPr="006B36D6">
              <w:rPr>
                <w:sz w:val="20"/>
                <w:szCs w:val="20"/>
                <w:lang w:bidi="en-US"/>
              </w:rPr>
              <w:t xml:space="preserve">Users with a biodigester </w:t>
            </w:r>
          </w:p>
        </w:tc>
        <w:tc>
          <w:tcPr>
            <w:tcW w:w="2430" w:type="dxa"/>
          </w:tcPr>
          <w:p w14:paraId="2D150B7A" w14:textId="77777777" w:rsidR="00AB175F" w:rsidRPr="006B36D6" w:rsidRDefault="00AB175F" w:rsidP="00E87B13">
            <w:pPr>
              <w:jc w:val="left"/>
              <w:rPr>
                <w:sz w:val="20"/>
                <w:szCs w:val="20"/>
                <w:lang w:bidi="en-US"/>
              </w:rPr>
            </w:pPr>
            <w:r w:rsidRPr="006B36D6">
              <w:rPr>
                <w:sz w:val="20"/>
                <w:szCs w:val="20"/>
                <w:lang w:bidi="en-US"/>
              </w:rPr>
              <w:t xml:space="preserve">Households without a biodigester </w:t>
            </w:r>
          </w:p>
        </w:tc>
      </w:tr>
      <w:tr w:rsidR="00AB175F" w:rsidRPr="006B36D6" w14:paraId="07F40AE3" w14:textId="77777777" w:rsidTr="00E87B13">
        <w:tc>
          <w:tcPr>
            <w:tcW w:w="1866" w:type="dxa"/>
          </w:tcPr>
          <w:p w14:paraId="3367295E" w14:textId="77777777" w:rsidR="00AB175F" w:rsidRPr="006B36D6" w:rsidRDefault="00AB175F" w:rsidP="00E87B13">
            <w:pPr>
              <w:rPr>
                <w:b/>
                <w:sz w:val="20"/>
                <w:szCs w:val="20"/>
                <w:lang w:bidi="en-US"/>
              </w:rPr>
            </w:pPr>
            <w:r w:rsidRPr="006B36D6">
              <w:rPr>
                <w:b/>
                <w:sz w:val="20"/>
                <w:szCs w:val="20"/>
                <w:lang w:bidi="en-US"/>
              </w:rPr>
              <w:t>Main topics</w:t>
            </w:r>
          </w:p>
        </w:tc>
        <w:tc>
          <w:tcPr>
            <w:tcW w:w="2742" w:type="dxa"/>
          </w:tcPr>
          <w:p w14:paraId="17AAC88D" w14:textId="77777777" w:rsidR="00AB175F" w:rsidRPr="006B36D6" w:rsidRDefault="00AB175F" w:rsidP="00E87B13">
            <w:pPr>
              <w:jc w:val="left"/>
              <w:rPr>
                <w:sz w:val="20"/>
                <w:szCs w:val="20"/>
                <w:lang w:bidi="en-US"/>
              </w:rPr>
            </w:pPr>
            <w:r w:rsidRPr="006B36D6">
              <w:rPr>
                <w:sz w:val="20"/>
                <w:szCs w:val="20"/>
                <w:lang w:bidi="en-US"/>
              </w:rPr>
              <w:t>Drop-off rate, user characteristics, fuel usage and SD survey</w:t>
            </w:r>
          </w:p>
        </w:tc>
        <w:tc>
          <w:tcPr>
            <w:tcW w:w="2307" w:type="dxa"/>
          </w:tcPr>
          <w:p w14:paraId="0DDC950E" w14:textId="77777777" w:rsidR="00AB175F" w:rsidRPr="006B36D6" w:rsidRDefault="00AB175F" w:rsidP="00E87B13">
            <w:pPr>
              <w:jc w:val="left"/>
              <w:rPr>
                <w:sz w:val="20"/>
                <w:szCs w:val="20"/>
                <w:lang w:bidi="en-US"/>
              </w:rPr>
            </w:pPr>
            <w:r w:rsidRPr="006B36D6">
              <w:rPr>
                <w:sz w:val="20"/>
                <w:szCs w:val="20"/>
                <w:lang w:bidi="en-US"/>
              </w:rPr>
              <w:t>Project fuel use</w:t>
            </w:r>
          </w:p>
        </w:tc>
        <w:tc>
          <w:tcPr>
            <w:tcW w:w="2430" w:type="dxa"/>
          </w:tcPr>
          <w:p w14:paraId="624EE6AB" w14:textId="77777777" w:rsidR="00AB175F" w:rsidRPr="006B36D6" w:rsidRDefault="00AB175F" w:rsidP="00E87B13">
            <w:pPr>
              <w:jc w:val="left"/>
              <w:rPr>
                <w:sz w:val="20"/>
                <w:szCs w:val="20"/>
                <w:lang w:bidi="en-US"/>
              </w:rPr>
            </w:pPr>
            <w:r w:rsidRPr="006B36D6">
              <w:rPr>
                <w:sz w:val="20"/>
                <w:szCs w:val="20"/>
                <w:lang w:bidi="en-US"/>
              </w:rPr>
              <w:t>Baseline fuel use</w:t>
            </w:r>
          </w:p>
        </w:tc>
      </w:tr>
      <w:tr w:rsidR="00AB175F" w:rsidRPr="006B36D6" w14:paraId="56E82D19" w14:textId="77777777" w:rsidTr="00E87B13">
        <w:tc>
          <w:tcPr>
            <w:tcW w:w="1866" w:type="dxa"/>
          </w:tcPr>
          <w:p w14:paraId="385254FF" w14:textId="77777777" w:rsidR="00AB175F" w:rsidRPr="006B36D6" w:rsidRDefault="00AB175F" w:rsidP="00E87B13">
            <w:pPr>
              <w:rPr>
                <w:b/>
                <w:sz w:val="20"/>
                <w:szCs w:val="20"/>
                <w:lang w:bidi="en-US"/>
              </w:rPr>
            </w:pPr>
            <w:r w:rsidRPr="006B36D6">
              <w:rPr>
                <w:b/>
                <w:sz w:val="20"/>
                <w:szCs w:val="20"/>
                <w:lang w:bidi="en-US"/>
              </w:rPr>
              <w:t>Sampling method</w:t>
            </w:r>
          </w:p>
        </w:tc>
        <w:tc>
          <w:tcPr>
            <w:tcW w:w="2742" w:type="dxa"/>
          </w:tcPr>
          <w:p w14:paraId="49938CC2" w14:textId="77777777" w:rsidR="00AB175F" w:rsidRPr="006B36D6" w:rsidRDefault="00AB175F" w:rsidP="00E87B13">
            <w:pPr>
              <w:jc w:val="left"/>
              <w:rPr>
                <w:sz w:val="20"/>
                <w:szCs w:val="20"/>
                <w:lang w:bidi="en-US"/>
              </w:rPr>
            </w:pPr>
            <w:r w:rsidRPr="006B36D6">
              <w:rPr>
                <w:sz w:val="20"/>
                <w:szCs w:val="20"/>
                <w:lang w:bidi="en-US"/>
              </w:rPr>
              <w:t>Cluster sampling based on usage age</w:t>
            </w:r>
          </w:p>
        </w:tc>
        <w:tc>
          <w:tcPr>
            <w:tcW w:w="2307" w:type="dxa"/>
          </w:tcPr>
          <w:p w14:paraId="3C8BCB50" w14:textId="77777777" w:rsidR="00AB175F" w:rsidRPr="006B36D6" w:rsidRDefault="00AB175F" w:rsidP="00E87B13">
            <w:pPr>
              <w:jc w:val="left"/>
              <w:rPr>
                <w:sz w:val="20"/>
                <w:szCs w:val="20"/>
                <w:lang w:bidi="en-US"/>
              </w:rPr>
            </w:pPr>
            <w:r w:rsidRPr="006B36D6">
              <w:rPr>
                <w:sz w:val="20"/>
                <w:szCs w:val="20"/>
                <w:lang w:bidi="en-US"/>
              </w:rPr>
              <w:t>Simple random sampling</w:t>
            </w:r>
          </w:p>
        </w:tc>
        <w:tc>
          <w:tcPr>
            <w:tcW w:w="2430" w:type="dxa"/>
          </w:tcPr>
          <w:p w14:paraId="5A0397EC" w14:textId="77777777" w:rsidR="00AB175F" w:rsidRPr="006B36D6" w:rsidRDefault="00AB175F" w:rsidP="00E87B13">
            <w:pPr>
              <w:jc w:val="left"/>
              <w:rPr>
                <w:sz w:val="20"/>
                <w:szCs w:val="20"/>
                <w:lang w:bidi="en-US"/>
              </w:rPr>
            </w:pPr>
            <w:r w:rsidRPr="006B36D6">
              <w:rPr>
                <w:sz w:val="20"/>
                <w:szCs w:val="20"/>
                <w:lang w:bidi="en-US"/>
              </w:rPr>
              <w:t>Simple random sampling using PFT sampling frame</w:t>
            </w:r>
          </w:p>
        </w:tc>
      </w:tr>
      <w:tr w:rsidR="00AB175F" w:rsidRPr="006B36D6" w14:paraId="502B9FF9" w14:textId="77777777" w:rsidTr="00E87B13">
        <w:tc>
          <w:tcPr>
            <w:tcW w:w="1866" w:type="dxa"/>
          </w:tcPr>
          <w:p w14:paraId="2416F54B" w14:textId="77777777" w:rsidR="00AB175F" w:rsidRPr="006B36D6" w:rsidRDefault="00AB175F" w:rsidP="00E87B13">
            <w:pPr>
              <w:rPr>
                <w:b/>
                <w:sz w:val="20"/>
                <w:szCs w:val="20"/>
                <w:lang w:bidi="en-US"/>
              </w:rPr>
            </w:pPr>
            <w:r w:rsidRPr="006B36D6">
              <w:rPr>
                <w:b/>
                <w:sz w:val="20"/>
                <w:szCs w:val="20"/>
                <w:lang w:bidi="en-US"/>
              </w:rPr>
              <w:t>Cluster</w:t>
            </w:r>
          </w:p>
        </w:tc>
        <w:tc>
          <w:tcPr>
            <w:tcW w:w="2742" w:type="dxa"/>
          </w:tcPr>
          <w:p w14:paraId="1FCD1697" w14:textId="77777777" w:rsidR="00AB175F" w:rsidRPr="006B36D6" w:rsidRDefault="00AB175F" w:rsidP="00E87B13">
            <w:pPr>
              <w:jc w:val="left"/>
              <w:rPr>
                <w:sz w:val="20"/>
                <w:szCs w:val="20"/>
                <w:lang w:bidi="en-US"/>
              </w:rPr>
            </w:pPr>
            <w:r w:rsidRPr="006B36D6">
              <w:rPr>
                <w:sz w:val="20"/>
                <w:szCs w:val="20"/>
                <w:lang w:bidi="en-US"/>
              </w:rPr>
              <w:t xml:space="preserve">Age group </w:t>
            </w:r>
          </w:p>
        </w:tc>
        <w:tc>
          <w:tcPr>
            <w:tcW w:w="2307" w:type="dxa"/>
          </w:tcPr>
          <w:p w14:paraId="19E85841" w14:textId="77777777" w:rsidR="00AB175F" w:rsidRPr="006B36D6" w:rsidRDefault="00AB175F" w:rsidP="00E87B13">
            <w:pPr>
              <w:jc w:val="left"/>
              <w:rPr>
                <w:sz w:val="20"/>
                <w:szCs w:val="20"/>
                <w:lang w:bidi="en-US"/>
              </w:rPr>
            </w:pPr>
            <w:r w:rsidRPr="006B36D6">
              <w:rPr>
                <w:sz w:val="20"/>
                <w:szCs w:val="20"/>
                <w:lang w:bidi="en-US"/>
              </w:rPr>
              <w:t>N/A</w:t>
            </w:r>
          </w:p>
        </w:tc>
        <w:tc>
          <w:tcPr>
            <w:tcW w:w="2430" w:type="dxa"/>
          </w:tcPr>
          <w:p w14:paraId="018E6E57" w14:textId="77777777" w:rsidR="00AB175F" w:rsidRPr="006B36D6" w:rsidRDefault="00AB175F" w:rsidP="00E87B13">
            <w:pPr>
              <w:jc w:val="left"/>
              <w:rPr>
                <w:sz w:val="20"/>
                <w:szCs w:val="20"/>
                <w:lang w:bidi="en-US"/>
              </w:rPr>
            </w:pPr>
            <w:r w:rsidRPr="006B36D6">
              <w:rPr>
                <w:sz w:val="20"/>
                <w:szCs w:val="20"/>
                <w:lang w:bidi="en-US"/>
              </w:rPr>
              <w:t>N/A</w:t>
            </w:r>
          </w:p>
        </w:tc>
      </w:tr>
      <w:tr w:rsidR="00AB175F" w:rsidRPr="006B36D6" w14:paraId="15597554" w14:textId="77777777" w:rsidTr="00E87B13">
        <w:tc>
          <w:tcPr>
            <w:tcW w:w="1866" w:type="dxa"/>
          </w:tcPr>
          <w:p w14:paraId="34A4FF48" w14:textId="77777777" w:rsidR="00AB175F" w:rsidRPr="00401535" w:rsidRDefault="00AB175F" w:rsidP="00E87B13">
            <w:pPr>
              <w:rPr>
                <w:b/>
                <w:sz w:val="20"/>
                <w:szCs w:val="20"/>
                <w:lang w:bidi="en-US"/>
              </w:rPr>
            </w:pPr>
            <w:r w:rsidRPr="00401535">
              <w:rPr>
                <w:b/>
                <w:sz w:val="20"/>
                <w:szCs w:val="20"/>
                <w:lang w:bidi="en-US"/>
              </w:rPr>
              <w:t>Cluster size</w:t>
            </w:r>
          </w:p>
        </w:tc>
        <w:tc>
          <w:tcPr>
            <w:tcW w:w="2742" w:type="dxa"/>
          </w:tcPr>
          <w:p w14:paraId="38E23AB5" w14:textId="4ED75A34" w:rsidR="00AB175F" w:rsidRPr="00401535" w:rsidRDefault="00A55DCA" w:rsidP="002930CD">
            <w:pPr>
              <w:jc w:val="left"/>
              <w:rPr>
                <w:sz w:val="20"/>
                <w:szCs w:val="20"/>
                <w:lang w:bidi="en-US"/>
              </w:rPr>
            </w:pPr>
            <w:r w:rsidRPr="00401535">
              <w:rPr>
                <w:sz w:val="20"/>
                <w:szCs w:val="20"/>
                <w:lang w:bidi="en-US"/>
              </w:rPr>
              <w:t>32 households</w:t>
            </w:r>
          </w:p>
        </w:tc>
        <w:tc>
          <w:tcPr>
            <w:tcW w:w="2307" w:type="dxa"/>
          </w:tcPr>
          <w:p w14:paraId="59F30B84" w14:textId="77777777" w:rsidR="00AB175F" w:rsidRPr="006B36D6" w:rsidRDefault="00AB175F" w:rsidP="00E87B13">
            <w:pPr>
              <w:jc w:val="left"/>
              <w:rPr>
                <w:sz w:val="20"/>
                <w:szCs w:val="20"/>
                <w:lang w:bidi="en-US"/>
              </w:rPr>
            </w:pPr>
            <w:r w:rsidRPr="006B36D6">
              <w:rPr>
                <w:sz w:val="20"/>
                <w:szCs w:val="20"/>
                <w:lang w:bidi="en-US"/>
              </w:rPr>
              <w:t>N/A</w:t>
            </w:r>
          </w:p>
        </w:tc>
        <w:tc>
          <w:tcPr>
            <w:tcW w:w="2430" w:type="dxa"/>
          </w:tcPr>
          <w:p w14:paraId="5C0DB805" w14:textId="77777777" w:rsidR="00AB175F" w:rsidRPr="006B36D6" w:rsidRDefault="00AB175F" w:rsidP="00E87B13">
            <w:pPr>
              <w:jc w:val="left"/>
              <w:rPr>
                <w:sz w:val="20"/>
                <w:szCs w:val="20"/>
                <w:lang w:bidi="en-US"/>
              </w:rPr>
            </w:pPr>
            <w:r w:rsidRPr="006B36D6">
              <w:rPr>
                <w:sz w:val="20"/>
                <w:szCs w:val="20"/>
                <w:lang w:bidi="en-US"/>
              </w:rPr>
              <w:t>N/A</w:t>
            </w:r>
          </w:p>
        </w:tc>
      </w:tr>
      <w:tr w:rsidR="00AB175F" w:rsidRPr="006B36D6" w14:paraId="14645BF4" w14:textId="77777777" w:rsidTr="00E87B13">
        <w:tc>
          <w:tcPr>
            <w:tcW w:w="1866" w:type="dxa"/>
          </w:tcPr>
          <w:p w14:paraId="23F6E55E" w14:textId="77777777" w:rsidR="00AB175F" w:rsidRPr="00401535" w:rsidRDefault="00AB175F" w:rsidP="00E87B13">
            <w:pPr>
              <w:jc w:val="left"/>
              <w:rPr>
                <w:b/>
                <w:sz w:val="20"/>
                <w:szCs w:val="20"/>
                <w:lang w:bidi="en-US"/>
              </w:rPr>
            </w:pPr>
            <w:r w:rsidRPr="00401535">
              <w:rPr>
                <w:b/>
                <w:sz w:val="20"/>
                <w:szCs w:val="20"/>
                <w:lang w:bidi="en-US"/>
              </w:rPr>
              <w:t>Number of clusters</w:t>
            </w:r>
          </w:p>
        </w:tc>
        <w:tc>
          <w:tcPr>
            <w:tcW w:w="2742" w:type="dxa"/>
          </w:tcPr>
          <w:p w14:paraId="51CA166C" w14:textId="36AC4F50" w:rsidR="00AB175F" w:rsidRPr="007A3EC6" w:rsidRDefault="00AD7048" w:rsidP="00C76001">
            <w:pPr>
              <w:jc w:val="left"/>
              <w:rPr>
                <w:sz w:val="20"/>
                <w:szCs w:val="20"/>
                <w:lang w:bidi="en-US"/>
              </w:rPr>
            </w:pPr>
            <w:r>
              <w:rPr>
                <w:sz w:val="20"/>
                <w:szCs w:val="20"/>
                <w:lang w:bidi="en-US"/>
              </w:rPr>
              <w:t xml:space="preserve">1 </w:t>
            </w:r>
            <w:r w:rsidR="00C76001">
              <w:rPr>
                <w:sz w:val="20"/>
                <w:szCs w:val="20"/>
                <w:lang w:bidi="en-US"/>
              </w:rPr>
              <w:t>cluster</w:t>
            </w:r>
            <w:r>
              <w:rPr>
                <w:sz w:val="20"/>
                <w:szCs w:val="20"/>
                <w:lang w:bidi="en-US"/>
              </w:rPr>
              <w:t xml:space="preserve"> is relevant to this MR</w:t>
            </w:r>
          </w:p>
        </w:tc>
        <w:tc>
          <w:tcPr>
            <w:tcW w:w="2307" w:type="dxa"/>
          </w:tcPr>
          <w:p w14:paraId="50CB0DD1" w14:textId="77777777" w:rsidR="00AB175F" w:rsidRPr="006B36D6" w:rsidRDefault="00AB175F" w:rsidP="00E87B13">
            <w:pPr>
              <w:jc w:val="left"/>
              <w:rPr>
                <w:sz w:val="20"/>
                <w:szCs w:val="20"/>
                <w:lang w:bidi="en-US"/>
              </w:rPr>
            </w:pPr>
            <w:r w:rsidRPr="006B36D6">
              <w:rPr>
                <w:sz w:val="20"/>
                <w:szCs w:val="20"/>
                <w:lang w:bidi="en-US"/>
              </w:rPr>
              <w:t>N/A</w:t>
            </w:r>
          </w:p>
        </w:tc>
        <w:tc>
          <w:tcPr>
            <w:tcW w:w="2430" w:type="dxa"/>
          </w:tcPr>
          <w:p w14:paraId="18DDE9F0" w14:textId="77777777" w:rsidR="00AB175F" w:rsidRPr="006B36D6" w:rsidRDefault="00AB175F" w:rsidP="00E87B13">
            <w:pPr>
              <w:jc w:val="left"/>
              <w:rPr>
                <w:sz w:val="20"/>
                <w:szCs w:val="20"/>
                <w:lang w:bidi="en-US"/>
              </w:rPr>
            </w:pPr>
            <w:r w:rsidRPr="006B36D6">
              <w:rPr>
                <w:sz w:val="20"/>
                <w:szCs w:val="20"/>
                <w:lang w:bidi="en-US"/>
              </w:rPr>
              <w:t>N/A</w:t>
            </w:r>
          </w:p>
        </w:tc>
      </w:tr>
      <w:tr w:rsidR="00AB175F" w:rsidRPr="006B36D6" w14:paraId="613B5A92" w14:textId="77777777" w:rsidTr="00E87B13">
        <w:tc>
          <w:tcPr>
            <w:tcW w:w="1866" w:type="dxa"/>
            <w:shd w:val="clear" w:color="auto" w:fill="auto"/>
          </w:tcPr>
          <w:p w14:paraId="5EF6092D" w14:textId="77777777" w:rsidR="00AB175F" w:rsidRPr="00401535" w:rsidRDefault="00AB175F" w:rsidP="00E87B13">
            <w:pPr>
              <w:jc w:val="left"/>
              <w:rPr>
                <w:b/>
                <w:sz w:val="20"/>
                <w:szCs w:val="20"/>
                <w:lang w:bidi="en-US"/>
              </w:rPr>
            </w:pPr>
            <w:r w:rsidRPr="00401535">
              <w:rPr>
                <w:b/>
                <w:sz w:val="20"/>
                <w:szCs w:val="20"/>
                <w:lang w:bidi="en-US"/>
              </w:rPr>
              <w:t>Total sample size</w:t>
            </w:r>
          </w:p>
        </w:tc>
        <w:tc>
          <w:tcPr>
            <w:tcW w:w="2742" w:type="dxa"/>
            <w:shd w:val="clear" w:color="auto" w:fill="auto"/>
          </w:tcPr>
          <w:p w14:paraId="1FCAF3BE" w14:textId="604047A2" w:rsidR="00AB175F" w:rsidRPr="00401535" w:rsidRDefault="002930CD" w:rsidP="00BF2F7C">
            <w:pPr>
              <w:jc w:val="left"/>
              <w:rPr>
                <w:b/>
                <w:sz w:val="20"/>
                <w:szCs w:val="20"/>
                <w:lang w:bidi="en-US"/>
              </w:rPr>
            </w:pPr>
            <w:r>
              <w:rPr>
                <w:b/>
                <w:sz w:val="20"/>
                <w:szCs w:val="20"/>
                <w:lang w:bidi="en-US"/>
              </w:rPr>
              <w:t>3</w:t>
            </w:r>
            <w:r w:rsidR="00BF2F7C">
              <w:rPr>
                <w:b/>
                <w:sz w:val="20"/>
                <w:szCs w:val="20"/>
                <w:lang w:bidi="en-US"/>
              </w:rPr>
              <w:t>0</w:t>
            </w:r>
            <w:r>
              <w:rPr>
                <w:b/>
                <w:sz w:val="20"/>
                <w:szCs w:val="20"/>
                <w:lang w:bidi="en-US"/>
              </w:rPr>
              <w:t xml:space="preserve"> (including 2 hhs from the Usage Survey)</w:t>
            </w:r>
          </w:p>
        </w:tc>
        <w:tc>
          <w:tcPr>
            <w:tcW w:w="2307" w:type="dxa"/>
          </w:tcPr>
          <w:p w14:paraId="47F5852F" w14:textId="77777777" w:rsidR="00AB175F" w:rsidRPr="00C64C86" w:rsidRDefault="00AB175F" w:rsidP="00D36860">
            <w:pPr>
              <w:jc w:val="left"/>
              <w:rPr>
                <w:b/>
                <w:sz w:val="20"/>
                <w:szCs w:val="20"/>
                <w:lang w:bidi="en-US"/>
              </w:rPr>
            </w:pPr>
            <w:r w:rsidRPr="00C64C86">
              <w:rPr>
                <w:b/>
                <w:sz w:val="20"/>
                <w:szCs w:val="20"/>
                <w:lang w:bidi="en-US"/>
              </w:rPr>
              <w:t>5</w:t>
            </w:r>
            <w:r w:rsidR="00D36860">
              <w:rPr>
                <w:b/>
                <w:sz w:val="20"/>
                <w:szCs w:val="20"/>
                <w:lang w:bidi="en-US"/>
              </w:rPr>
              <w:t>5</w:t>
            </w:r>
          </w:p>
        </w:tc>
        <w:tc>
          <w:tcPr>
            <w:tcW w:w="2430" w:type="dxa"/>
          </w:tcPr>
          <w:p w14:paraId="310328A7" w14:textId="77777777" w:rsidR="00AB175F" w:rsidRPr="00C64C86" w:rsidRDefault="00AB175F" w:rsidP="00D36860">
            <w:pPr>
              <w:jc w:val="left"/>
              <w:rPr>
                <w:b/>
                <w:sz w:val="20"/>
                <w:szCs w:val="20"/>
                <w:lang w:bidi="en-US"/>
              </w:rPr>
            </w:pPr>
            <w:r w:rsidRPr="00C64C86">
              <w:rPr>
                <w:b/>
                <w:sz w:val="20"/>
                <w:szCs w:val="20"/>
                <w:lang w:bidi="en-US"/>
              </w:rPr>
              <w:t>5</w:t>
            </w:r>
            <w:r w:rsidR="00D36860">
              <w:rPr>
                <w:b/>
                <w:sz w:val="20"/>
                <w:szCs w:val="20"/>
                <w:lang w:bidi="en-US"/>
              </w:rPr>
              <w:t>5</w:t>
            </w:r>
          </w:p>
        </w:tc>
      </w:tr>
    </w:tbl>
    <w:p w14:paraId="3D0E6CF4" w14:textId="77777777" w:rsidR="008D1135" w:rsidRPr="006B36D6" w:rsidRDefault="008D1135" w:rsidP="008D1135">
      <w:pPr>
        <w:rPr>
          <w:lang w:bidi="en-US"/>
        </w:rPr>
      </w:pPr>
    </w:p>
    <w:p w14:paraId="6D76A547" w14:textId="77777777" w:rsidR="00FD63DF" w:rsidRDefault="008D1135" w:rsidP="008D1135">
      <w:pPr>
        <w:pStyle w:val="Heading2"/>
      </w:pPr>
      <w:bookmarkStart w:id="113" w:name="_Toc353107629"/>
      <w:bookmarkStart w:id="114" w:name="_Toc478050164"/>
      <w:r w:rsidRPr="006B36D6">
        <w:t>2.</w:t>
      </w:r>
      <w:r w:rsidR="00B74A63" w:rsidRPr="006B36D6">
        <w:t>4</w:t>
      </w:r>
      <w:r w:rsidRPr="006B36D6">
        <w:tab/>
      </w:r>
      <w:r w:rsidR="00BE66E8" w:rsidRPr="006B36D6">
        <w:t>Biogas user s</w:t>
      </w:r>
      <w:r w:rsidR="00FD63DF" w:rsidRPr="006B36D6">
        <w:t>urvey</w:t>
      </w:r>
      <w:bookmarkEnd w:id="113"/>
      <w:r w:rsidR="00A970B1" w:rsidRPr="006B36D6">
        <w:t xml:space="preserve"> (us + cms)</w:t>
      </w:r>
      <w:bookmarkEnd w:id="114"/>
    </w:p>
    <w:p w14:paraId="4F64371F" w14:textId="77777777" w:rsidR="005810D5" w:rsidRPr="005810D5" w:rsidRDefault="005810D5" w:rsidP="005810D5">
      <w:pPr>
        <w:rPr>
          <w:lang w:bidi="en-US"/>
        </w:rPr>
      </w:pPr>
    </w:p>
    <w:p w14:paraId="7BAF906C" w14:textId="603DA939" w:rsidR="00B74A63" w:rsidRPr="006B36D6" w:rsidRDefault="00B74A63" w:rsidP="001E6970">
      <w:pPr>
        <w:rPr>
          <w:szCs w:val="22"/>
          <w:lang w:val="en-US"/>
        </w:rPr>
      </w:pPr>
      <w:r w:rsidRPr="006B36D6">
        <w:rPr>
          <w:szCs w:val="22"/>
          <w:lang w:val="en-US"/>
        </w:rPr>
        <w:t xml:space="preserve">The </w:t>
      </w:r>
      <w:r w:rsidR="007E6544" w:rsidRPr="006B36D6">
        <w:rPr>
          <w:szCs w:val="22"/>
          <w:lang w:val="en-US"/>
        </w:rPr>
        <w:t xml:space="preserve">Biogas User Survey (BUS) is the </w:t>
      </w:r>
      <w:r w:rsidRPr="006B36D6">
        <w:rPr>
          <w:szCs w:val="22"/>
          <w:lang w:val="en-US"/>
        </w:rPr>
        <w:t xml:space="preserve">survey </w:t>
      </w:r>
      <w:r w:rsidR="007E6544" w:rsidRPr="006B36D6">
        <w:rPr>
          <w:szCs w:val="22"/>
          <w:lang w:val="en-US"/>
        </w:rPr>
        <w:t xml:space="preserve">implemented under the </w:t>
      </w:r>
      <w:r w:rsidR="00FC04A6">
        <w:rPr>
          <w:szCs w:val="22"/>
          <w:lang w:val="en-US"/>
        </w:rPr>
        <w:t>VPA-2</w:t>
      </w:r>
      <w:r w:rsidR="001F418F" w:rsidRPr="006B36D6">
        <w:rPr>
          <w:szCs w:val="22"/>
          <w:lang w:val="en-US"/>
        </w:rPr>
        <w:t xml:space="preserve"> </w:t>
      </w:r>
      <w:r w:rsidR="007E6544" w:rsidRPr="006B36D6">
        <w:rPr>
          <w:szCs w:val="22"/>
          <w:lang w:val="en-US"/>
        </w:rPr>
        <w:t>annually that</w:t>
      </w:r>
      <w:r w:rsidR="00BE66E8" w:rsidRPr="006B36D6">
        <w:rPr>
          <w:szCs w:val="22"/>
          <w:lang w:val="en-US"/>
        </w:rPr>
        <w:t xml:space="preserve"> includes </w:t>
      </w:r>
      <w:r w:rsidR="00FA4762" w:rsidRPr="006B36D6">
        <w:rPr>
          <w:szCs w:val="22"/>
          <w:lang w:val="en-US"/>
        </w:rPr>
        <w:t>both the a)</w:t>
      </w:r>
      <w:r w:rsidR="00BE66E8" w:rsidRPr="006B36D6">
        <w:rPr>
          <w:szCs w:val="22"/>
          <w:lang w:val="en-US"/>
        </w:rPr>
        <w:t xml:space="preserve"> </w:t>
      </w:r>
      <w:r w:rsidR="00FA4762" w:rsidRPr="006B36D6">
        <w:rPr>
          <w:szCs w:val="22"/>
          <w:lang w:val="en-US"/>
        </w:rPr>
        <w:t>U</w:t>
      </w:r>
      <w:r w:rsidR="00BE66E8" w:rsidRPr="006B36D6">
        <w:rPr>
          <w:szCs w:val="22"/>
          <w:lang w:val="en-US"/>
        </w:rPr>
        <w:t xml:space="preserve">ser </w:t>
      </w:r>
      <w:r w:rsidR="00FA4762" w:rsidRPr="006B36D6">
        <w:rPr>
          <w:szCs w:val="22"/>
          <w:lang w:val="en-US"/>
        </w:rPr>
        <w:t>S</w:t>
      </w:r>
      <w:r w:rsidR="00BE66E8" w:rsidRPr="006B36D6">
        <w:rPr>
          <w:szCs w:val="22"/>
          <w:lang w:val="en-US"/>
        </w:rPr>
        <w:t>urvey</w:t>
      </w:r>
      <w:r w:rsidR="00FA4762" w:rsidRPr="006B36D6">
        <w:rPr>
          <w:szCs w:val="22"/>
          <w:lang w:val="en-US"/>
        </w:rPr>
        <w:t xml:space="preserve"> (US)</w:t>
      </w:r>
      <w:r w:rsidR="00BE66E8" w:rsidRPr="006B36D6">
        <w:rPr>
          <w:szCs w:val="22"/>
          <w:lang w:val="en-US"/>
        </w:rPr>
        <w:t xml:space="preserve"> and</w:t>
      </w:r>
      <w:r w:rsidR="00FA4762" w:rsidRPr="006B36D6">
        <w:rPr>
          <w:szCs w:val="22"/>
          <w:lang w:val="en-US"/>
        </w:rPr>
        <w:t xml:space="preserve"> b)</w:t>
      </w:r>
      <w:r w:rsidR="00BE66E8" w:rsidRPr="006B36D6">
        <w:rPr>
          <w:szCs w:val="22"/>
          <w:lang w:val="en-US"/>
        </w:rPr>
        <w:t xml:space="preserve"> the </w:t>
      </w:r>
      <w:r w:rsidR="00C22EDF" w:rsidRPr="006B36D6">
        <w:rPr>
          <w:szCs w:val="22"/>
          <w:lang w:val="en-US"/>
        </w:rPr>
        <w:t xml:space="preserve">Carbon Monitoring Survey </w:t>
      </w:r>
      <w:r w:rsidR="00BE66E8" w:rsidRPr="006B36D6">
        <w:rPr>
          <w:szCs w:val="22"/>
          <w:lang w:val="en-US"/>
        </w:rPr>
        <w:t xml:space="preserve">(CMS). </w:t>
      </w:r>
      <w:r w:rsidR="008B0E0E" w:rsidRPr="006B36D6">
        <w:rPr>
          <w:szCs w:val="22"/>
          <w:lang w:val="en-US"/>
        </w:rPr>
        <w:t xml:space="preserve">The survey was executed </w:t>
      </w:r>
      <w:r w:rsidR="00F05F2E">
        <w:rPr>
          <w:szCs w:val="22"/>
          <w:lang w:val="en-US"/>
        </w:rPr>
        <w:t>in December 201</w:t>
      </w:r>
      <w:r w:rsidR="00A90D0F">
        <w:rPr>
          <w:szCs w:val="22"/>
          <w:lang w:val="en-US"/>
        </w:rPr>
        <w:t>7</w:t>
      </w:r>
      <w:r w:rsidR="00E13B6D" w:rsidRPr="006B36D6">
        <w:rPr>
          <w:szCs w:val="22"/>
          <w:lang w:val="en-US"/>
        </w:rPr>
        <w:t xml:space="preserve"> </w:t>
      </w:r>
      <w:r w:rsidR="00AD76F5" w:rsidRPr="006B36D6">
        <w:rPr>
          <w:szCs w:val="22"/>
          <w:lang w:val="en-US"/>
        </w:rPr>
        <w:t>(</w:t>
      </w:r>
      <w:r w:rsidR="00C00754" w:rsidRPr="006B36D6">
        <w:rPr>
          <w:szCs w:val="22"/>
          <w:lang w:val="en-US"/>
        </w:rPr>
        <w:t>referred to in this document as “</w:t>
      </w:r>
      <w:r w:rsidR="00AD76F5" w:rsidRPr="006B36D6">
        <w:rPr>
          <w:szCs w:val="22"/>
          <w:lang w:val="en-US"/>
        </w:rPr>
        <w:t>BUS 201</w:t>
      </w:r>
      <w:r w:rsidR="00A90D0F">
        <w:rPr>
          <w:szCs w:val="22"/>
          <w:lang w:val="en-US"/>
        </w:rPr>
        <w:t>8</w:t>
      </w:r>
      <w:r w:rsidR="00C00754" w:rsidRPr="006B36D6">
        <w:rPr>
          <w:szCs w:val="22"/>
          <w:lang w:val="en-US"/>
        </w:rPr>
        <w:t>”</w:t>
      </w:r>
      <w:r w:rsidR="00AD76F5" w:rsidRPr="006B36D6">
        <w:rPr>
          <w:szCs w:val="22"/>
          <w:lang w:val="en-US"/>
        </w:rPr>
        <w:t>)</w:t>
      </w:r>
      <w:r w:rsidR="00C20814" w:rsidRPr="006B36D6">
        <w:rPr>
          <w:szCs w:val="22"/>
          <w:lang w:val="en-US"/>
        </w:rPr>
        <w:t xml:space="preserve"> </w:t>
      </w:r>
      <w:r w:rsidR="008B0E0E" w:rsidRPr="006B36D6">
        <w:rPr>
          <w:szCs w:val="22"/>
          <w:lang w:val="en-US"/>
        </w:rPr>
        <w:t>amongst a representative sample of biodigester households with the objective to obtain reliable and unbiased data on the user characteristics, impact of the programme on sustainable development (SD), on GHG emission modalities such as fossil and fuel wood consumption, cattle types and amounts</w:t>
      </w:r>
      <w:r w:rsidR="00FA4762" w:rsidRPr="006B36D6">
        <w:rPr>
          <w:szCs w:val="22"/>
          <w:lang w:val="en-US"/>
        </w:rPr>
        <w:t xml:space="preserve">. Furthermore, the </w:t>
      </w:r>
      <w:r w:rsidRPr="006B36D6">
        <w:rPr>
          <w:szCs w:val="22"/>
          <w:lang w:val="en-US"/>
        </w:rPr>
        <w:t>usage parameter</w:t>
      </w:r>
      <w:r w:rsidR="00FA4762" w:rsidRPr="006B36D6">
        <w:rPr>
          <w:szCs w:val="22"/>
          <w:lang w:val="en-US"/>
        </w:rPr>
        <w:t xml:space="preserve"> (in some programmes assessed in a separate user survey) </w:t>
      </w:r>
      <w:r w:rsidR="00BA612E" w:rsidRPr="006B36D6">
        <w:rPr>
          <w:szCs w:val="22"/>
          <w:lang w:val="en-US"/>
        </w:rPr>
        <w:t>has also been included in the BUS</w:t>
      </w:r>
      <w:r w:rsidR="00AD76F5" w:rsidRPr="006B36D6">
        <w:rPr>
          <w:szCs w:val="22"/>
          <w:lang w:val="en-US"/>
        </w:rPr>
        <w:t xml:space="preserve"> 201</w:t>
      </w:r>
      <w:r w:rsidR="00A90D0F">
        <w:rPr>
          <w:szCs w:val="22"/>
          <w:lang w:val="en-US"/>
        </w:rPr>
        <w:t>8</w:t>
      </w:r>
      <w:r w:rsidR="00BA612E" w:rsidRPr="006B36D6">
        <w:rPr>
          <w:szCs w:val="22"/>
          <w:lang w:val="en-US"/>
        </w:rPr>
        <w:t xml:space="preserve">. This parameter </w:t>
      </w:r>
      <w:r w:rsidRPr="006B36D6">
        <w:rPr>
          <w:szCs w:val="22"/>
          <w:lang w:val="en-US"/>
        </w:rPr>
        <w:t xml:space="preserve">must be established to account for drop off rates as project technologies age and are replaced. Prior to </w:t>
      </w:r>
      <w:r w:rsidR="00FA4762" w:rsidRPr="006B36D6">
        <w:rPr>
          <w:szCs w:val="22"/>
          <w:lang w:val="en-US"/>
        </w:rPr>
        <w:t>the</w:t>
      </w:r>
      <w:r w:rsidRPr="006B36D6">
        <w:rPr>
          <w:szCs w:val="22"/>
          <w:lang w:val="en-US"/>
        </w:rPr>
        <w:t xml:space="preserve"> verification, a usage parameter </w:t>
      </w:r>
      <w:r w:rsidRPr="006B36D6">
        <w:rPr>
          <w:szCs w:val="22"/>
          <w:lang w:val="en-US"/>
        </w:rPr>
        <w:lastRenderedPageBreak/>
        <w:t>is required that is weighted to be representative of the quantity of project technologies of each age being credited in a given project scenario.</w:t>
      </w:r>
    </w:p>
    <w:p w14:paraId="1944745A" w14:textId="77777777" w:rsidR="0097356C" w:rsidRPr="006B36D6" w:rsidRDefault="0097356C" w:rsidP="00B74A63">
      <w:pPr>
        <w:autoSpaceDE w:val="0"/>
        <w:autoSpaceDN w:val="0"/>
        <w:adjustRightInd w:val="0"/>
        <w:snapToGrid w:val="0"/>
        <w:rPr>
          <w:rFonts w:eastAsia="MS Mincho"/>
          <w:color w:val="000000"/>
          <w:szCs w:val="22"/>
          <w:lang w:val="en-US"/>
        </w:rPr>
      </w:pPr>
    </w:p>
    <w:p w14:paraId="72305092" w14:textId="77777777" w:rsidR="0097356C" w:rsidRPr="006B36D6" w:rsidRDefault="0097356C" w:rsidP="0097356C">
      <w:pPr>
        <w:rPr>
          <w:lang w:val="en-US"/>
        </w:rPr>
      </w:pPr>
      <w:r w:rsidRPr="006B36D6">
        <w:rPr>
          <w:lang w:val="en-US" w:eastAsia="nl-BE"/>
        </w:rPr>
        <w:t>The next table shows the studies included in the BUS</w:t>
      </w:r>
      <w:r w:rsidR="00AD76F5" w:rsidRPr="006B36D6">
        <w:rPr>
          <w:lang w:val="en-US" w:eastAsia="nl-BE"/>
        </w:rPr>
        <w:t xml:space="preserve"> 201</w:t>
      </w:r>
      <w:r w:rsidR="00A90D0F">
        <w:rPr>
          <w:lang w:val="en-US" w:eastAsia="nl-BE"/>
        </w:rPr>
        <w:t>8</w:t>
      </w:r>
      <w:r w:rsidRPr="006B36D6">
        <w:rPr>
          <w:lang w:val="en-US" w:eastAsia="nl-BE"/>
        </w:rPr>
        <w:t>.</w:t>
      </w:r>
    </w:p>
    <w:p w14:paraId="428FF3DD" w14:textId="77777777" w:rsidR="0097356C" w:rsidRPr="006B36D6" w:rsidRDefault="0097356C" w:rsidP="0097356C">
      <w:pPr>
        <w:pStyle w:val="Caption"/>
        <w:rPr>
          <w:lang w:val="en-US"/>
        </w:rPr>
      </w:pPr>
    </w:p>
    <w:p w14:paraId="278B44D2" w14:textId="77777777" w:rsidR="00B54827" w:rsidRPr="006B36D6" w:rsidRDefault="00B54827" w:rsidP="00B54827">
      <w:pPr>
        <w:pStyle w:val="Caption"/>
        <w:rPr>
          <w:lang w:val="en-US"/>
        </w:rPr>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8</w:t>
      </w:r>
      <w:r w:rsidR="0014520D" w:rsidRPr="006B36D6">
        <w:fldChar w:fldCharType="end"/>
      </w:r>
      <w:r w:rsidRPr="006B36D6">
        <w:t xml:space="preserve">: </w:t>
      </w:r>
      <w:r w:rsidRPr="006B36D6">
        <w:rPr>
          <w:lang w:val="en-US"/>
        </w:rPr>
        <w:t>BUS studies</w:t>
      </w:r>
    </w:p>
    <w:tbl>
      <w:tblPr>
        <w:tblStyle w:val="TableGrid"/>
        <w:tblW w:w="0" w:type="auto"/>
        <w:tblLook w:val="04A0" w:firstRow="1" w:lastRow="0" w:firstColumn="1" w:lastColumn="0" w:noHBand="0" w:noVBand="1"/>
      </w:tblPr>
      <w:tblGrid>
        <w:gridCol w:w="570"/>
        <w:gridCol w:w="2653"/>
        <w:gridCol w:w="2515"/>
        <w:gridCol w:w="3592"/>
      </w:tblGrid>
      <w:tr w:rsidR="0097356C" w:rsidRPr="006B36D6" w14:paraId="41BCC285" w14:textId="77777777" w:rsidTr="000B7C81">
        <w:trPr>
          <w:cnfStyle w:val="100000000000" w:firstRow="1" w:lastRow="0" w:firstColumn="0" w:lastColumn="0" w:oddVBand="0" w:evenVBand="0" w:oddHBand="0" w:evenHBand="0" w:firstRowFirstColumn="0" w:firstRowLastColumn="0" w:lastRowFirstColumn="0" w:lastRowLastColumn="0"/>
        </w:trPr>
        <w:tc>
          <w:tcPr>
            <w:tcW w:w="577" w:type="dxa"/>
            <w:shd w:val="clear" w:color="auto" w:fill="A6A6A6" w:themeFill="background1" w:themeFillShade="A6"/>
          </w:tcPr>
          <w:p w14:paraId="24DBF678" w14:textId="77777777" w:rsidR="0097356C" w:rsidRPr="006B36D6" w:rsidRDefault="0097356C" w:rsidP="007D10AE">
            <w:pPr>
              <w:rPr>
                <w:b w:val="0"/>
                <w:sz w:val="20"/>
                <w:szCs w:val="20"/>
                <w:lang w:val="en-US"/>
              </w:rPr>
            </w:pPr>
            <w:r w:rsidRPr="006B36D6">
              <w:rPr>
                <w:sz w:val="20"/>
                <w:szCs w:val="20"/>
                <w:lang w:val="en-US"/>
              </w:rPr>
              <w:t>#</w:t>
            </w:r>
          </w:p>
        </w:tc>
        <w:tc>
          <w:tcPr>
            <w:tcW w:w="2684" w:type="dxa"/>
            <w:shd w:val="clear" w:color="auto" w:fill="A6A6A6" w:themeFill="background1" w:themeFillShade="A6"/>
          </w:tcPr>
          <w:p w14:paraId="258B2CB1" w14:textId="77777777" w:rsidR="0097356C" w:rsidRPr="006B36D6" w:rsidRDefault="0097356C" w:rsidP="007D10AE">
            <w:pPr>
              <w:rPr>
                <w:b w:val="0"/>
                <w:sz w:val="20"/>
                <w:szCs w:val="20"/>
                <w:lang w:val="en-US"/>
              </w:rPr>
            </w:pPr>
            <w:r w:rsidRPr="006B36D6">
              <w:rPr>
                <w:sz w:val="20"/>
                <w:szCs w:val="20"/>
                <w:lang w:val="en-US"/>
              </w:rPr>
              <w:t>Name of study</w:t>
            </w:r>
          </w:p>
        </w:tc>
        <w:tc>
          <w:tcPr>
            <w:tcW w:w="2551" w:type="dxa"/>
            <w:shd w:val="clear" w:color="auto" w:fill="A6A6A6" w:themeFill="background1" w:themeFillShade="A6"/>
          </w:tcPr>
          <w:p w14:paraId="673E46A2" w14:textId="77777777" w:rsidR="0097356C" w:rsidRPr="006B36D6" w:rsidRDefault="0097356C" w:rsidP="007D10AE">
            <w:pPr>
              <w:rPr>
                <w:b w:val="0"/>
                <w:sz w:val="20"/>
                <w:szCs w:val="20"/>
                <w:lang w:val="en-US"/>
              </w:rPr>
            </w:pPr>
            <w:r w:rsidRPr="006B36D6">
              <w:rPr>
                <w:sz w:val="20"/>
                <w:szCs w:val="20"/>
                <w:lang w:val="en-US"/>
              </w:rPr>
              <w:t>Monitoring interval</w:t>
            </w:r>
          </w:p>
        </w:tc>
        <w:tc>
          <w:tcPr>
            <w:tcW w:w="3656" w:type="dxa"/>
            <w:shd w:val="clear" w:color="auto" w:fill="A6A6A6" w:themeFill="background1" w:themeFillShade="A6"/>
          </w:tcPr>
          <w:p w14:paraId="5B28A7DD" w14:textId="04EB012F" w:rsidR="0097356C" w:rsidRPr="006B36D6" w:rsidRDefault="00A90D0F" w:rsidP="008660EB">
            <w:pPr>
              <w:rPr>
                <w:sz w:val="20"/>
                <w:szCs w:val="20"/>
                <w:lang w:val="en-US"/>
              </w:rPr>
            </w:pPr>
            <w:r>
              <w:rPr>
                <w:sz w:val="20"/>
                <w:szCs w:val="20"/>
                <w:lang w:val="en-US"/>
              </w:rPr>
              <w:t>Conversion in MP</w:t>
            </w:r>
            <w:r w:rsidR="008660EB">
              <w:rPr>
                <w:sz w:val="20"/>
                <w:szCs w:val="20"/>
                <w:lang w:val="en-US"/>
              </w:rPr>
              <w:t>I</w:t>
            </w:r>
            <w:r w:rsidR="0097356C" w:rsidRPr="006B36D6">
              <w:rPr>
                <w:sz w:val="20"/>
                <w:szCs w:val="20"/>
                <w:lang w:val="en-US"/>
              </w:rPr>
              <w:t xml:space="preserve"> CPI</w:t>
            </w:r>
          </w:p>
        </w:tc>
      </w:tr>
      <w:tr w:rsidR="0097356C" w:rsidRPr="006B36D6" w14:paraId="41A3378A" w14:textId="77777777" w:rsidTr="007D10AE">
        <w:tc>
          <w:tcPr>
            <w:tcW w:w="577" w:type="dxa"/>
          </w:tcPr>
          <w:p w14:paraId="017F3E1D" w14:textId="77777777" w:rsidR="0097356C" w:rsidRPr="006B36D6" w:rsidRDefault="0097356C" w:rsidP="007D10AE">
            <w:pPr>
              <w:rPr>
                <w:sz w:val="20"/>
                <w:szCs w:val="20"/>
                <w:lang w:val="en-US"/>
              </w:rPr>
            </w:pPr>
            <w:r w:rsidRPr="006B36D6">
              <w:rPr>
                <w:sz w:val="20"/>
                <w:szCs w:val="20"/>
                <w:lang w:val="en-US"/>
              </w:rPr>
              <w:t>1</w:t>
            </w:r>
          </w:p>
        </w:tc>
        <w:tc>
          <w:tcPr>
            <w:tcW w:w="2684" w:type="dxa"/>
          </w:tcPr>
          <w:p w14:paraId="097E9131" w14:textId="77777777" w:rsidR="0097356C" w:rsidRPr="006B36D6" w:rsidRDefault="0097356C" w:rsidP="007D10AE">
            <w:pPr>
              <w:jc w:val="left"/>
              <w:rPr>
                <w:sz w:val="20"/>
                <w:szCs w:val="20"/>
                <w:lang w:val="en-US"/>
              </w:rPr>
            </w:pPr>
            <w:r w:rsidRPr="006B36D6">
              <w:rPr>
                <w:sz w:val="20"/>
                <w:szCs w:val="20"/>
                <w:lang w:val="en-US"/>
              </w:rPr>
              <w:t>Project non-renewable biomass (NRB) assessment;</w:t>
            </w:r>
          </w:p>
        </w:tc>
        <w:tc>
          <w:tcPr>
            <w:tcW w:w="2551" w:type="dxa"/>
          </w:tcPr>
          <w:p w14:paraId="5794B02F" w14:textId="77777777" w:rsidR="0097356C" w:rsidRPr="006B36D6" w:rsidRDefault="0097356C" w:rsidP="007D10AE">
            <w:pPr>
              <w:rPr>
                <w:sz w:val="20"/>
                <w:szCs w:val="20"/>
                <w:lang w:val="en-US"/>
              </w:rPr>
            </w:pPr>
            <w:r w:rsidRPr="006B36D6">
              <w:rPr>
                <w:sz w:val="20"/>
                <w:szCs w:val="20"/>
                <w:lang w:val="en-US"/>
              </w:rPr>
              <w:t>Once for the first crediting period</w:t>
            </w:r>
          </w:p>
        </w:tc>
        <w:tc>
          <w:tcPr>
            <w:tcW w:w="3656" w:type="dxa"/>
          </w:tcPr>
          <w:p w14:paraId="7E37E6EE" w14:textId="234986BA" w:rsidR="0097356C" w:rsidRPr="006B36D6" w:rsidRDefault="0097356C" w:rsidP="00417FEF">
            <w:pPr>
              <w:rPr>
                <w:sz w:val="20"/>
                <w:szCs w:val="20"/>
                <w:lang w:val="en-US"/>
              </w:rPr>
            </w:pPr>
            <w:r w:rsidRPr="006B36D6">
              <w:rPr>
                <w:sz w:val="20"/>
                <w:szCs w:val="20"/>
                <w:lang w:val="en-US"/>
              </w:rPr>
              <w:t xml:space="preserve">fNRB is established once for the first crediting period. The figure from the </w:t>
            </w:r>
            <w:r w:rsidR="00C8151D" w:rsidRPr="006B36D6">
              <w:rPr>
                <w:sz w:val="20"/>
                <w:szCs w:val="20"/>
                <w:lang w:val="en-US"/>
              </w:rPr>
              <w:t>VPA-DD</w:t>
            </w:r>
            <w:r w:rsidRPr="006B36D6">
              <w:rPr>
                <w:sz w:val="20"/>
                <w:szCs w:val="20"/>
                <w:lang w:val="en-US"/>
              </w:rPr>
              <w:t xml:space="preserve"> is adopted for MP</w:t>
            </w:r>
            <w:r w:rsidR="001B3A92">
              <w:rPr>
                <w:sz w:val="20"/>
                <w:szCs w:val="20"/>
                <w:lang w:val="en-US"/>
              </w:rPr>
              <w:t>V</w:t>
            </w:r>
            <w:r w:rsidRPr="006B36D6">
              <w:rPr>
                <w:sz w:val="20"/>
                <w:szCs w:val="20"/>
                <w:lang w:val="en-US"/>
              </w:rPr>
              <w:t>.</w:t>
            </w:r>
          </w:p>
        </w:tc>
      </w:tr>
      <w:tr w:rsidR="0097356C" w:rsidRPr="006B36D6" w14:paraId="6EA26DCB" w14:textId="77777777" w:rsidTr="007D10AE">
        <w:tc>
          <w:tcPr>
            <w:tcW w:w="577" w:type="dxa"/>
          </w:tcPr>
          <w:p w14:paraId="2D96855F" w14:textId="77777777" w:rsidR="0097356C" w:rsidRPr="006B36D6" w:rsidRDefault="0097356C" w:rsidP="007D10AE">
            <w:pPr>
              <w:rPr>
                <w:sz w:val="20"/>
                <w:szCs w:val="20"/>
                <w:lang w:val="en-US"/>
              </w:rPr>
            </w:pPr>
            <w:r w:rsidRPr="006B36D6">
              <w:rPr>
                <w:sz w:val="20"/>
                <w:szCs w:val="20"/>
                <w:lang w:val="en-US"/>
              </w:rPr>
              <w:t>2</w:t>
            </w:r>
          </w:p>
        </w:tc>
        <w:tc>
          <w:tcPr>
            <w:tcW w:w="2684" w:type="dxa"/>
          </w:tcPr>
          <w:p w14:paraId="028757FF" w14:textId="77777777" w:rsidR="0097356C" w:rsidRPr="006B36D6" w:rsidRDefault="0097356C" w:rsidP="007D10AE">
            <w:pPr>
              <w:jc w:val="left"/>
              <w:rPr>
                <w:sz w:val="20"/>
                <w:szCs w:val="20"/>
                <w:lang w:val="en-US"/>
              </w:rPr>
            </w:pPr>
            <w:r w:rsidRPr="006B36D6">
              <w:rPr>
                <w:sz w:val="20"/>
                <w:szCs w:val="20"/>
                <w:lang w:val="en-US"/>
              </w:rPr>
              <w:t>Project studies (PS) of target population characteristics;</w:t>
            </w:r>
          </w:p>
        </w:tc>
        <w:tc>
          <w:tcPr>
            <w:tcW w:w="2551" w:type="dxa"/>
          </w:tcPr>
          <w:p w14:paraId="1D4773E2" w14:textId="77777777" w:rsidR="0097356C" w:rsidRPr="006B36D6" w:rsidRDefault="0097356C" w:rsidP="007D10AE">
            <w:pPr>
              <w:rPr>
                <w:sz w:val="20"/>
                <w:szCs w:val="20"/>
                <w:lang w:val="en-US"/>
              </w:rPr>
            </w:pPr>
            <w:r w:rsidRPr="006B36D6">
              <w:rPr>
                <w:sz w:val="20"/>
                <w:szCs w:val="20"/>
                <w:lang w:val="en-US"/>
              </w:rPr>
              <w:t>Annual</w:t>
            </w:r>
          </w:p>
        </w:tc>
        <w:tc>
          <w:tcPr>
            <w:tcW w:w="3656" w:type="dxa"/>
          </w:tcPr>
          <w:p w14:paraId="593558F4" w14:textId="77777777" w:rsidR="0097356C" w:rsidRPr="006B36D6" w:rsidRDefault="0097356C" w:rsidP="00A90D0F">
            <w:pPr>
              <w:rPr>
                <w:sz w:val="20"/>
                <w:szCs w:val="20"/>
                <w:lang w:val="en-US"/>
              </w:rPr>
            </w:pPr>
            <w:r w:rsidRPr="006B36D6">
              <w:rPr>
                <w:sz w:val="20"/>
                <w:szCs w:val="20"/>
                <w:lang w:val="en-US"/>
              </w:rPr>
              <w:t xml:space="preserve">Included in BUS </w:t>
            </w:r>
            <w:r w:rsidR="00F06839" w:rsidRPr="006B36D6">
              <w:rPr>
                <w:sz w:val="20"/>
                <w:szCs w:val="20"/>
                <w:lang w:val="en-US"/>
              </w:rPr>
              <w:t>201</w:t>
            </w:r>
            <w:r w:rsidR="00A90D0F">
              <w:rPr>
                <w:sz w:val="20"/>
                <w:szCs w:val="20"/>
                <w:lang w:val="en-US"/>
              </w:rPr>
              <w:t>8</w:t>
            </w:r>
          </w:p>
        </w:tc>
      </w:tr>
      <w:tr w:rsidR="0097356C" w:rsidRPr="006B36D6" w14:paraId="6C3B52F4" w14:textId="77777777" w:rsidTr="007D10AE">
        <w:tc>
          <w:tcPr>
            <w:tcW w:w="577" w:type="dxa"/>
          </w:tcPr>
          <w:p w14:paraId="685AE6D3" w14:textId="77777777" w:rsidR="0097356C" w:rsidRPr="006B36D6" w:rsidRDefault="0097356C" w:rsidP="007D10AE">
            <w:pPr>
              <w:rPr>
                <w:sz w:val="20"/>
                <w:szCs w:val="20"/>
                <w:lang w:val="en-US"/>
              </w:rPr>
            </w:pPr>
            <w:r w:rsidRPr="006B36D6">
              <w:rPr>
                <w:sz w:val="20"/>
                <w:szCs w:val="20"/>
                <w:lang w:val="en-US"/>
              </w:rPr>
              <w:t>3</w:t>
            </w:r>
          </w:p>
        </w:tc>
        <w:tc>
          <w:tcPr>
            <w:tcW w:w="2684" w:type="dxa"/>
          </w:tcPr>
          <w:p w14:paraId="02562404" w14:textId="77777777" w:rsidR="0097356C" w:rsidRPr="006B36D6" w:rsidRDefault="0097356C" w:rsidP="007D10AE">
            <w:pPr>
              <w:jc w:val="left"/>
              <w:rPr>
                <w:sz w:val="20"/>
                <w:szCs w:val="20"/>
                <w:lang w:val="en-US"/>
              </w:rPr>
            </w:pPr>
            <w:r w:rsidRPr="006B36D6">
              <w:rPr>
                <w:sz w:val="20"/>
                <w:szCs w:val="20"/>
                <w:lang w:val="en-US"/>
              </w:rPr>
              <w:t>Monitoring of the SD parameters.</w:t>
            </w:r>
          </w:p>
        </w:tc>
        <w:tc>
          <w:tcPr>
            <w:tcW w:w="2551" w:type="dxa"/>
          </w:tcPr>
          <w:p w14:paraId="3DB06E7E" w14:textId="77777777" w:rsidR="0097356C" w:rsidRPr="006B36D6" w:rsidRDefault="0097356C" w:rsidP="007D10AE">
            <w:pPr>
              <w:rPr>
                <w:sz w:val="20"/>
                <w:szCs w:val="20"/>
                <w:lang w:val="en-US"/>
              </w:rPr>
            </w:pPr>
            <w:r w:rsidRPr="006B36D6">
              <w:rPr>
                <w:sz w:val="20"/>
                <w:szCs w:val="20"/>
                <w:lang w:val="en-US"/>
              </w:rPr>
              <w:t>Annual</w:t>
            </w:r>
          </w:p>
        </w:tc>
        <w:tc>
          <w:tcPr>
            <w:tcW w:w="3656" w:type="dxa"/>
          </w:tcPr>
          <w:p w14:paraId="348BA4BA" w14:textId="77777777" w:rsidR="0097356C" w:rsidRPr="006B36D6" w:rsidRDefault="0097356C" w:rsidP="00A90D0F">
            <w:pPr>
              <w:rPr>
                <w:b/>
                <w:sz w:val="20"/>
                <w:szCs w:val="20"/>
                <w:lang w:val="en-US"/>
              </w:rPr>
            </w:pPr>
            <w:r w:rsidRPr="006B36D6">
              <w:rPr>
                <w:sz w:val="20"/>
                <w:szCs w:val="20"/>
                <w:lang w:val="en-US"/>
              </w:rPr>
              <w:t xml:space="preserve">Included in BUS </w:t>
            </w:r>
            <w:r w:rsidR="00F06839" w:rsidRPr="006B36D6">
              <w:rPr>
                <w:sz w:val="20"/>
                <w:szCs w:val="20"/>
                <w:lang w:val="en-US"/>
              </w:rPr>
              <w:t>201</w:t>
            </w:r>
            <w:r w:rsidR="00A90D0F">
              <w:rPr>
                <w:sz w:val="20"/>
                <w:szCs w:val="20"/>
                <w:lang w:val="en-US"/>
              </w:rPr>
              <w:t>8</w:t>
            </w:r>
          </w:p>
        </w:tc>
      </w:tr>
      <w:tr w:rsidR="0097356C" w:rsidRPr="006B36D6" w14:paraId="5109125D" w14:textId="77777777" w:rsidTr="007D10AE">
        <w:tc>
          <w:tcPr>
            <w:tcW w:w="577" w:type="dxa"/>
          </w:tcPr>
          <w:p w14:paraId="3AEA3D3F" w14:textId="77777777" w:rsidR="0097356C" w:rsidRPr="006B36D6" w:rsidRDefault="0097356C" w:rsidP="007D10AE">
            <w:pPr>
              <w:rPr>
                <w:sz w:val="20"/>
                <w:szCs w:val="20"/>
                <w:lang w:val="en-US"/>
              </w:rPr>
            </w:pPr>
            <w:r w:rsidRPr="006B36D6">
              <w:rPr>
                <w:sz w:val="20"/>
                <w:szCs w:val="20"/>
                <w:lang w:val="en-US"/>
              </w:rPr>
              <w:t>4</w:t>
            </w:r>
          </w:p>
        </w:tc>
        <w:tc>
          <w:tcPr>
            <w:tcW w:w="2684" w:type="dxa"/>
          </w:tcPr>
          <w:p w14:paraId="473C7539" w14:textId="77777777" w:rsidR="0097356C" w:rsidRPr="006B36D6" w:rsidRDefault="0097356C" w:rsidP="007D10AE">
            <w:pPr>
              <w:jc w:val="left"/>
              <w:rPr>
                <w:sz w:val="20"/>
                <w:szCs w:val="20"/>
                <w:lang w:val="en-US"/>
              </w:rPr>
            </w:pPr>
            <w:r w:rsidRPr="006B36D6">
              <w:rPr>
                <w:sz w:val="20"/>
                <w:szCs w:val="20"/>
                <w:lang w:val="en-US"/>
              </w:rPr>
              <w:t>Leakage emission assessment</w:t>
            </w:r>
          </w:p>
        </w:tc>
        <w:tc>
          <w:tcPr>
            <w:tcW w:w="2551" w:type="dxa"/>
          </w:tcPr>
          <w:p w14:paraId="7569F5A7" w14:textId="77777777" w:rsidR="0097356C" w:rsidRPr="006B36D6" w:rsidRDefault="0097356C" w:rsidP="007D10AE">
            <w:pPr>
              <w:rPr>
                <w:sz w:val="20"/>
                <w:szCs w:val="20"/>
                <w:lang w:val="en-US"/>
              </w:rPr>
            </w:pPr>
            <w:r w:rsidRPr="006B36D6">
              <w:rPr>
                <w:sz w:val="20"/>
                <w:szCs w:val="20"/>
                <w:lang w:val="en-US"/>
              </w:rPr>
              <w:t>Every two year after first verification</w:t>
            </w:r>
          </w:p>
        </w:tc>
        <w:tc>
          <w:tcPr>
            <w:tcW w:w="3656" w:type="dxa"/>
          </w:tcPr>
          <w:p w14:paraId="7D0201B9" w14:textId="77777777" w:rsidR="0097356C" w:rsidRPr="006B36D6" w:rsidRDefault="00C8151D" w:rsidP="00A90D0F">
            <w:pPr>
              <w:rPr>
                <w:sz w:val="20"/>
                <w:szCs w:val="20"/>
                <w:lang w:val="en-US"/>
              </w:rPr>
            </w:pPr>
            <w:r w:rsidRPr="006B36D6">
              <w:rPr>
                <w:sz w:val="20"/>
                <w:szCs w:val="20"/>
                <w:lang w:val="en-US"/>
              </w:rPr>
              <w:t xml:space="preserve">Investigated </w:t>
            </w:r>
            <w:r w:rsidR="00FF56F6">
              <w:rPr>
                <w:sz w:val="20"/>
                <w:szCs w:val="20"/>
                <w:lang w:val="en-US"/>
              </w:rPr>
              <w:t>alongside BUS 201</w:t>
            </w:r>
            <w:r w:rsidR="00A90D0F">
              <w:rPr>
                <w:sz w:val="20"/>
                <w:szCs w:val="20"/>
                <w:lang w:val="en-US"/>
              </w:rPr>
              <w:t>8</w:t>
            </w:r>
          </w:p>
        </w:tc>
      </w:tr>
      <w:tr w:rsidR="0097356C" w:rsidRPr="006B36D6" w14:paraId="34A78AA2" w14:textId="77777777" w:rsidTr="007D10AE">
        <w:tc>
          <w:tcPr>
            <w:tcW w:w="577" w:type="dxa"/>
          </w:tcPr>
          <w:p w14:paraId="641252DF" w14:textId="77777777" w:rsidR="0097356C" w:rsidRPr="006B36D6" w:rsidRDefault="0097356C" w:rsidP="007D10AE">
            <w:pPr>
              <w:rPr>
                <w:sz w:val="20"/>
                <w:szCs w:val="20"/>
                <w:lang w:val="en-US"/>
              </w:rPr>
            </w:pPr>
            <w:r w:rsidRPr="006B36D6">
              <w:rPr>
                <w:sz w:val="20"/>
                <w:szCs w:val="20"/>
                <w:lang w:val="en-US"/>
              </w:rPr>
              <w:t>5</w:t>
            </w:r>
          </w:p>
        </w:tc>
        <w:tc>
          <w:tcPr>
            <w:tcW w:w="2684" w:type="dxa"/>
          </w:tcPr>
          <w:p w14:paraId="2E023417" w14:textId="77777777" w:rsidR="0097356C" w:rsidRPr="006B36D6" w:rsidRDefault="0097356C" w:rsidP="007D10AE">
            <w:pPr>
              <w:jc w:val="left"/>
              <w:rPr>
                <w:sz w:val="20"/>
                <w:szCs w:val="20"/>
                <w:lang w:val="en-US"/>
              </w:rPr>
            </w:pPr>
            <w:r w:rsidRPr="006B36D6">
              <w:rPr>
                <w:sz w:val="20"/>
                <w:szCs w:val="20"/>
                <w:lang w:val="en-US"/>
              </w:rPr>
              <w:t>Maintenance of total sale record and project database</w:t>
            </w:r>
          </w:p>
        </w:tc>
        <w:tc>
          <w:tcPr>
            <w:tcW w:w="2551" w:type="dxa"/>
          </w:tcPr>
          <w:p w14:paraId="25953298" w14:textId="77777777" w:rsidR="0097356C" w:rsidRPr="006B36D6" w:rsidRDefault="0097356C" w:rsidP="007D10AE">
            <w:pPr>
              <w:rPr>
                <w:sz w:val="20"/>
                <w:szCs w:val="20"/>
                <w:lang w:val="en-US"/>
              </w:rPr>
            </w:pPr>
            <w:r w:rsidRPr="006B36D6">
              <w:rPr>
                <w:sz w:val="20"/>
                <w:szCs w:val="20"/>
                <w:lang w:val="en-US"/>
              </w:rPr>
              <w:t>Continuous</w:t>
            </w:r>
          </w:p>
        </w:tc>
        <w:tc>
          <w:tcPr>
            <w:tcW w:w="3656" w:type="dxa"/>
          </w:tcPr>
          <w:p w14:paraId="67C2BBB2" w14:textId="77777777" w:rsidR="0097356C" w:rsidRPr="006B36D6" w:rsidRDefault="0097356C" w:rsidP="007D10AE">
            <w:pPr>
              <w:rPr>
                <w:sz w:val="20"/>
                <w:szCs w:val="20"/>
                <w:lang w:val="en-US"/>
              </w:rPr>
            </w:pPr>
            <w:r w:rsidRPr="006B36D6">
              <w:rPr>
                <w:sz w:val="20"/>
                <w:szCs w:val="20"/>
                <w:lang w:val="en-US"/>
              </w:rPr>
              <w:t>Continuous activity</w:t>
            </w:r>
          </w:p>
        </w:tc>
      </w:tr>
    </w:tbl>
    <w:p w14:paraId="1A7E4311" w14:textId="77777777" w:rsidR="0097356C" w:rsidRPr="006B36D6" w:rsidRDefault="0097356C" w:rsidP="0097356C">
      <w:pPr>
        <w:rPr>
          <w:szCs w:val="22"/>
          <w:lang w:val="en-US"/>
        </w:rPr>
      </w:pPr>
    </w:p>
    <w:p w14:paraId="78DFB153" w14:textId="77777777" w:rsidR="0097356C" w:rsidRPr="006B36D6" w:rsidRDefault="0097356C" w:rsidP="0097356C">
      <w:pPr>
        <w:rPr>
          <w:b/>
          <w:szCs w:val="22"/>
          <w:lang w:val="en-US"/>
        </w:rPr>
      </w:pPr>
      <w:r w:rsidRPr="006B36D6">
        <w:rPr>
          <w:b/>
          <w:szCs w:val="22"/>
          <w:lang w:val="en-US"/>
        </w:rPr>
        <w:t>1.</w:t>
      </w:r>
      <w:r w:rsidRPr="006B36D6">
        <w:rPr>
          <w:b/>
          <w:szCs w:val="22"/>
          <w:lang w:val="en-US"/>
        </w:rPr>
        <w:tab/>
        <w:t>NRB Assessment</w:t>
      </w:r>
    </w:p>
    <w:p w14:paraId="38A2A84D" w14:textId="7927B463" w:rsidR="0097356C" w:rsidRPr="006B36D6" w:rsidRDefault="0097356C" w:rsidP="0097356C">
      <w:pPr>
        <w:rPr>
          <w:szCs w:val="22"/>
          <w:lang w:val="en-US"/>
        </w:rPr>
      </w:pPr>
      <w:r w:rsidRPr="006B36D6">
        <w:rPr>
          <w:szCs w:val="22"/>
          <w:lang w:val="en-US"/>
        </w:rPr>
        <w:t xml:space="preserve">Over the course of a project activity the project proponent may at any time choose to re-examine renewability by conducting a new NRB assessment. In case of a renewal of the crediting period and as per Gold Standard rules, the NRB fraction must be reassessed as any other baseline parameters and updated in line with most recent data available. Since this </w:t>
      </w:r>
      <w:r w:rsidR="008660EB">
        <w:rPr>
          <w:szCs w:val="22"/>
          <w:lang w:val="en-US"/>
        </w:rPr>
        <w:t xml:space="preserve">MPI </w:t>
      </w:r>
      <w:r w:rsidR="00FF5767">
        <w:rPr>
          <w:szCs w:val="22"/>
          <w:lang w:val="en-US"/>
        </w:rPr>
        <w:t>still covers</w:t>
      </w:r>
      <w:r w:rsidR="00FF5767" w:rsidRPr="006B36D6">
        <w:rPr>
          <w:szCs w:val="22"/>
          <w:lang w:val="en-US"/>
        </w:rPr>
        <w:t xml:space="preserve"> </w:t>
      </w:r>
      <w:r w:rsidRPr="006B36D6">
        <w:rPr>
          <w:szCs w:val="22"/>
          <w:lang w:val="en-US"/>
        </w:rPr>
        <w:t xml:space="preserve">the first </w:t>
      </w:r>
      <w:r w:rsidR="00FF5767">
        <w:rPr>
          <w:szCs w:val="22"/>
          <w:lang w:val="en-US"/>
        </w:rPr>
        <w:t>crediting period</w:t>
      </w:r>
      <w:r w:rsidRPr="006B36D6">
        <w:rPr>
          <w:szCs w:val="22"/>
          <w:lang w:val="en-US"/>
        </w:rPr>
        <w:t>, the PP refers to the fNRB of 64.8% as per the PDD.</w:t>
      </w:r>
    </w:p>
    <w:p w14:paraId="531F6238" w14:textId="77777777" w:rsidR="0097356C" w:rsidRPr="006B36D6" w:rsidRDefault="0097356C" w:rsidP="0097356C">
      <w:pPr>
        <w:rPr>
          <w:szCs w:val="22"/>
          <w:lang w:val="en-US"/>
        </w:rPr>
      </w:pPr>
    </w:p>
    <w:p w14:paraId="7607ECC9" w14:textId="77777777" w:rsidR="0097356C" w:rsidRPr="006B36D6" w:rsidRDefault="0097356C" w:rsidP="0097356C">
      <w:pPr>
        <w:rPr>
          <w:b/>
          <w:szCs w:val="22"/>
          <w:lang w:val="en-US"/>
        </w:rPr>
      </w:pPr>
      <w:r w:rsidRPr="006B36D6">
        <w:rPr>
          <w:b/>
          <w:szCs w:val="22"/>
          <w:lang w:val="en-US"/>
        </w:rPr>
        <w:t>2.</w:t>
      </w:r>
      <w:r w:rsidRPr="006B36D6">
        <w:rPr>
          <w:b/>
          <w:szCs w:val="22"/>
          <w:lang w:val="en-US"/>
        </w:rPr>
        <w:tab/>
        <w:t>Project survey (PS) of the target population characteristic</w:t>
      </w:r>
    </w:p>
    <w:p w14:paraId="2913D12F" w14:textId="77777777" w:rsidR="0097356C" w:rsidRPr="006B36D6" w:rsidRDefault="0097356C" w:rsidP="0097356C">
      <w:pPr>
        <w:rPr>
          <w:szCs w:val="22"/>
          <w:lang w:val="en-US"/>
        </w:rPr>
      </w:pPr>
      <w:r w:rsidRPr="006B36D6">
        <w:rPr>
          <w:szCs w:val="22"/>
          <w:lang w:val="en-US"/>
        </w:rPr>
        <w:t xml:space="preserve">In addition to the parameters monitored as per </w:t>
      </w:r>
      <w:r w:rsidR="0049152F" w:rsidRPr="006B36D6">
        <w:rPr>
          <w:szCs w:val="22"/>
          <w:lang w:val="en-US"/>
        </w:rPr>
        <w:t>VPA-</w:t>
      </w:r>
      <w:r w:rsidRPr="006B36D6">
        <w:rPr>
          <w:szCs w:val="22"/>
          <w:lang w:val="en-US"/>
        </w:rPr>
        <w:t>DD and Gold Standard Passport, the BUS survey includes a set of target population parameters, such as household size, digester size, ID code.</w:t>
      </w:r>
    </w:p>
    <w:p w14:paraId="784CBCC8" w14:textId="77777777" w:rsidR="0097356C" w:rsidRPr="006B36D6" w:rsidRDefault="0097356C" w:rsidP="0097356C">
      <w:pPr>
        <w:rPr>
          <w:szCs w:val="22"/>
          <w:lang w:val="en-US"/>
        </w:rPr>
      </w:pPr>
    </w:p>
    <w:p w14:paraId="32F33427" w14:textId="77777777" w:rsidR="0097356C" w:rsidRPr="006B36D6" w:rsidRDefault="0097356C" w:rsidP="0097356C">
      <w:pPr>
        <w:rPr>
          <w:b/>
          <w:szCs w:val="22"/>
          <w:lang w:val="en-US"/>
        </w:rPr>
      </w:pPr>
      <w:r w:rsidRPr="006B36D6">
        <w:rPr>
          <w:b/>
          <w:szCs w:val="22"/>
          <w:lang w:val="en-US"/>
        </w:rPr>
        <w:t>3.</w:t>
      </w:r>
      <w:r w:rsidRPr="006B36D6">
        <w:rPr>
          <w:b/>
          <w:szCs w:val="22"/>
          <w:lang w:val="en-US"/>
        </w:rPr>
        <w:tab/>
        <w:t>Sustainability assessment</w:t>
      </w:r>
    </w:p>
    <w:p w14:paraId="37247A6F" w14:textId="77777777" w:rsidR="0097356C" w:rsidRPr="006B36D6" w:rsidRDefault="0097356C" w:rsidP="0097356C">
      <w:pPr>
        <w:rPr>
          <w:szCs w:val="22"/>
          <w:lang w:val="en-US"/>
        </w:rPr>
      </w:pPr>
      <w:r w:rsidRPr="006B36D6">
        <w:rPr>
          <w:szCs w:val="22"/>
          <w:lang w:val="en-US"/>
        </w:rPr>
        <w:t>The BUS survey includes the monitoring of the SD parameters where it applies to biogas households. Chapter 4 details the results of the SD monitoring and the sources of data used.</w:t>
      </w:r>
    </w:p>
    <w:p w14:paraId="0D79CBFE" w14:textId="77777777" w:rsidR="0097356C" w:rsidRPr="006B36D6" w:rsidRDefault="0097356C" w:rsidP="0097356C">
      <w:pPr>
        <w:rPr>
          <w:szCs w:val="22"/>
          <w:lang w:val="en-US"/>
        </w:rPr>
      </w:pPr>
    </w:p>
    <w:p w14:paraId="149396AF" w14:textId="77777777" w:rsidR="0097356C" w:rsidRPr="006B36D6" w:rsidRDefault="0097356C" w:rsidP="0097356C">
      <w:pPr>
        <w:rPr>
          <w:b/>
          <w:szCs w:val="22"/>
          <w:lang w:val="en-US"/>
        </w:rPr>
      </w:pPr>
      <w:r w:rsidRPr="006B36D6">
        <w:rPr>
          <w:b/>
          <w:szCs w:val="22"/>
          <w:lang w:val="en-US"/>
        </w:rPr>
        <w:t>4.</w:t>
      </w:r>
      <w:r w:rsidRPr="006B36D6">
        <w:rPr>
          <w:b/>
          <w:szCs w:val="22"/>
          <w:lang w:val="en-US"/>
        </w:rPr>
        <w:tab/>
        <w:t>Leakage emission assessment</w:t>
      </w:r>
    </w:p>
    <w:p w14:paraId="7D086F05" w14:textId="77777777" w:rsidR="0097356C" w:rsidRPr="006B36D6" w:rsidRDefault="0097356C" w:rsidP="0097356C">
      <w:pPr>
        <w:rPr>
          <w:szCs w:val="22"/>
          <w:lang w:val="en-US"/>
        </w:rPr>
      </w:pPr>
      <w:r w:rsidRPr="006B36D6">
        <w:rPr>
          <w:szCs w:val="22"/>
          <w:lang w:val="en-US"/>
        </w:rPr>
        <w:t xml:space="preserve">A leakage investigation </w:t>
      </w:r>
      <w:r w:rsidR="0049152F" w:rsidRPr="006B36D6">
        <w:rPr>
          <w:szCs w:val="22"/>
          <w:lang w:val="en-US"/>
        </w:rPr>
        <w:t>has been conducted</w:t>
      </w:r>
      <w:r w:rsidR="00024001" w:rsidRPr="006B36D6">
        <w:rPr>
          <w:szCs w:val="22"/>
          <w:lang w:val="en-US"/>
        </w:rPr>
        <w:t xml:space="preserve"> (once every two years)</w:t>
      </w:r>
      <w:r w:rsidR="0049152F" w:rsidRPr="006B36D6">
        <w:rPr>
          <w:szCs w:val="22"/>
          <w:lang w:val="en-US"/>
        </w:rPr>
        <w:t xml:space="preserve"> and is presented in Section 3.</w:t>
      </w:r>
      <w:r w:rsidR="00163276" w:rsidRPr="006B36D6">
        <w:rPr>
          <w:szCs w:val="22"/>
          <w:lang w:val="en-US"/>
        </w:rPr>
        <w:t xml:space="preserve">1.4 </w:t>
      </w:r>
      <w:r w:rsidR="00AD76F5" w:rsidRPr="006B36D6">
        <w:rPr>
          <w:szCs w:val="22"/>
          <w:lang w:val="en-US"/>
        </w:rPr>
        <w:t>of this MR</w:t>
      </w:r>
      <w:r w:rsidRPr="006B36D6">
        <w:rPr>
          <w:szCs w:val="22"/>
          <w:lang w:val="en-US"/>
        </w:rPr>
        <w:t>.</w:t>
      </w:r>
      <w:r w:rsidRPr="006B36D6">
        <w:rPr>
          <w:lang w:val="en-US"/>
        </w:rPr>
        <w:t xml:space="preserve"> </w:t>
      </w:r>
      <w:r w:rsidRPr="006B36D6">
        <w:rPr>
          <w:szCs w:val="22"/>
          <w:lang w:val="en-US"/>
        </w:rPr>
        <w:t xml:space="preserve">Physical leakage is </w:t>
      </w:r>
      <w:r w:rsidR="0049152F" w:rsidRPr="006B36D6">
        <w:rPr>
          <w:szCs w:val="22"/>
          <w:lang w:val="en-US"/>
        </w:rPr>
        <w:t xml:space="preserve">also </w:t>
      </w:r>
      <w:r w:rsidRPr="006B36D6">
        <w:rPr>
          <w:szCs w:val="22"/>
          <w:lang w:val="en-US"/>
        </w:rPr>
        <w:t>included in the calculations.</w:t>
      </w:r>
    </w:p>
    <w:p w14:paraId="4797FC8A" w14:textId="77777777" w:rsidR="0097356C" w:rsidRPr="006B36D6" w:rsidRDefault="0097356C" w:rsidP="0097356C">
      <w:pPr>
        <w:rPr>
          <w:szCs w:val="22"/>
          <w:lang w:val="en-US"/>
        </w:rPr>
      </w:pPr>
    </w:p>
    <w:p w14:paraId="2CC01F5D" w14:textId="77777777" w:rsidR="0097356C" w:rsidRPr="006B36D6" w:rsidRDefault="0097356C" w:rsidP="0097356C">
      <w:pPr>
        <w:rPr>
          <w:b/>
          <w:szCs w:val="22"/>
          <w:lang w:val="en-US"/>
        </w:rPr>
      </w:pPr>
      <w:r w:rsidRPr="006B36D6">
        <w:rPr>
          <w:b/>
          <w:szCs w:val="22"/>
          <w:lang w:val="en-US"/>
        </w:rPr>
        <w:t>5.</w:t>
      </w:r>
      <w:r w:rsidRPr="006B36D6">
        <w:rPr>
          <w:b/>
          <w:szCs w:val="22"/>
          <w:lang w:val="en-US"/>
        </w:rPr>
        <w:tab/>
        <w:t>Maintenance of total sale record and project database</w:t>
      </w:r>
    </w:p>
    <w:p w14:paraId="617FF578" w14:textId="77777777" w:rsidR="0097356C" w:rsidRPr="006B36D6" w:rsidRDefault="0097356C" w:rsidP="0097356C">
      <w:pPr>
        <w:rPr>
          <w:szCs w:val="22"/>
          <w:lang w:val="en-US"/>
        </w:rPr>
      </w:pPr>
      <w:r w:rsidRPr="006B36D6">
        <w:rPr>
          <w:szCs w:val="22"/>
          <w:lang w:val="en-US"/>
        </w:rPr>
        <w:t xml:space="preserve">All data sale records are collected and stored in a central database that is continuously updated. Excerpts of this database will be made available in the excel workbook belonging to this report. </w:t>
      </w:r>
    </w:p>
    <w:p w14:paraId="04F8EFC3" w14:textId="77777777" w:rsidR="00B74A63" w:rsidRPr="006B36D6" w:rsidRDefault="00B74A63" w:rsidP="00B74A63">
      <w:pPr>
        <w:autoSpaceDE w:val="0"/>
        <w:autoSpaceDN w:val="0"/>
        <w:adjustRightInd w:val="0"/>
        <w:snapToGrid w:val="0"/>
        <w:rPr>
          <w:rFonts w:eastAsia="MS Mincho"/>
          <w:color w:val="000000"/>
          <w:szCs w:val="22"/>
          <w:lang w:val="en-US"/>
        </w:rPr>
      </w:pPr>
    </w:p>
    <w:p w14:paraId="5D12C648" w14:textId="77777777" w:rsidR="00B74A63" w:rsidRPr="006B36D6" w:rsidRDefault="00BE66E8" w:rsidP="00FE6EAB">
      <w:pPr>
        <w:rPr>
          <w:b/>
          <w:szCs w:val="22"/>
          <w:u w:val="single"/>
          <w:lang w:val="en-US"/>
        </w:rPr>
      </w:pPr>
      <w:r w:rsidRPr="006B36D6">
        <w:rPr>
          <w:b/>
          <w:szCs w:val="22"/>
          <w:u w:val="single"/>
          <w:lang w:val="en-US"/>
        </w:rPr>
        <w:t>BUS</w:t>
      </w:r>
      <w:r w:rsidR="00B74A63" w:rsidRPr="006B36D6">
        <w:rPr>
          <w:b/>
          <w:szCs w:val="22"/>
          <w:u w:val="single"/>
          <w:lang w:val="en-US"/>
        </w:rPr>
        <w:t xml:space="preserve"> </w:t>
      </w:r>
      <w:r w:rsidR="002F258B">
        <w:rPr>
          <w:b/>
          <w:szCs w:val="22"/>
          <w:u w:val="single"/>
          <w:lang w:val="en-US"/>
        </w:rPr>
        <w:t>S</w:t>
      </w:r>
      <w:r w:rsidR="002F258B" w:rsidRPr="006B36D6">
        <w:rPr>
          <w:b/>
          <w:szCs w:val="22"/>
          <w:u w:val="single"/>
          <w:lang w:val="en-US"/>
        </w:rPr>
        <w:t xml:space="preserve">urvey </w:t>
      </w:r>
      <w:r w:rsidR="002F258B">
        <w:rPr>
          <w:b/>
          <w:szCs w:val="22"/>
          <w:u w:val="single"/>
          <w:lang w:val="en-US"/>
        </w:rPr>
        <w:t xml:space="preserve">and Usage Survey </w:t>
      </w:r>
      <w:r w:rsidR="00B74A63" w:rsidRPr="006B36D6">
        <w:rPr>
          <w:b/>
          <w:szCs w:val="22"/>
          <w:u w:val="single"/>
          <w:lang w:val="en-US"/>
        </w:rPr>
        <w:t xml:space="preserve">design </w:t>
      </w:r>
    </w:p>
    <w:p w14:paraId="344DAC12" w14:textId="4E47205C" w:rsidR="00F05F2E" w:rsidRDefault="008B0E0E" w:rsidP="00FE6EAB">
      <w:pPr>
        <w:autoSpaceDE w:val="0"/>
        <w:autoSpaceDN w:val="0"/>
        <w:adjustRightInd w:val="0"/>
        <w:rPr>
          <w:color w:val="000000"/>
          <w:lang w:val="en-US" w:eastAsia="ja-JP"/>
        </w:rPr>
      </w:pPr>
      <w:r w:rsidRPr="006B36D6">
        <w:rPr>
          <w:color w:val="000000"/>
          <w:lang w:val="en-US" w:eastAsia="ja-JP"/>
        </w:rPr>
        <w:t>In the period</w:t>
      </w:r>
      <w:r w:rsidR="00E13B6D" w:rsidRPr="006B36D6">
        <w:rPr>
          <w:color w:val="000000"/>
          <w:lang w:val="en-US" w:eastAsia="ja-JP"/>
        </w:rPr>
        <w:t xml:space="preserve"> </w:t>
      </w:r>
      <w:r w:rsidR="00E13B6D" w:rsidRPr="00E87B13">
        <w:rPr>
          <w:color w:val="000000"/>
          <w:lang w:val="en-US" w:eastAsia="ja-JP"/>
        </w:rPr>
        <w:t>from</w:t>
      </w:r>
      <w:r w:rsidRPr="00E87B13">
        <w:rPr>
          <w:color w:val="000000"/>
          <w:lang w:val="en-US" w:eastAsia="ja-JP"/>
        </w:rPr>
        <w:t xml:space="preserve"> </w:t>
      </w:r>
      <w:r w:rsidR="007A3EC6">
        <w:rPr>
          <w:lang w:val="en-US" w:eastAsia="nl-BE"/>
        </w:rPr>
        <w:t>December 23</w:t>
      </w:r>
      <w:r w:rsidR="007A3EC6" w:rsidRPr="007A3EC6">
        <w:rPr>
          <w:vertAlign w:val="superscript"/>
          <w:lang w:val="en-US" w:eastAsia="nl-BE"/>
        </w:rPr>
        <w:t>rd</w:t>
      </w:r>
      <w:r w:rsidR="007A3EC6">
        <w:rPr>
          <w:lang w:val="en-US" w:eastAsia="nl-BE"/>
        </w:rPr>
        <w:t xml:space="preserve"> </w:t>
      </w:r>
      <w:r w:rsidR="00814122">
        <w:rPr>
          <w:lang w:val="en-US" w:eastAsia="nl-BE"/>
        </w:rPr>
        <w:t>up to December 30</w:t>
      </w:r>
      <w:r w:rsidR="00814122" w:rsidRPr="00814122">
        <w:rPr>
          <w:vertAlign w:val="superscript"/>
          <w:lang w:val="en-US" w:eastAsia="nl-BE"/>
        </w:rPr>
        <w:t>th</w:t>
      </w:r>
      <w:r w:rsidR="00814122">
        <w:rPr>
          <w:lang w:val="en-US" w:eastAsia="nl-BE"/>
        </w:rPr>
        <w:t xml:space="preserve"> 2017</w:t>
      </w:r>
      <w:r w:rsidR="00E13B6D" w:rsidRPr="006B36D6">
        <w:rPr>
          <w:lang w:val="en-US" w:eastAsia="nl-BE"/>
        </w:rPr>
        <w:t xml:space="preserve">, </w:t>
      </w:r>
      <w:r w:rsidRPr="006B36D6">
        <w:rPr>
          <w:color w:val="000000"/>
          <w:lang w:val="en-US" w:eastAsia="ja-JP"/>
        </w:rPr>
        <w:t>the survey</w:t>
      </w:r>
      <w:r w:rsidR="002F258B">
        <w:rPr>
          <w:color w:val="000000"/>
          <w:lang w:val="en-US" w:eastAsia="ja-JP"/>
        </w:rPr>
        <w:t>s</w:t>
      </w:r>
      <w:r w:rsidRPr="006B36D6">
        <w:rPr>
          <w:color w:val="000000"/>
          <w:lang w:val="en-US" w:eastAsia="ja-JP"/>
        </w:rPr>
        <w:t xml:space="preserve"> </w:t>
      </w:r>
      <w:r w:rsidR="002F258B">
        <w:rPr>
          <w:color w:val="000000"/>
          <w:lang w:val="en-US" w:eastAsia="ja-JP"/>
        </w:rPr>
        <w:t>were</w:t>
      </w:r>
      <w:r w:rsidR="002F258B" w:rsidRPr="006B36D6">
        <w:rPr>
          <w:color w:val="000000"/>
          <w:lang w:val="en-US" w:eastAsia="ja-JP"/>
        </w:rPr>
        <w:t xml:space="preserve"> </w:t>
      </w:r>
      <w:r w:rsidRPr="006B36D6">
        <w:rPr>
          <w:color w:val="000000"/>
          <w:lang w:val="en-US" w:eastAsia="ja-JP"/>
        </w:rPr>
        <w:t>executed by a team of surveyors from</w:t>
      </w:r>
      <w:r w:rsidR="00C20814" w:rsidRPr="006B36D6">
        <w:rPr>
          <w:color w:val="000000"/>
          <w:lang w:val="en-US" w:eastAsia="ja-JP"/>
        </w:rPr>
        <w:t xml:space="preserve"> IDBP</w:t>
      </w:r>
      <w:r w:rsidRPr="006B36D6">
        <w:rPr>
          <w:color w:val="000000"/>
          <w:lang w:val="en-US" w:eastAsia="ja-JP"/>
        </w:rPr>
        <w:t>. The BUS</w:t>
      </w:r>
      <w:r w:rsidR="002D0003">
        <w:rPr>
          <w:color w:val="000000"/>
          <w:lang w:val="en-US" w:eastAsia="ja-JP"/>
        </w:rPr>
        <w:t xml:space="preserve"> </w:t>
      </w:r>
      <w:r w:rsidR="00AD7048">
        <w:rPr>
          <w:color w:val="000000"/>
          <w:lang w:val="en-US" w:eastAsia="ja-JP"/>
        </w:rPr>
        <w:t>2018</w:t>
      </w:r>
      <w:r w:rsidR="00AD7048" w:rsidRPr="006B36D6">
        <w:rPr>
          <w:color w:val="000000"/>
          <w:lang w:val="en-US" w:eastAsia="ja-JP"/>
        </w:rPr>
        <w:t xml:space="preserve"> </w:t>
      </w:r>
      <w:r w:rsidRPr="006B36D6">
        <w:rPr>
          <w:color w:val="000000"/>
          <w:lang w:val="en-US" w:eastAsia="ja-JP"/>
        </w:rPr>
        <w:t>monitoring procedure applied consist</w:t>
      </w:r>
      <w:r w:rsidR="0054346E" w:rsidRPr="006B36D6">
        <w:rPr>
          <w:color w:val="000000"/>
          <w:lang w:val="en-US" w:eastAsia="ja-JP"/>
        </w:rPr>
        <w:t>ed</w:t>
      </w:r>
      <w:r w:rsidR="00F05F2E">
        <w:rPr>
          <w:color w:val="000000"/>
          <w:lang w:val="en-US" w:eastAsia="ja-JP"/>
        </w:rPr>
        <w:t xml:space="preserve"> of the following steps:</w:t>
      </w:r>
    </w:p>
    <w:p w14:paraId="22CF084E" w14:textId="77777777" w:rsidR="008B0E0E" w:rsidRPr="005A2414" w:rsidRDefault="008B0E0E" w:rsidP="00F05F2E">
      <w:pPr>
        <w:numPr>
          <w:ilvl w:val="0"/>
          <w:numId w:val="4"/>
        </w:numPr>
        <w:rPr>
          <w:color w:val="000000"/>
          <w:lang w:val="en-US"/>
        </w:rPr>
      </w:pPr>
      <w:r w:rsidRPr="005A2414">
        <w:rPr>
          <w:color w:val="000000"/>
          <w:lang w:val="en-US"/>
        </w:rPr>
        <w:t xml:space="preserve">Details of the biogas households of each age group </w:t>
      </w:r>
      <w:r w:rsidR="0054346E" w:rsidRPr="005A2414">
        <w:rPr>
          <w:color w:val="000000"/>
          <w:lang w:val="en-US"/>
        </w:rPr>
        <w:t xml:space="preserve">were </w:t>
      </w:r>
      <w:r w:rsidRPr="005A2414">
        <w:rPr>
          <w:color w:val="000000"/>
          <w:lang w:val="en-US"/>
        </w:rPr>
        <w:t xml:space="preserve">gathered; </w:t>
      </w:r>
    </w:p>
    <w:p w14:paraId="7B7E6309" w14:textId="77777777" w:rsidR="008B0E0E" w:rsidRPr="006B36D6" w:rsidRDefault="00C94ED7" w:rsidP="00D46CD4">
      <w:pPr>
        <w:numPr>
          <w:ilvl w:val="0"/>
          <w:numId w:val="4"/>
        </w:numPr>
        <w:rPr>
          <w:color w:val="000000"/>
          <w:lang w:val="en-US"/>
        </w:rPr>
      </w:pPr>
      <w:r w:rsidRPr="006B36D6">
        <w:rPr>
          <w:color w:val="000000"/>
          <w:lang w:val="en-US"/>
        </w:rPr>
        <w:t>R</w:t>
      </w:r>
      <w:r w:rsidR="008B0E0E" w:rsidRPr="006B36D6">
        <w:rPr>
          <w:color w:val="000000"/>
          <w:lang w:val="en-US"/>
        </w:rPr>
        <w:t xml:space="preserve">andom selection </w:t>
      </w:r>
      <w:r w:rsidR="008B0E0E" w:rsidRPr="00751BF8">
        <w:rPr>
          <w:color w:val="000000"/>
          <w:lang w:val="en-US"/>
        </w:rPr>
        <w:t xml:space="preserve">of at least </w:t>
      </w:r>
      <w:r w:rsidR="008E39B3" w:rsidRPr="00751BF8">
        <w:rPr>
          <w:color w:val="000000"/>
          <w:lang w:val="en-US"/>
        </w:rPr>
        <w:t>20</w:t>
      </w:r>
      <w:r w:rsidR="008B0E0E" w:rsidRPr="00751BF8">
        <w:rPr>
          <w:color w:val="000000"/>
          <w:lang w:val="en-US"/>
        </w:rPr>
        <w:t xml:space="preserve"> households from each age group</w:t>
      </w:r>
      <w:r w:rsidRPr="00751BF8">
        <w:rPr>
          <w:color w:val="000000"/>
          <w:lang w:val="en-US"/>
        </w:rPr>
        <w:t>, proportional</w:t>
      </w:r>
      <w:r w:rsidRPr="006B36D6">
        <w:rPr>
          <w:color w:val="000000"/>
          <w:lang w:val="en-US"/>
        </w:rPr>
        <w:t xml:space="preserve"> to the overall population size of the provi</w:t>
      </w:r>
      <w:r w:rsidR="00CC6C0C" w:rsidRPr="006B36D6">
        <w:rPr>
          <w:color w:val="000000"/>
          <w:lang w:val="en-US"/>
        </w:rPr>
        <w:t>n</w:t>
      </w:r>
      <w:r w:rsidRPr="006B36D6">
        <w:rPr>
          <w:color w:val="000000"/>
          <w:lang w:val="en-US"/>
        </w:rPr>
        <w:t xml:space="preserve">ce (multi-stage sampling). </w:t>
      </w:r>
      <w:r w:rsidR="00241BDC">
        <w:rPr>
          <w:color w:val="000000"/>
          <w:lang w:val="en-US"/>
        </w:rPr>
        <w:t xml:space="preserve">Given </w:t>
      </w:r>
      <w:r w:rsidR="00F05F2E">
        <w:rPr>
          <w:color w:val="000000"/>
          <w:lang w:val="en-US"/>
        </w:rPr>
        <w:t>seven</w:t>
      </w:r>
      <w:r w:rsidR="00241BDC">
        <w:rPr>
          <w:color w:val="000000"/>
          <w:lang w:val="en-US"/>
        </w:rPr>
        <w:t xml:space="preserve"> age groups, this exceeds the minimum threshold of 100 households for the </w:t>
      </w:r>
      <w:r w:rsidR="002F258B">
        <w:rPr>
          <w:color w:val="000000"/>
          <w:lang w:val="en-US"/>
        </w:rPr>
        <w:t>Carbon Monitoring Survey</w:t>
      </w:r>
      <w:r w:rsidR="00241BDC">
        <w:rPr>
          <w:color w:val="000000"/>
          <w:lang w:val="en-US"/>
        </w:rPr>
        <w:t>.</w:t>
      </w:r>
      <w:r w:rsidR="00850BF2">
        <w:rPr>
          <w:color w:val="000000"/>
          <w:lang w:val="en-US"/>
        </w:rPr>
        <w:t xml:space="preserve"> Note that the only requirement from the Gold Standard is that the Carbon Monitoring Survey includes a minimum of 100 households. Sample selection in accordance to age groups was applied to the BUS as this survey also covers part of the Usage Survey, which needs to be arranged by age group.</w:t>
      </w:r>
      <w:r w:rsidR="00241BDC">
        <w:rPr>
          <w:color w:val="000000"/>
          <w:lang w:val="en-US"/>
        </w:rPr>
        <w:t xml:space="preserve"> </w:t>
      </w:r>
      <w:r w:rsidR="008B0E0E" w:rsidRPr="006B36D6">
        <w:rPr>
          <w:color w:val="000000"/>
          <w:lang w:val="en-US"/>
        </w:rPr>
        <w:t xml:space="preserve">The sampling </w:t>
      </w:r>
      <w:r w:rsidR="0054346E" w:rsidRPr="006B36D6">
        <w:rPr>
          <w:color w:val="000000"/>
          <w:lang w:val="en-US"/>
        </w:rPr>
        <w:t xml:space="preserve">was </w:t>
      </w:r>
      <w:r w:rsidR="008B0E0E" w:rsidRPr="006B36D6">
        <w:rPr>
          <w:color w:val="000000"/>
          <w:lang w:val="en-US"/>
        </w:rPr>
        <w:t>executed using a web based random number generator</w:t>
      </w:r>
      <w:r w:rsidR="00F05F2E">
        <w:rPr>
          <w:color w:val="000000"/>
          <w:lang w:val="en-US"/>
        </w:rPr>
        <w:t>.</w:t>
      </w:r>
      <w:r w:rsidR="0049152F" w:rsidRPr="006B36D6">
        <w:rPr>
          <w:rStyle w:val="FootnoteReference"/>
          <w:color w:val="000000"/>
          <w:lang w:val="en-US"/>
        </w:rPr>
        <w:footnoteReference w:id="18"/>
      </w:r>
      <w:r w:rsidR="008B0E0E" w:rsidRPr="006B36D6">
        <w:rPr>
          <w:color w:val="000000"/>
          <w:lang w:val="en-US"/>
        </w:rPr>
        <w:t xml:space="preserve"> </w:t>
      </w:r>
      <w:r w:rsidR="00E0738A" w:rsidRPr="006B36D6">
        <w:t xml:space="preserve">The sample size for each province </w:t>
      </w:r>
      <w:r w:rsidR="0054346E" w:rsidRPr="006B36D6">
        <w:t>was</w:t>
      </w:r>
      <w:r w:rsidR="00E0738A" w:rsidRPr="006B36D6">
        <w:t xml:space="preserve"> determined based on the biodigester user populations</w:t>
      </w:r>
      <w:r w:rsidR="0054346E" w:rsidRPr="006B36D6">
        <w:t xml:space="preserve"> derived from the IDBP database to ensure representativeness.</w:t>
      </w:r>
    </w:p>
    <w:p w14:paraId="3AAA5425" w14:textId="77777777" w:rsidR="008B0E0E" w:rsidRPr="006B36D6" w:rsidRDefault="008B0E0E" w:rsidP="00D46CD4">
      <w:pPr>
        <w:numPr>
          <w:ilvl w:val="0"/>
          <w:numId w:val="4"/>
        </w:numPr>
        <w:rPr>
          <w:color w:val="000000"/>
          <w:lang w:val="en-US"/>
        </w:rPr>
      </w:pPr>
      <w:r w:rsidRPr="006B36D6">
        <w:rPr>
          <w:color w:val="000000"/>
          <w:lang w:val="en-US"/>
        </w:rPr>
        <w:t xml:space="preserve">IDBP staff surveyed the sampled households, and the gathered data was entered into a database at the head office </w:t>
      </w:r>
      <w:r w:rsidR="00DF2BB9" w:rsidRPr="006B36D6">
        <w:rPr>
          <w:color w:val="000000"/>
          <w:lang w:val="en-US"/>
        </w:rPr>
        <w:t xml:space="preserve">following a data </w:t>
      </w:r>
      <w:r w:rsidRPr="006B36D6">
        <w:rPr>
          <w:color w:val="000000"/>
          <w:lang w:val="en-US"/>
        </w:rPr>
        <w:t>quality</w:t>
      </w:r>
      <w:r w:rsidR="00DF2BB9" w:rsidRPr="006B36D6">
        <w:rPr>
          <w:color w:val="000000"/>
          <w:lang w:val="en-US"/>
        </w:rPr>
        <w:t xml:space="preserve"> check</w:t>
      </w:r>
      <w:r w:rsidRPr="006B36D6">
        <w:rPr>
          <w:color w:val="000000"/>
          <w:lang w:val="en-US"/>
        </w:rPr>
        <w:t>.</w:t>
      </w:r>
    </w:p>
    <w:p w14:paraId="336ADD4B" w14:textId="77777777" w:rsidR="00B74A63" w:rsidRPr="006B36D6" w:rsidRDefault="00B74A63" w:rsidP="00FE6EAB">
      <w:pPr>
        <w:autoSpaceDE w:val="0"/>
        <w:autoSpaceDN w:val="0"/>
        <w:adjustRightInd w:val="0"/>
        <w:snapToGrid w:val="0"/>
        <w:rPr>
          <w:rFonts w:ascii="mesNewRomanPSMT" w:hAnsi="mesNewRomanPSMT" w:cs="mesNewRomanPSMT"/>
          <w:color w:val="000000"/>
          <w:sz w:val="21"/>
          <w:lang w:val="en-US" w:eastAsia="nl-BE"/>
        </w:rPr>
      </w:pPr>
    </w:p>
    <w:p w14:paraId="25B85586" w14:textId="028B5E6C" w:rsidR="008B0E0E" w:rsidRDefault="008B0E0E" w:rsidP="00FE6EAB">
      <w:pPr>
        <w:jc w:val="left"/>
        <w:rPr>
          <w:color w:val="000000"/>
          <w:lang w:val="en-US" w:eastAsia="ja-JP"/>
        </w:rPr>
      </w:pPr>
      <w:r w:rsidRPr="006B36D6">
        <w:rPr>
          <w:color w:val="000000"/>
          <w:lang w:val="en-US" w:eastAsia="ja-JP"/>
        </w:rPr>
        <w:t>To establish the sample size and the sample distribution, guidance from the applied Gold Standard methodology was applied</w:t>
      </w:r>
      <w:r w:rsidR="00850BF2">
        <w:rPr>
          <w:color w:val="000000"/>
          <w:lang w:val="en-US" w:eastAsia="ja-JP"/>
        </w:rPr>
        <w:t xml:space="preserve"> relating to both the Carbon Monitoring Survey (i.e. minimum of 100 households) and the Usage Survey (i.e. at least 30 households per age group)</w:t>
      </w:r>
      <w:r w:rsidRPr="006B36D6">
        <w:rPr>
          <w:color w:val="000000"/>
          <w:lang w:val="en-US" w:eastAsia="ja-JP"/>
        </w:rPr>
        <w:t xml:space="preserve">. As per the guidance, to ensure conservativeness, participants in a </w:t>
      </w:r>
      <w:r w:rsidR="00047BCA" w:rsidRPr="006B36D6">
        <w:rPr>
          <w:color w:val="000000"/>
          <w:lang w:val="en-US" w:eastAsia="ja-JP"/>
        </w:rPr>
        <w:t>user</w:t>
      </w:r>
      <w:r w:rsidRPr="006B36D6">
        <w:rPr>
          <w:color w:val="000000"/>
          <w:lang w:val="en-US" w:eastAsia="ja-JP"/>
        </w:rPr>
        <w:t xml:space="preserve"> survey with technologies in the first year of use (age 0 to 1) must have technologies that have been in use on average longer than 0.5 years. </w:t>
      </w:r>
      <w:r w:rsidR="00402FEA" w:rsidRPr="00DA14CD">
        <w:rPr>
          <w:color w:val="000000"/>
          <w:lang w:val="en-US" w:eastAsia="ja-JP"/>
        </w:rPr>
        <w:t xml:space="preserve">The BUS </w:t>
      </w:r>
      <w:r w:rsidR="00D541F2">
        <w:rPr>
          <w:color w:val="000000"/>
          <w:lang w:val="en-US" w:eastAsia="ja-JP"/>
        </w:rPr>
        <w:t xml:space="preserve">covering VPA-1 and VPA-2 </w:t>
      </w:r>
      <w:r w:rsidR="00402FEA">
        <w:rPr>
          <w:color w:val="000000"/>
          <w:lang w:val="en-US" w:eastAsia="ja-JP"/>
        </w:rPr>
        <w:t>approached a sample of</w:t>
      </w:r>
      <w:r w:rsidR="00402FEA" w:rsidRPr="00DA14CD">
        <w:rPr>
          <w:color w:val="000000"/>
          <w:lang w:val="en-US" w:eastAsia="ja-JP"/>
        </w:rPr>
        <w:t xml:space="preserve"> </w:t>
      </w:r>
      <w:r w:rsidR="00D541F2">
        <w:rPr>
          <w:b/>
          <w:color w:val="000000"/>
          <w:lang w:val="en-US" w:eastAsia="ja-JP"/>
        </w:rPr>
        <w:t>272</w:t>
      </w:r>
      <w:r w:rsidR="00402FEA" w:rsidRPr="00DA14CD">
        <w:rPr>
          <w:color w:val="000000"/>
          <w:lang w:val="en-US" w:eastAsia="ja-JP"/>
        </w:rPr>
        <w:t xml:space="preserve"> households, </w:t>
      </w:r>
      <w:r w:rsidR="00402FEA">
        <w:rPr>
          <w:color w:val="000000"/>
          <w:lang w:val="en-US" w:eastAsia="ja-JP"/>
        </w:rPr>
        <w:t xml:space="preserve">of which </w:t>
      </w:r>
      <w:r w:rsidR="00D541F2">
        <w:rPr>
          <w:b/>
          <w:color w:val="000000"/>
          <w:lang w:val="en-US" w:eastAsia="ja-JP"/>
        </w:rPr>
        <w:t>252</w:t>
      </w:r>
      <w:r w:rsidR="00402FEA">
        <w:rPr>
          <w:color w:val="000000"/>
          <w:lang w:val="en-US" w:eastAsia="ja-JP"/>
        </w:rPr>
        <w:t xml:space="preserve"> were reached and interviewed. </w:t>
      </w:r>
      <w:r w:rsidR="00D541F2">
        <w:rPr>
          <w:color w:val="000000"/>
          <w:lang w:val="en-US" w:eastAsia="ja-JP"/>
        </w:rPr>
        <w:t>This includes</w:t>
      </w:r>
      <w:r w:rsidR="00402FEA" w:rsidRPr="00DA14CD">
        <w:rPr>
          <w:color w:val="000000"/>
          <w:lang w:val="en-US" w:eastAsia="ja-JP"/>
        </w:rPr>
        <w:t xml:space="preserve"> </w:t>
      </w:r>
      <w:r w:rsidR="00402FEA" w:rsidRPr="00DA14CD">
        <w:rPr>
          <w:b/>
          <w:color w:val="000000"/>
          <w:lang w:val="en-US" w:eastAsia="ja-JP"/>
        </w:rPr>
        <w:t>5</w:t>
      </w:r>
      <w:r w:rsidR="00402FEA" w:rsidRPr="00DA14CD">
        <w:rPr>
          <w:color w:val="000000"/>
          <w:lang w:val="en-US" w:eastAsia="ja-JP"/>
        </w:rPr>
        <w:t xml:space="preserve"> households </w:t>
      </w:r>
      <w:r w:rsidR="00D541F2">
        <w:rPr>
          <w:color w:val="000000"/>
          <w:lang w:val="en-US" w:eastAsia="ja-JP"/>
        </w:rPr>
        <w:t xml:space="preserve">that </w:t>
      </w:r>
      <w:r w:rsidR="00402FEA">
        <w:rPr>
          <w:color w:val="000000"/>
          <w:lang w:val="en-US" w:eastAsia="ja-JP"/>
        </w:rPr>
        <w:t xml:space="preserve">were reached by phone by the Usage Survey </w:t>
      </w:r>
      <w:r w:rsidR="00402FEA" w:rsidRPr="00DA14CD">
        <w:rPr>
          <w:color w:val="000000"/>
          <w:lang w:val="en-US" w:eastAsia="ja-JP"/>
        </w:rPr>
        <w:t xml:space="preserve">to meet </w:t>
      </w:r>
      <w:r w:rsidR="00402FEA">
        <w:rPr>
          <w:color w:val="000000"/>
          <w:lang w:val="en-US" w:eastAsia="ja-JP"/>
        </w:rPr>
        <w:t>the minimum age group</w:t>
      </w:r>
      <w:r w:rsidR="00402FEA" w:rsidRPr="00DA14CD">
        <w:rPr>
          <w:color w:val="000000"/>
          <w:lang w:val="en-US" w:eastAsia="ja-JP"/>
        </w:rPr>
        <w:t xml:space="preserve"> requirement</w:t>
      </w:r>
      <w:r w:rsidR="00402FEA">
        <w:rPr>
          <w:color w:val="000000"/>
          <w:lang w:val="en-US" w:eastAsia="ja-JP"/>
        </w:rPr>
        <w:t xml:space="preserve">. </w:t>
      </w:r>
      <w:r w:rsidR="001C3AAC">
        <w:rPr>
          <w:color w:val="000000"/>
          <w:lang w:val="en-US" w:eastAsia="ja-JP"/>
        </w:rPr>
        <w:t>From these,</w:t>
      </w:r>
      <w:r w:rsidR="00D541F2">
        <w:rPr>
          <w:color w:val="000000"/>
          <w:lang w:val="en-US" w:eastAsia="ja-JP"/>
        </w:rPr>
        <w:t xml:space="preserve"> </w:t>
      </w:r>
      <w:r w:rsidR="00417FEF" w:rsidRPr="002930CD">
        <w:rPr>
          <w:b/>
          <w:color w:val="000000"/>
          <w:lang w:val="en-US" w:eastAsia="ja-JP"/>
        </w:rPr>
        <w:t>2</w:t>
      </w:r>
      <w:r w:rsidR="00417FEF">
        <w:rPr>
          <w:b/>
          <w:color w:val="000000"/>
          <w:lang w:val="en-US" w:eastAsia="ja-JP"/>
        </w:rPr>
        <w:t>22</w:t>
      </w:r>
      <w:r w:rsidR="00417FEF">
        <w:rPr>
          <w:color w:val="000000"/>
          <w:lang w:val="en-US" w:eastAsia="ja-JP"/>
        </w:rPr>
        <w:t xml:space="preserve"> </w:t>
      </w:r>
      <w:r w:rsidR="00D541F2">
        <w:rPr>
          <w:color w:val="000000"/>
          <w:lang w:val="en-US" w:eastAsia="ja-JP"/>
        </w:rPr>
        <w:t xml:space="preserve">relate to VPA-1 households, with the remaining </w:t>
      </w:r>
      <w:r w:rsidR="00417FEF" w:rsidRPr="001C3AAC">
        <w:rPr>
          <w:b/>
          <w:color w:val="000000"/>
          <w:lang w:val="en-US" w:eastAsia="ja-JP"/>
        </w:rPr>
        <w:t>3</w:t>
      </w:r>
      <w:r w:rsidR="00417FEF">
        <w:rPr>
          <w:b/>
          <w:color w:val="000000"/>
          <w:lang w:val="en-US" w:eastAsia="ja-JP"/>
        </w:rPr>
        <w:t>0</w:t>
      </w:r>
      <w:r w:rsidR="00417FEF">
        <w:rPr>
          <w:color w:val="000000"/>
          <w:lang w:val="en-US" w:eastAsia="ja-JP"/>
        </w:rPr>
        <w:t xml:space="preserve"> </w:t>
      </w:r>
      <w:r w:rsidR="001C3AAC">
        <w:rPr>
          <w:color w:val="000000"/>
          <w:lang w:val="en-US" w:eastAsia="ja-JP"/>
        </w:rPr>
        <w:t xml:space="preserve">households </w:t>
      </w:r>
      <w:r w:rsidR="00D541F2">
        <w:rPr>
          <w:color w:val="000000"/>
          <w:lang w:val="en-US" w:eastAsia="ja-JP"/>
        </w:rPr>
        <w:t>being</w:t>
      </w:r>
      <w:r w:rsidR="00402FEA">
        <w:rPr>
          <w:color w:val="000000"/>
          <w:lang w:val="en-US" w:eastAsia="ja-JP"/>
        </w:rPr>
        <w:t xml:space="preserve"> </w:t>
      </w:r>
      <w:r w:rsidR="00417FEF">
        <w:rPr>
          <w:color w:val="000000"/>
          <w:lang w:val="en-US" w:eastAsia="ja-JP"/>
        </w:rPr>
        <w:t xml:space="preserve">interviewed </w:t>
      </w:r>
      <w:r w:rsidR="00402FEA">
        <w:rPr>
          <w:color w:val="000000"/>
          <w:lang w:val="en-US" w:eastAsia="ja-JP"/>
        </w:rPr>
        <w:t>for</w:t>
      </w:r>
      <w:r w:rsidR="001C3AAC">
        <w:rPr>
          <w:color w:val="000000"/>
          <w:lang w:val="en-US" w:eastAsia="ja-JP"/>
        </w:rPr>
        <w:t xml:space="preserve"> age group 8</w:t>
      </w:r>
      <w:r w:rsidR="00402FEA">
        <w:rPr>
          <w:color w:val="000000"/>
          <w:lang w:val="en-US" w:eastAsia="ja-JP"/>
        </w:rPr>
        <w:t xml:space="preserve"> relevant for VPA-2</w:t>
      </w:r>
      <w:r w:rsidR="001C3AAC">
        <w:rPr>
          <w:color w:val="000000"/>
          <w:lang w:val="en-US" w:eastAsia="ja-JP"/>
        </w:rPr>
        <w:t xml:space="preserve">, which covers the implementation relevant for VPA-2. </w:t>
      </w:r>
      <w:r w:rsidR="001C3AAC" w:rsidRPr="001C3AAC">
        <w:rPr>
          <w:b/>
          <w:color w:val="000000"/>
          <w:lang w:val="en-US" w:eastAsia="ja-JP"/>
        </w:rPr>
        <w:t>28</w:t>
      </w:r>
      <w:r w:rsidR="001C3AAC">
        <w:rPr>
          <w:color w:val="000000"/>
          <w:lang w:val="en-US" w:eastAsia="ja-JP"/>
        </w:rPr>
        <w:t xml:space="preserve"> of </w:t>
      </w:r>
      <w:r w:rsidR="00417FEF">
        <w:rPr>
          <w:color w:val="000000"/>
          <w:lang w:val="en-US" w:eastAsia="ja-JP"/>
        </w:rPr>
        <w:t xml:space="preserve">these were interviewed </w:t>
      </w:r>
      <w:r w:rsidR="00402FEA">
        <w:rPr>
          <w:color w:val="000000"/>
          <w:lang w:val="en-US" w:eastAsia="ja-JP"/>
        </w:rPr>
        <w:t>through the BUS and a</w:t>
      </w:r>
      <w:r w:rsidR="00DA14CD">
        <w:rPr>
          <w:color w:val="000000"/>
          <w:lang w:val="en-US" w:eastAsia="ja-JP"/>
        </w:rPr>
        <w:t xml:space="preserve"> </w:t>
      </w:r>
      <w:r w:rsidR="005370A7" w:rsidRPr="00DA14CD">
        <w:rPr>
          <w:color w:val="000000"/>
          <w:lang w:val="en-US" w:eastAsia="ja-JP"/>
        </w:rPr>
        <w:t xml:space="preserve">further </w:t>
      </w:r>
      <w:r w:rsidR="001C3AAC">
        <w:rPr>
          <w:b/>
          <w:color w:val="000000"/>
          <w:lang w:val="en-US" w:eastAsia="ja-JP"/>
        </w:rPr>
        <w:t>2</w:t>
      </w:r>
      <w:r w:rsidR="005370A7" w:rsidRPr="00DA14CD">
        <w:rPr>
          <w:color w:val="000000"/>
          <w:lang w:val="en-US" w:eastAsia="ja-JP"/>
        </w:rPr>
        <w:t xml:space="preserve"> households </w:t>
      </w:r>
      <w:r w:rsidR="00402FEA">
        <w:rPr>
          <w:color w:val="000000"/>
          <w:lang w:val="en-US" w:eastAsia="ja-JP"/>
        </w:rPr>
        <w:t xml:space="preserve">through the </w:t>
      </w:r>
      <w:r w:rsidR="00DA14CD">
        <w:rPr>
          <w:color w:val="000000"/>
          <w:lang w:val="en-US" w:eastAsia="ja-JP"/>
        </w:rPr>
        <w:t xml:space="preserve">Usage Survey </w:t>
      </w:r>
      <w:r w:rsidR="005370A7" w:rsidRPr="00DA14CD">
        <w:rPr>
          <w:color w:val="000000"/>
          <w:lang w:val="en-US" w:eastAsia="ja-JP"/>
        </w:rPr>
        <w:t xml:space="preserve">to meet </w:t>
      </w:r>
      <w:r w:rsidR="00DA14CD">
        <w:rPr>
          <w:color w:val="000000"/>
          <w:lang w:val="en-US" w:eastAsia="ja-JP"/>
        </w:rPr>
        <w:t>the minimum age group</w:t>
      </w:r>
      <w:r w:rsidR="005370A7" w:rsidRPr="00DA14CD">
        <w:rPr>
          <w:color w:val="000000"/>
          <w:lang w:val="en-US" w:eastAsia="ja-JP"/>
        </w:rPr>
        <w:t xml:space="preserve"> requirement</w:t>
      </w:r>
      <w:r w:rsidR="00DA14CD">
        <w:rPr>
          <w:color w:val="000000"/>
          <w:lang w:val="en-US" w:eastAsia="ja-JP"/>
        </w:rPr>
        <w:t xml:space="preserve">. </w:t>
      </w:r>
      <w:r w:rsidR="001C3AAC">
        <w:rPr>
          <w:color w:val="000000"/>
          <w:lang w:val="en-US" w:eastAsia="ja-JP"/>
        </w:rPr>
        <w:t>This is in line with the a</w:t>
      </w:r>
      <w:r w:rsidR="005370A7">
        <w:rPr>
          <w:color w:val="000000"/>
          <w:lang w:val="en-US" w:eastAsia="ja-JP"/>
        </w:rPr>
        <w:t>ge group</w:t>
      </w:r>
      <w:r w:rsidR="001C3AAC">
        <w:rPr>
          <w:color w:val="000000"/>
          <w:lang w:val="en-US" w:eastAsia="ja-JP"/>
        </w:rPr>
        <w:t xml:space="preserve"> requirement</w:t>
      </w:r>
      <w:r w:rsidR="005370A7">
        <w:rPr>
          <w:color w:val="000000"/>
          <w:lang w:val="en-US" w:eastAsia="ja-JP"/>
        </w:rPr>
        <w:t xml:space="preserve"> * 30 households = </w:t>
      </w:r>
      <w:r w:rsidR="001C3AAC">
        <w:rPr>
          <w:color w:val="000000"/>
          <w:lang w:val="en-US" w:eastAsia="ja-JP"/>
        </w:rPr>
        <w:t xml:space="preserve">30 </w:t>
      </w:r>
      <w:r w:rsidR="00DA14CD">
        <w:rPr>
          <w:color w:val="000000"/>
          <w:lang w:val="en-US" w:eastAsia="ja-JP"/>
        </w:rPr>
        <w:t>households minimum threshold</w:t>
      </w:r>
      <w:r w:rsidR="001C3AAC">
        <w:rPr>
          <w:color w:val="000000"/>
          <w:lang w:val="en-US" w:eastAsia="ja-JP"/>
        </w:rPr>
        <w:t>.</w:t>
      </w:r>
    </w:p>
    <w:p w14:paraId="2BB5AFE7" w14:textId="77777777" w:rsidR="00F05F2E" w:rsidRPr="006B36D6" w:rsidRDefault="00F05F2E" w:rsidP="00FE6EAB">
      <w:pPr>
        <w:jc w:val="left"/>
        <w:rPr>
          <w:color w:val="000000"/>
          <w:lang w:val="en-US" w:eastAsia="ja-JP"/>
        </w:rPr>
      </w:pPr>
    </w:p>
    <w:p w14:paraId="43175F18" w14:textId="52E684C1" w:rsidR="00F05F2E" w:rsidRDefault="008B0E0E" w:rsidP="00F05F2E">
      <w:pPr>
        <w:rPr>
          <w:ins w:id="115" w:author="Szymon Mikolajczyk" w:date="2018-10-18T10:56:00Z"/>
        </w:rPr>
      </w:pPr>
      <w:r w:rsidRPr="00DA14CD">
        <w:t>The BUS 201</w:t>
      </w:r>
      <w:r w:rsidR="00A90D0F" w:rsidRPr="00DA14CD">
        <w:t>8</w:t>
      </w:r>
      <w:r w:rsidRPr="00DA14CD">
        <w:t xml:space="preserve"> covered</w:t>
      </w:r>
      <w:r w:rsidRPr="006B36D6">
        <w:t xml:space="preserve"> </w:t>
      </w:r>
      <w:r w:rsidR="007A3EC6">
        <w:t>all</w:t>
      </w:r>
      <w:r w:rsidRPr="006B36D6">
        <w:t xml:space="preserve"> </w:t>
      </w:r>
      <w:r w:rsidR="00CB0383" w:rsidRPr="006B36D6">
        <w:t>nine</w:t>
      </w:r>
      <w:r w:rsidRPr="006B36D6">
        <w:t xml:space="preserve"> provinces that have become intervention areas of the </w:t>
      </w:r>
      <w:r w:rsidR="00FC04A6">
        <w:t>VPA-2</w:t>
      </w:r>
      <w:r w:rsidRPr="006B36D6">
        <w:t xml:space="preserve">. </w:t>
      </w:r>
      <w:r w:rsidR="00C76001">
        <w:t xml:space="preserve">However, since VPA-2 only recently started (02/01/2017) and the BUS was planned to be implemented in Q3 of 2017, the BUS could not cover a full set of surveys targeting </w:t>
      </w:r>
      <w:r w:rsidR="008E17B8">
        <w:t>a</w:t>
      </w:r>
      <w:r w:rsidR="00C76001">
        <w:t>ge group 1</w:t>
      </w:r>
      <w:r w:rsidR="00E6773E">
        <w:t xml:space="preserve"> biodigesters as the Gold Standard defines an </w:t>
      </w:r>
      <w:r w:rsidR="008E17B8">
        <w:t>a</w:t>
      </w:r>
      <w:r w:rsidR="00E6773E">
        <w:t xml:space="preserve">ge group as operational for at least 6 months. For </w:t>
      </w:r>
      <w:del w:id="116" w:author="Szymon Mikolajczyk" w:date="2018-10-18T10:53:00Z">
        <w:r w:rsidR="00E6773E" w:rsidDel="006502E6">
          <w:delText>this reason</w:delText>
        </w:r>
      </w:del>
      <w:ins w:id="117" w:author="Szymon Mikolajczyk" w:date="2018-10-18T10:53:00Z">
        <w:r w:rsidR="006502E6">
          <w:t>conservativeness, however</w:t>
        </w:r>
      </w:ins>
      <w:r w:rsidR="00E6773E">
        <w:t xml:space="preserve">, the first MP for VPA-2 relates to the BUS results covering </w:t>
      </w:r>
      <w:del w:id="118" w:author="Szymon Mikolajczyk" w:date="2018-10-18T10:54:00Z">
        <w:r w:rsidR="00E6773E" w:rsidDel="006502E6">
          <w:delText xml:space="preserve">the </w:delText>
        </w:r>
        <w:r w:rsidR="008E17B8" w:rsidDel="006502E6">
          <w:delText>a</w:delText>
        </w:r>
        <w:r w:rsidR="00E6773E" w:rsidDel="006502E6">
          <w:delText xml:space="preserve">ge groups that could be surveyed for the purpose of VPA-1. </w:delText>
        </w:r>
      </w:del>
      <w:ins w:id="119" w:author="Szymon Mikolajczyk" w:date="2018-10-18T10:54:00Z">
        <w:r w:rsidR="006502E6">
          <w:t>the age group</w:t>
        </w:r>
      </w:ins>
      <w:ins w:id="120" w:author="Szymon Mikolajczyk" w:date="2018-10-18T10:56:00Z">
        <w:r w:rsidR="006502E6">
          <w:t xml:space="preserve"> 8</w:t>
        </w:r>
      </w:ins>
      <w:ins w:id="121" w:author="Szymon Mikolajczyk" w:date="2018-10-18T10:54:00Z">
        <w:r w:rsidR="006502E6">
          <w:t xml:space="preserve"> that covers the period June 2016 to May 2017. </w:t>
        </w:r>
      </w:ins>
    </w:p>
    <w:p w14:paraId="7B1E719F" w14:textId="77777777" w:rsidR="006502E6" w:rsidRDefault="006502E6" w:rsidP="00F05F2E">
      <w:pPr>
        <w:rPr>
          <w:ins w:id="122" w:author="Szymon Mikolajczyk" w:date="2018-10-18T10:56:00Z"/>
        </w:rPr>
      </w:pPr>
    </w:p>
    <w:p w14:paraId="59F9D3A0" w14:textId="77777777" w:rsidR="006502E6" w:rsidRDefault="006502E6" w:rsidP="00F05F2E">
      <w:pPr>
        <w:rPr>
          <w:ins w:id="123" w:author="Szymon Mikolajczyk" w:date="2018-10-18T10:56:00Z"/>
        </w:rPr>
      </w:pPr>
    </w:p>
    <w:p w14:paraId="60388C7F" w14:textId="77777777" w:rsidR="006502E6" w:rsidRDefault="006502E6" w:rsidP="00F05F2E">
      <w:pPr>
        <w:rPr>
          <w:ins w:id="124" w:author="Szymon Mikolajczyk" w:date="2018-10-18T10:56:00Z"/>
        </w:rPr>
      </w:pPr>
    </w:p>
    <w:p w14:paraId="7472C923" w14:textId="77777777" w:rsidR="006502E6" w:rsidRDefault="006502E6" w:rsidP="00F05F2E">
      <w:pPr>
        <w:rPr>
          <w:ins w:id="125" w:author="Szymon Mikolajczyk" w:date="2018-10-18T10:56:00Z"/>
        </w:rPr>
      </w:pPr>
    </w:p>
    <w:p w14:paraId="48AEE9F2" w14:textId="77777777" w:rsidR="006502E6" w:rsidRPr="006B36D6" w:rsidRDefault="006502E6" w:rsidP="006502E6">
      <w:pPr>
        <w:rPr>
          <w:ins w:id="126" w:author="Szymon Mikolajczyk" w:date="2018-10-18T10:56:00Z"/>
        </w:rPr>
      </w:pPr>
      <w:ins w:id="127" w:author="Szymon Mikolajczyk" w:date="2018-10-18T10:56:00Z">
        <w:r w:rsidRPr="006B36D6">
          <w:t xml:space="preserve">The distribution of respondent sample for each province, and each year of use, is described in </w:t>
        </w:r>
        <w:r>
          <w:fldChar w:fldCharType="begin"/>
        </w:r>
        <w:r>
          <w:instrText xml:space="preserve"> REF _Ref370486605 \h  \* MERGEFORMAT </w:instrText>
        </w:r>
        <w:r>
          <w:fldChar w:fldCharType="separate"/>
        </w:r>
      </w:ins>
      <w:ins w:id="128" w:author="Szymon Mikolajczyk" w:date="2018-10-18T10:58:00Z">
        <w:r w:rsidRPr="00056AA2">
          <w:t xml:space="preserve">Table </w:t>
        </w:r>
        <w:r>
          <w:t>9</w:t>
        </w:r>
      </w:ins>
      <w:ins w:id="129" w:author="Szymon Mikolajczyk" w:date="2018-10-18T10:56:00Z">
        <w:r>
          <w:fldChar w:fldCharType="end"/>
        </w:r>
        <w:r w:rsidRPr="006B36D6">
          <w:t>.</w:t>
        </w:r>
      </w:ins>
    </w:p>
    <w:p w14:paraId="7951CFA3" w14:textId="77777777" w:rsidR="006502E6" w:rsidRPr="006B36D6" w:rsidRDefault="006502E6" w:rsidP="006502E6">
      <w:pPr>
        <w:spacing w:line="240" w:lineRule="auto"/>
        <w:rPr>
          <w:ins w:id="130" w:author="Szymon Mikolajczyk" w:date="2018-10-18T10:56:00Z"/>
        </w:rPr>
      </w:pPr>
    </w:p>
    <w:p w14:paraId="5297A18A" w14:textId="3D1AD4CC" w:rsidR="006502E6" w:rsidRDefault="006502E6" w:rsidP="006502E6">
      <w:pPr>
        <w:pStyle w:val="Caption"/>
        <w:rPr>
          <w:ins w:id="131" w:author="Szymon Mikolajczyk" w:date="2018-10-18T10:56:00Z"/>
        </w:rPr>
      </w:pPr>
      <w:bookmarkStart w:id="132" w:name="_Ref370486605"/>
      <w:ins w:id="133" w:author="Szymon Mikolajczyk" w:date="2018-10-18T10:56:00Z">
        <w:r w:rsidRPr="00056AA2">
          <w:t xml:space="preserve">Table </w:t>
        </w:r>
        <w:r w:rsidRPr="00056AA2">
          <w:fldChar w:fldCharType="begin"/>
        </w:r>
        <w:r w:rsidRPr="00056AA2">
          <w:instrText xml:space="preserve"> SEQ Table \* ARABIC </w:instrText>
        </w:r>
        <w:r w:rsidRPr="00056AA2">
          <w:fldChar w:fldCharType="separate"/>
        </w:r>
      </w:ins>
      <w:ins w:id="134" w:author="Szymon Mikolajczyk" w:date="2018-10-18T10:58:00Z">
        <w:r>
          <w:rPr>
            <w:noProof/>
          </w:rPr>
          <w:t>9</w:t>
        </w:r>
      </w:ins>
      <w:ins w:id="135" w:author="Szymon Mikolajczyk" w:date="2018-10-18T10:56:00Z">
        <w:r w:rsidRPr="00056AA2">
          <w:fldChar w:fldCharType="end"/>
        </w:r>
        <w:bookmarkEnd w:id="132"/>
        <w:r w:rsidRPr="00056AA2">
          <w:t>: BUS 2018 random sample size selection and geographical distribution (Age group</w:t>
        </w:r>
      </w:ins>
      <w:ins w:id="136" w:author="Szymon Mikolajczyk" w:date="2018-10-18T10:57:00Z">
        <w:r>
          <w:t xml:space="preserve"> 8 only is</w:t>
        </w:r>
      </w:ins>
      <w:ins w:id="137" w:author="Szymon Mikolajczyk" w:date="2018-10-18T10:56:00Z">
        <w:r w:rsidRPr="00056AA2">
          <w:t xml:space="preserve"> applicable to this MR)</w:t>
        </w:r>
      </w:ins>
    </w:p>
    <w:tbl>
      <w:tblPr>
        <w:tblStyle w:val="TableGrid"/>
        <w:tblW w:w="9330" w:type="dxa"/>
        <w:tblLayout w:type="fixed"/>
        <w:tblLook w:val="04A0" w:firstRow="1" w:lastRow="0" w:firstColumn="1" w:lastColumn="0" w:noHBand="0" w:noVBand="1"/>
      </w:tblPr>
      <w:tblGrid>
        <w:gridCol w:w="1335"/>
        <w:gridCol w:w="1514"/>
        <w:gridCol w:w="543"/>
        <w:gridCol w:w="543"/>
        <w:gridCol w:w="544"/>
        <w:gridCol w:w="543"/>
        <w:gridCol w:w="543"/>
        <w:gridCol w:w="544"/>
        <w:gridCol w:w="543"/>
        <w:gridCol w:w="544"/>
        <w:gridCol w:w="1067"/>
        <w:gridCol w:w="1067"/>
      </w:tblGrid>
      <w:tr w:rsidR="006502E6" w:rsidRPr="00374A02" w14:paraId="6A6C444A" w14:textId="77777777" w:rsidTr="006502E6">
        <w:trPr>
          <w:cnfStyle w:val="100000000000" w:firstRow="1" w:lastRow="0" w:firstColumn="0" w:lastColumn="0" w:oddVBand="0" w:evenVBand="0" w:oddHBand="0" w:evenHBand="0" w:firstRowFirstColumn="0" w:firstRowLastColumn="0" w:lastRowFirstColumn="0" w:lastRowLastColumn="0"/>
          <w:trHeight w:val="300"/>
          <w:ins w:id="138" w:author="Szymon Mikolajczyk" w:date="2018-10-18T10:56:00Z"/>
        </w:trPr>
        <w:tc>
          <w:tcPr>
            <w:tcW w:w="1335" w:type="dxa"/>
            <w:shd w:val="clear" w:color="auto" w:fill="A6A6A6" w:themeFill="background1" w:themeFillShade="A6"/>
            <w:noWrap/>
            <w:hideMark/>
          </w:tcPr>
          <w:p w14:paraId="1E1D18C1" w14:textId="77777777" w:rsidR="006502E6" w:rsidRPr="00374A02" w:rsidRDefault="006502E6" w:rsidP="006502E6">
            <w:pPr>
              <w:spacing w:line="240" w:lineRule="auto"/>
              <w:jc w:val="left"/>
              <w:rPr>
                <w:ins w:id="139" w:author="Szymon Mikolajczyk" w:date="2018-10-18T10:56:00Z"/>
                <w:b w:val="0"/>
                <w:bCs/>
                <w:color w:val="000000"/>
                <w:sz w:val="18"/>
                <w:szCs w:val="18"/>
              </w:rPr>
            </w:pPr>
            <w:ins w:id="140" w:author="Szymon Mikolajczyk" w:date="2018-10-18T10:56:00Z">
              <w:r w:rsidRPr="00374A02">
                <w:rPr>
                  <w:bCs/>
                  <w:color w:val="000000"/>
                  <w:sz w:val="18"/>
                  <w:szCs w:val="18"/>
                </w:rPr>
                <w:t>PROVINCES</w:t>
              </w:r>
            </w:ins>
          </w:p>
        </w:tc>
        <w:tc>
          <w:tcPr>
            <w:tcW w:w="1514" w:type="dxa"/>
            <w:shd w:val="clear" w:color="auto" w:fill="A6A6A6" w:themeFill="background1" w:themeFillShade="A6"/>
            <w:noWrap/>
            <w:hideMark/>
          </w:tcPr>
          <w:p w14:paraId="5D4B73FC" w14:textId="77777777" w:rsidR="006502E6" w:rsidRPr="00374A02" w:rsidRDefault="006502E6" w:rsidP="006502E6">
            <w:pPr>
              <w:spacing w:line="240" w:lineRule="auto"/>
              <w:jc w:val="left"/>
              <w:rPr>
                <w:ins w:id="141" w:author="Szymon Mikolajczyk" w:date="2018-10-18T10:56:00Z"/>
                <w:b w:val="0"/>
                <w:bCs/>
                <w:color w:val="000000"/>
                <w:sz w:val="18"/>
                <w:szCs w:val="18"/>
              </w:rPr>
            </w:pPr>
            <w:ins w:id="142" w:author="Szymon Mikolajczyk" w:date="2018-10-18T10:56:00Z">
              <w:r w:rsidRPr="00374A02">
                <w:rPr>
                  <w:bCs/>
                  <w:color w:val="000000"/>
                  <w:sz w:val="18"/>
                  <w:szCs w:val="18"/>
                </w:rPr>
                <w:t>Status</w:t>
              </w:r>
            </w:ins>
          </w:p>
        </w:tc>
        <w:tc>
          <w:tcPr>
            <w:tcW w:w="543" w:type="dxa"/>
            <w:shd w:val="clear" w:color="auto" w:fill="A6A6A6" w:themeFill="background1" w:themeFillShade="A6"/>
            <w:noWrap/>
            <w:hideMark/>
          </w:tcPr>
          <w:p w14:paraId="32AD7C84" w14:textId="77777777" w:rsidR="006502E6" w:rsidRPr="006502E6" w:rsidRDefault="006502E6" w:rsidP="006502E6">
            <w:pPr>
              <w:spacing w:line="240" w:lineRule="auto"/>
              <w:jc w:val="right"/>
              <w:rPr>
                <w:ins w:id="143" w:author="Szymon Mikolajczyk" w:date="2018-10-18T10:56:00Z"/>
                <w:b w:val="0"/>
                <w:bCs/>
                <w:color w:val="BFBFBF" w:themeColor="background1" w:themeShade="BF"/>
                <w:sz w:val="18"/>
                <w:szCs w:val="18"/>
              </w:rPr>
            </w:pPr>
            <w:ins w:id="144" w:author="Szymon Mikolajczyk" w:date="2018-10-18T10:56:00Z">
              <w:r w:rsidRPr="006502E6">
                <w:rPr>
                  <w:bCs/>
                  <w:color w:val="BFBFBF" w:themeColor="background1" w:themeShade="BF"/>
                  <w:sz w:val="18"/>
                  <w:szCs w:val="18"/>
                </w:rPr>
                <w:t>Y 1</w:t>
              </w:r>
            </w:ins>
          </w:p>
        </w:tc>
        <w:tc>
          <w:tcPr>
            <w:tcW w:w="543" w:type="dxa"/>
            <w:shd w:val="clear" w:color="auto" w:fill="A6A6A6" w:themeFill="background1" w:themeFillShade="A6"/>
            <w:noWrap/>
            <w:hideMark/>
          </w:tcPr>
          <w:p w14:paraId="448E91FE" w14:textId="77777777" w:rsidR="006502E6" w:rsidRPr="006502E6" w:rsidRDefault="006502E6" w:rsidP="006502E6">
            <w:pPr>
              <w:spacing w:line="240" w:lineRule="auto"/>
              <w:jc w:val="right"/>
              <w:rPr>
                <w:ins w:id="145" w:author="Szymon Mikolajczyk" w:date="2018-10-18T10:56:00Z"/>
                <w:b w:val="0"/>
                <w:bCs/>
                <w:color w:val="BFBFBF" w:themeColor="background1" w:themeShade="BF"/>
                <w:sz w:val="18"/>
                <w:szCs w:val="18"/>
              </w:rPr>
            </w:pPr>
            <w:ins w:id="146" w:author="Szymon Mikolajczyk" w:date="2018-10-18T10:56:00Z">
              <w:r w:rsidRPr="006502E6">
                <w:rPr>
                  <w:bCs/>
                  <w:color w:val="BFBFBF" w:themeColor="background1" w:themeShade="BF"/>
                  <w:sz w:val="18"/>
                  <w:szCs w:val="18"/>
                </w:rPr>
                <w:t>Y 2</w:t>
              </w:r>
            </w:ins>
          </w:p>
        </w:tc>
        <w:tc>
          <w:tcPr>
            <w:tcW w:w="544" w:type="dxa"/>
            <w:shd w:val="clear" w:color="auto" w:fill="A6A6A6" w:themeFill="background1" w:themeFillShade="A6"/>
            <w:noWrap/>
            <w:hideMark/>
          </w:tcPr>
          <w:p w14:paraId="2C83A666" w14:textId="77777777" w:rsidR="006502E6" w:rsidRPr="006502E6" w:rsidRDefault="006502E6" w:rsidP="006502E6">
            <w:pPr>
              <w:spacing w:line="240" w:lineRule="auto"/>
              <w:jc w:val="right"/>
              <w:rPr>
                <w:ins w:id="147" w:author="Szymon Mikolajczyk" w:date="2018-10-18T10:56:00Z"/>
                <w:b w:val="0"/>
                <w:bCs/>
                <w:color w:val="BFBFBF" w:themeColor="background1" w:themeShade="BF"/>
                <w:sz w:val="18"/>
                <w:szCs w:val="18"/>
              </w:rPr>
            </w:pPr>
            <w:ins w:id="148" w:author="Szymon Mikolajczyk" w:date="2018-10-18T10:56:00Z">
              <w:r w:rsidRPr="006502E6">
                <w:rPr>
                  <w:bCs/>
                  <w:color w:val="BFBFBF" w:themeColor="background1" w:themeShade="BF"/>
                  <w:sz w:val="18"/>
                  <w:szCs w:val="18"/>
                </w:rPr>
                <w:t>Y 3</w:t>
              </w:r>
            </w:ins>
          </w:p>
        </w:tc>
        <w:tc>
          <w:tcPr>
            <w:tcW w:w="543" w:type="dxa"/>
            <w:shd w:val="clear" w:color="auto" w:fill="A6A6A6" w:themeFill="background1" w:themeFillShade="A6"/>
            <w:noWrap/>
            <w:hideMark/>
          </w:tcPr>
          <w:p w14:paraId="51936AD3" w14:textId="77777777" w:rsidR="006502E6" w:rsidRPr="006502E6" w:rsidRDefault="006502E6" w:rsidP="006502E6">
            <w:pPr>
              <w:spacing w:line="240" w:lineRule="auto"/>
              <w:jc w:val="right"/>
              <w:rPr>
                <w:ins w:id="149" w:author="Szymon Mikolajczyk" w:date="2018-10-18T10:56:00Z"/>
                <w:b w:val="0"/>
                <w:bCs/>
                <w:color w:val="BFBFBF" w:themeColor="background1" w:themeShade="BF"/>
                <w:sz w:val="18"/>
                <w:szCs w:val="18"/>
              </w:rPr>
            </w:pPr>
            <w:ins w:id="150" w:author="Szymon Mikolajczyk" w:date="2018-10-18T10:56:00Z">
              <w:r w:rsidRPr="006502E6">
                <w:rPr>
                  <w:bCs/>
                  <w:color w:val="BFBFBF" w:themeColor="background1" w:themeShade="BF"/>
                  <w:sz w:val="18"/>
                  <w:szCs w:val="18"/>
                </w:rPr>
                <w:t>Y 4</w:t>
              </w:r>
            </w:ins>
          </w:p>
        </w:tc>
        <w:tc>
          <w:tcPr>
            <w:tcW w:w="543" w:type="dxa"/>
            <w:shd w:val="clear" w:color="auto" w:fill="A6A6A6" w:themeFill="background1" w:themeFillShade="A6"/>
            <w:noWrap/>
            <w:hideMark/>
          </w:tcPr>
          <w:p w14:paraId="1F75FD57" w14:textId="77777777" w:rsidR="006502E6" w:rsidRPr="006502E6" w:rsidRDefault="006502E6" w:rsidP="006502E6">
            <w:pPr>
              <w:spacing w:line="240" w:lineRule="auto"/>
              <w:jc w:val="right"/>
              <w:rPr>
                <w:ins w:id="151" w:author="Szymon Mikolajczyk" w:date="2018-10-18T10:56:00Z"/>
                <w:b w:val="0"/>
                <w:bCs/>
                <w:color w:val="BFBFBF" w:themeColor="background1" w:themeShade="BF"/>
                <w:sz w:val="18"/>
                <w:szCs w:val="18"/>
              </w:rPr>
            </w:pPr>
            <w:ins w:id="152" w:author="Szymon Mikolajczyk" w:date="2018-10-18T10:56:00Z">
              <w:r w:rsidRPr="006502E6">
                <w:rPr>
                  <w:bCs/>
                  <w:color w:val="BFBFBF" w:themeColor="background1" w:themeShade="BF"/>
                  <w:sz w:val="18"/>
                  <w:szCs w:val="18"/>
                </w:rPr>
                <w:t>Y 5</w:t>
              </w:r>
            </w:ins>
          </w:p>
        </w:tc>
        <w:tc>
          <w:tcPr>
            <w:tcW w:w="544" w:type="dxa"/>
            <w:shd w:val="clear" w:color="auto" w:fill="A6A6A6" w:themeFill="background1" w:themeFillShade="A6"/>
            <w:noWrap/>
            <w:hideMark/>
          </w:tcPr>
          <w:p w14:paraId="0C84C089" w14:textId="77777777" w:rsidR="006502E6" w:rsidRPr="006502E6" w:rsidRDefault="006502E6" w:rsidP="006502E6">
            <w:pPr>
              <w:spacing w:line="240" w:lineRule="auto"/>
              <w:jc w:val="right"/>
              <w:rPr>
                <w:ins w:id="153" w:author="Szymon Mikolajczyk" w:date="2018-10-18T10:56:00Z"/>
                <w:b w:val="0"/>
                <w:bCs/>
                <w:color w:val="BFBFBF" w:themeColor="background1" w:themeShade="BF"/>
                <w:sz w:val="18"/>
                <w:szCs w:val="18"/>
              </w:rPr>
            </w:pPr>
            <w:ins w:id="154" w:author="Szymon Mikolajczyk" w:date="2018-10-18T10:56:00Z">
              <w:r w:rsidRPr="006502E6">
                <w:rPr>
                  <w:bCs/>
                  <w:color w:val="BFBFBF" w:themeColor="background1" w:themeShade="BF"/>
                  <w:sz w:val="18"/>
                  <w:szCs w:val="18"/>
                </w:rPr>
                <w:t>Y 6</w:t>
              </w:r>
            </w:ins>
          </w:p>
        </w:tc>
        <w:tc>
          <w:tcPr>
            <w:tcW w:w="543" w:type="dxa"/>
            <w:shd w:val="clear" w:color="auto" w:fill="A6A6A6" w:themeFill="background1" w:themeFillShade="A6"/>
            <w:noWrap/>
            <w:hideMark/>
          </w:tcPr>
          <w:p w14:paraId="5BDAF7A6" w14:textId="77777777" w:rsidR="006502E6" w:rsidRPr="006502E6" w:rsidRDefault="006502E6" w:rsidP="006502E6">
            <w:pPr>
              <w:spacing w:line="240" w:lineRule="auto"/>
              <w:jc w:val="right"/>
              <w:rPr>
                <w:ins w:id="155" w:author="Szymon Mikolajczyk" w:date="2018-10-18T10:56:00Z"/>
                <w:b w:val="0"/>
                <w:bCs/>
                <w:color w:val="BFBFBF" w:themeColor="background1" w:themeShade="BF"/>
                <w:sz w:val="18"/>
                <w:szCs w:val="18"/>
              </w:rPr>
            </w:pPr>
            <w:ins w:id="156" w:author="Szymon Mikolajczyk" w:date="2018-10-18T10:56:00Z">
              <w:r w:rsidRPr="006502E6">
                <w:rPr>
                  <w:bCs/>
                  <w:color w:val="BFBFBF" w:themeColor="background1" w:themeShade="BF"/>
                  <w:sz w:val="18"/>
                  <w:szCs w:val="18"/>
                </w:rPr>
                <w:t>Y 7</w:t>
              </w:r>
            </w:ins>
          </w:p>
        </w:tc>
        <w:tc>
          <w:tcPr>
            <w:tcW w:w="544" w:type="dxa"/>
            <w:shd w:val="clear" w:color="auto" w:fill="A6A6A6" w:themeFill="background1" w:themeFillShade="A6"/>
          </w:tcPr>
          <w:p w14:paraId="7A5B77C3" w14:textId="77777777" w:rsidR="006502E6" w:rsidRPr="006502E6" w:rsidRDefault="006502E6" w:rsidP="006502E6">
            <w:pPr>
              <w:spacing w:line="240" w:lineRule="auto"/>
              <w:jc w:val="right"/>
              <w:rPr>
                <w:ins w:id="157" w:author="Szymon Mikolajczyk" w:date="2018-10-18T10:56:00Z"/>
                <w:sz w:val="18"/>
                <w:szCs w:val="18"/>
              </w:rPr>
            </w:pPr>
            <w:ins w:id="158" w:author="Szymon Mikolajczyk" w:date="2018-10-18T10:56:00Z">
              <w:r w:rsidRPr="006502E6">
                <w:rPr>
                  <w:sz w:val="18"/>
                  <w:szCs w:val="18"/>
                </w:rPr>
                <w:t>Y 8</w:t>
              </w:r>
            </w:ins>
          </w:p>
        </w:tc>
        <w:tc>
          <w:tcPr>
            <w:tcW w:w="1067" w:type="dxa"/>
            <w:shd w:val="clear" w:color="auto" w:fill="A6A6A6" w:themeFill="background1" w:themeFillShade="A6"/>
            <w:noWrap/>
            <w:hideMark/>
          </w:tcPr>
          <w:p w14:paraId="220E7997" w14:textId="77777777" w:rsidR="006502E6" w:rsidRPr="00374A02" w:rsidRDefault="006502E6" w:rsidP="006502E6">
            <w:pPr>
              <w:spacing w:line="240" w:lineRule="auto"/>
              <w:jc w:val="right"/>
              <w:rPr>
                <w:ins w:id="159" w:author="Szymon Mikolajczyk" w:date="2018-10-18T10:56:00Z"/>
                <w:b w:val="0"/>
                <w:bCs/>
                <w:color w:val="000000"/>
                <w:sz w:val="18"/>
                <w:szCs w:val="18"/>
              </w:rPr>
            </w:pPr>
            <w:ins w:id="160" w:author="Szymon Mikolajczyk" w:date="2018-10-18T10:56:00Z">
              <w:r w:rsidRPr="00374A02">
                <w:rPr>
                  <w:bCs/>
                  <w:color w:val="000000"/>
                  <w:sz w:val="18"/>
                  <w:szCs w:val="18"/>
                </w:rPr>
                <w:t>TOTAL</w:t>
              </w:r>
            </w:ins>
          </w:p>
        </w:tc>
        <w:tc>
          <w:tcPr>
            <w:tcW w:w="1067" w:type="dxa"/>
            <w:shd w:val="clear" w:color="auto" w:fill="A6A6A6" w:themeFill="background1" w:themeFillShade="A6"/>
          </w:tcPr>
          <w:p w14:paraId="205B522D" w14:textId="77777777" w:rsidR="006502E6" w:rsidRPr="00374A02" w:rsidRDefault="006502E6" w:rsidP="006502E6">
            <w:pPr>
              <w:spacing w:line="240" w:lineRule="auto"/>
              <w:jc w:val="right"/>
              <w:rPr>
                <w:ins w:id="161" w:author="Szymon Mikolajczyk" w:date="2018-10-18T10:56:00Z"/>
                <w:bCs/>
                <w:color w:val="000000"/>
                <w:sz w:val="18"/>
                <w:szCs w:val="18"/>
              </w:rPr>
            </w:pPr>
          </w:p>
        </w:tc>
      </w:tr>
      <w:tr w:rsidR="006502E6" w:rsidRPr="00AB4911" w14:paraId="544E4B55" w14:textId="77777777" w:rsidTr="006502E6">
        <w:trPr>
          <w:trHeight w:val="300"/>
          <w:ins w:id="162" w:author="Szymon Mikolajczyk" w:date="2018-10-18T10:56:00Z"/>
        </w:trPr>
        <w:tc>
          <w:tcPr>
            <w:tcW w:w="1335" w:type="dxa"/>
            <w:vMerge w:val="restart"/>
            <w:noWrap/>
            <w:hideMark/>
          </w:tcPr>
          <w:p w14:paraId="5684B0B6" w14:textId="77777777" w:rsidR="006502E6" w:rsidRPr="0083204B" w:rsidRDefault="006502E6" w:rsidP="006502E6">
            <w:pPr>
              <w:spacing w:line="240" w:lineRule="auto"/>
              <w:jc w:val="center"/>
              <w:rPr>
                <w:ins w:id="163" w:author="Szymon Mikolajczyk" w:date="2018-10-18T10:56:00Z"/>
                <w:b/>
                <w:bCs/>
                <w:color w:val="000000"/>
                <w:sz w:val="20"/>
                <w:szCs w:val="20"/>
              </w:rPr>
            </w:pPr>
            <w:ins w:id="164" w:author="Szymon Mikolajczyk" w:date="2018-10-18T10:56:00Z">
              <w:r w:rsidRPr="0083204B">
                <w:rPr>
                  <w:b/>
                  <w:bCs/>
                  <w:color w:val="000000"/>
                  <w:sz w:val="20"/>
                  <w:szCs w:val="20"/>
                </w:rPr>
                <w:t>Bali</w:t>
              </w:r>
            </w:ins>
          </w:p>
        </w:tc>
        <w:tc>
          <w:tcPr>
            <w:tcW w:w="1514" w:type="dxa"/>
            <w:noWrap/>
            <w:hideMark/>
          </w:tcPr>
          <w:p w14:paraId="3B7C0A30" w14:textId="77777777" w:rsidR="006502E6" w:rsidRPr="0083204B" w:rsidRDefault="006502E6" w:rsidP="006502E6">
            <w:pPr>
              <w:spacing w:line="240" w:lineRule="auto"/>
              <w:jc w:val="left"/>
              <w:rPr>
                <w:ins w:id="165" w:author="Szymon Mikolajczyk" w:date="2018-10-18T10:56:00Z"/>
                <w:b/>
                <w:bCs/>
                <w:color w:val="000000"/>
                <w:sz w:val="20"/>
                <w:szCs w:val="20"/>
              </w:rPr>
            </w:pPr>
            <w:ins w:id="166"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209FA5A3" w14:textId="77777777" w:rsidR="006502E6" w:rsidRPr="006502E6" w:rsidRDefault="006502E6" w:rsidP="006502E6">
            <w:pPr>
              <w:spacing w:line="240" w:lineRule="auto"/>
              <w:jc w:val="right"/>
              <w:rPr>
                <w:ins w:id="167" w:author="Szymon Mikolajczyk" w:date="2018-10-18T10:56:00Z"/>
                <w:b/>
                <w:bCs/>
                <w:color w:val="BFBFBF" w:themeColor="background1" w:themeShade="BF"/>
                <w:sz w:val="20"/>
                <w:szCs w:val="20"/>
              </w:rPr>
            </w:pPr>
            <w:ins w:id="168" w:author="Szymon Mikolajczyk" w:date="2018-10-18T10:56:00Z">
              <w:r w:rsidRPr="006502E6">
                <w:rPr>
                  <w:color w:val="BFBFBF" w:themeColor="background1" w:themeShade="BF"/>
                  <w:sz w:val="18"/>
                  <w:szCs w:val="18"/>
                </w:rPr>
                <w:t>2</w:t>
              </w:r>
            </w:ins>
          </w:p>
        </w:tc>
        <w:tc>
          <w:tcPr>
            <w:tcW w:w="543" w:type="dxa"/>
            <w:noWrap/>
          </w:tcPr>
          <w:p w14:paraId="27A21BA8" w14:textId="77777777" w:rsidR="006502E6" w:rsidRPr="006502E6" w:rsidRDefault="006502E6" w:rsidP="006502E6">
            <w:pPr>
              <w:spacing w:line="240" w:lineRule="auto"/>
              <w:jc w:val="right"/>
              <w:rPr>
                <w:ins w:id="169" w:author="Szymon Mikolajczyk" w:date="2018-10-18T10:56:00Z"/>
                <w:b/>
                <w:bCs/>
                <w:color w:val="BFBFBF" w:themeColor="background1" w:themeShade="BF"/>
                <w:sz w:val="20"/>
                <w:szCs w:val="20"/>
              </w:rPr>
            </w:pPr>
            <w:ins w:id="170" w:author="Szymon Mikolajczyk" w:date="2018-10-18T10:56:00Z">
              <w:r w:rsidRPr="006502E6">
                <w:rPr>
                  <w:color w:val="BFBFBF" w:themeColor="background1" w:themeShade="BF"/>
                  <w:sz w:val="18"/>
                  <w:szCs w:val="18"/>
                </w:rPr>
                <w:t>1</w:t>
              </w:r>
            </w:ins>
          </w:p>
        </w:tc>
        <w:tc>
          <w:tcPr>
            <w:tcW w:w="544" w:type="dxa"/>
            <w:noWrap/>
          </w:tcPr>
          <w:p w14:paraId="110BD3C7" w14:textId="77777777" w:rsidR="006502E6" w:rsidRPr="006502E6" w:rsidRDefault="006502E6" w:rsidP="006502E6">
            <w:pPr>
              <w:spacing w:line="240" w:lineRule="auto"/>
              <w:jc w:val="right"/>
              <w:rPr>
                <w:ins w:id="171" w:author="Szymon Mikolajczyk" w:date="2018-10-18T10:56:00Z"/>
                <w:b/>
                <w:bCs/>
                <w:color w:val="BFBFBF" w:themeColor="background1" w:themeShade="BF"/>
                <w:sz w:val="20"/>
                <w:szCs w:val="20"/>
              </w:rPr>
            </w:pPr>
            <w:ins w:id="172" w:author="Szymon Mikolajczyk" w:date="2018-10-18T10:56:00Z">
              <w:r w:rsidRPr="006502E6">
                <w:rPr>
                  <w:color w:val="BFBFBF" w:themeColor="background1" w:themeShade="BF"/>
                  <w:sz w:val="18"/>
                  <w:szCs w:val="18"/>
                </w:rPr>
                <w:t>5</w:t>
              </w:r>
            </w:ins>
          </w:p>
        </w:tc>
        <w:tc>
          <w:tcPr>
            <w:tcW w:w="543" w:type="dxa"/>
            <w:noWrap/>
          </w:tcPr>
          <w:p w14:paraId="0DC8214F" w14:textId="77777777" w:rsidR="006502E6" w:rsidRPr="006502E6" w:rsidRDefault="006502E6" w:rsidP="006502E6">
            <w:pPr>
              <w:spacing w:line="240" w:lineRule="auto"/>
              <w:jc w:val="right"/>
              <w:rPr>
                <w:ins w:id="173" w:author="Szymon Mikolajczyk" w:date="2018-10-18T10:56:00Z"/>
                <w:b/>
                <w:bCs/>
                <w:color w:val="BFBFBF" w:themeColor="background1" w:themeShade="BF"/>
                <w:sz w:val="20"/>
                <w:szCs w:val="20"/>
              </w:rPr>
            </w:pPr>
            <w:ins w:id="174" w:author="Szymon Mikolajczyk" w:date="2018-10-18T10:56:00Z">
              <w:r w:rsidRPr="006502E6">
                <w:rPr>
                  <w:color w:val="BFBFBF" w:themeColor="background1" w:themeShade="BF"/>
                  <w:sz w:val="18"/>
                  <w:szCs w:val="18"/>
                </w:rPr>
                <w:t>3</w:t>
              </w:r>
            </w:ins>
          </w:p>
        </w:tc>
        <w:tc>
          <w:tcPr>
            <w:tcW w:w="543" w:type="dxa"/>
            <w:noWrap/>
          </w:tcPr>
          <w:p w14:paraId="51B28706" w14:textId="77777777" w:rsidR="006502E6" w:rsidRPr="006502E6" w:rsidRDefault="006502E6" w:rsidP="006502E6">
            <w:pPr>
              <w:spacing w:line="240" w:lineRule="auto"/>
              <w:jc w:val="right"/>
              <w:rPr>
                <w:ins w:id="175" w:author="Szymon Mikolajczyk" w:date="2018-10-18T10:56:00Z"/>
                <w:b/>
                <w:bCs/>
                <w:color w:val="BFBFBF" w:themeColor="background1" w:themeShade="BF"/>
                <w:sz w:val="20"/>
                <w:szCs w:val="20"/>
              </w:rPr>
            </w:pPr>
            <w:ins w:id="176" w:author="Szymon Mikolajczyk" w:date="2018-10-18T10:56:00Z">
              <w:r w:rsidRPr="006502E6">
                <w:rPr>
                  <w:color w:val="BFBFBF" w:themeColor="background1" w:themeShade="BF"/>
                  <w:sz w:val="18"/>
                  <w:szCs w:val="18"/>
                </w:rPr>
                <w:t>2</w:t>
              </w:r>
            </w:ins>
          </w:p>
        </w:tc>
        <w:tc>
          <w:tcPr>
            <w:tcW w:w="544" w:type="dxa"/>
            <w:noWrap/>
          </w:tcPr>
          <w:p w14:paraId="48F2DB47" w14:textId="77777777" w:rsidR="006502E6" w:rsidRPr="006502E6" w:rsidRDefault="006502E6" w:rsidP="006502E6">
            <w:pPr>
              <w:spacing w:line="240" w:lineRule="auto"/>
              <w:jc w:val="right"/>
              <w:rPr>
                <w:ins w:id="177" w:author="Szymon Mikolajczyk" w:date="2018-10-18T10:56:00Z"/>
                <w:b/>
                <w:bCs/>
                <w:color w:val="BFBFBF" w:themeColor="background1" w:themeShade="BF"/>
                <w:sz w:val="20"/>
                <w:szCs w:val="20"/>
              </w:rPr>
            </w:pPr>
            <w:ins w:id="178" w:author="Szymon Mikolajczyk" w:date="2018-10-18T10:56:00Z">
              <w:r w:rsidRPr="006502E6">
                <w:rPr>
                  <w:color w:val="BFBFBF" w:themeColor="background1" w:themeShade="BF"/>
                  <w:sz w:val="18"/>
                  <w:szCs w:val="18"/>
                </w:rPr>
                <w:t>2</w:t>
              </w:r>
            </w:ins>
          </w:p>
        </w:tc>
        <w:tc>
          <w:tcPr>
            <w:tcW w:w="543" w:type="dxa"/>
            <w:noWrap/>
          </w:tcPr>
          <w:p w14:paraId="27D3146D" w14:textId="77777777" w:rsidR="006502E6" w:rsidRPr="006502E6" w:rsidRDefault="006502E6" w:rsidP="006502E6">
            <w:pPr>
              <w:spacing w:line="240" w:lineRule="auto"/>
              <w:jc w:val="right"/>
              <w:rPr>
                <w:ins w:id="179" w:author="Szymon Mikolajczyk" w:date="2018-10-18T10:56:00Z"/>
                <w:b/>
                <w:bCs/>
                <w:color w:val="BFBFBF" w:themeColor="background1" w:themeShade="BF"/>
                <w:sz w:val="20"/>
                <w:szCs w:val="20"/>
              </w:rPr>
            </w:pPr>
            <w:ins w:id="180" w:author="Szymon Mikolajczyk" w:date="2018-10-18T10:56:00Z">
              <w:r w:rsidRPr="006502E6">
                <w:rPr>
                  <w:color w:val="BFBFBF" w:themeColor="background1" w:themeShade="BF"/>
                  <w:sz w:val="18"/>
                  <w:szCs w:val="18"/>
                </w:rPr>
                <w:t>2</w:t>
              </w:r>
            </w:ins>
          </w:p>
        </w:tc>
        <w:tc>
          <w:tcPr>
            <w:tcW w:w="544" w:type="dxa"/>
          </w:tcPr>
          <w:p w14:paraId="67C36712" w14:textId="77777777" w:rsidR="006502E6" w:rsidRPr="006502E6" w:rsidRDefault="006502E6" w:rsidP="006502E6">
            <w:pPr>
              <w:spacing w:line="240" w:lineRule="auto"/>
              <w:jc w:val="right"/>
              <w:rPr>
                <w:ins w:id="181" w:author="Szymon Mikolajczyk" w:date="2018-10-18T10:56:00Z"/>
                <w:b/>
                <w:bCs/>
                <w:sz w:val="20"/>
                <w:szCs w:val="20"/>
              </w:rPr>
            </w:pPr>
          </w:p>
        </w:tc>
        <w:tc>
          <w:tcPr>
            <w:tcW w:w="1067" w:type="dxa"/>
            <w:noWrap/>
          </w:tcPr>
          <w:p w14:paraId="4E5616B3" w14:textId="77777777" w:rsidR="006502E6" w:rsidRPr="0083204B" w:rsidRDefault="006502E6" w:rsidP="006502E6">
            <w:pPr>
              <w:spacing w:line="240" w:lineRule="auto"/>
              <w:jc w:val="right"/>
              <w:rPr>
                <w:ins w:id="182" w:author="Szymon Mikolajczyk" w:date="2018-10-18T10:56:00Z"/>
                <w:bCs/>
                <w:color w:val="000000"/>
                <w:sz w:val="20"/>
                <w:szCs w:val="20"/>
              </w:rPr>
            </w:pPr>
            <w:ins w:id="183" w:author="Szymon Mikolajczyk" w:date="2018-10-18T10:56:00Z">
              <w:r w:rsidRPr="0083204B">
                <w:rPr>
                  <w:color w:val="000000"/>
                  <w:sz w:val="18"/>
                  <w:szCs w:val="18"/>
                </w:rPr>
                <w:t>17</w:t>
              </w:r>
            </w:ins>
          </w:p>
        </w:tc>
        <w:tc>
          <w:tcPr>
            <w:tcW w:w="1067" w:type="dxa"/>
          </w:tcPr>
          <w:p w14:paraId="57B19FDA" w14:textId="77777777" w:rsidR="006502E6" w:rsidRPr="0083204B" w:rsidRDefault="006502E6" w:rsidP="006502E6">
            <w:pPr>
              <w:spacing w:line="240" w:lineRule="auto"/>
              <w:jc w:val="right"/>
              <w:rPr>
                <w:ins w:id="184" w:author="Szymon Mikolajczyk" w:date="2018-10-18T10:56:00Z"/>
                <w:color w:val="000000"/>
                <w:sz w:val="18"/>
                <w:szCs w:val="18"/>
              </w:rPr>
            </w:pPr>
          </w:p>
        </w:tc>
      </w:tr>
      <w:tr w:rsidR="006502E6" w:rsidRPr="00AB4911" w14:paraId="56730459" w14:textId="77777777" w:rsidTr="006502E6">
        <w:trPr>
          <w:trHeight w:val="300"/>
          <w:ins w:id="185" w:author="Szymon Mikolajczyk" w:date="2018-10-18T10:56:00Z"/>
        </w:trPr>
        <w:tc>
          <w:tcPr>
            <w:tcW w:w="1335" w:type="dxa"/>
            <w:vMerge/>
            <w:hideMark/>
          </w:tcPr>
          <w:p w14:paraId="5AACCD40" w14:textId="77777777" w:rsidR="006502E6" w:rsidRPr="0083204B" w:rsidRDefault="006502E6" w:rsidP="006502E6">
            <w:pPr>
              <w:spacing w:line="240" w:lineRule="auto"/>
              <w:jc w:val="left"/>
              <w:rPr>
                <w:ins w:id="186" w:author="Szymon Mikolajczyk" w:date="2018-10-18T10:56:00Z"/>
                <w:b/>
                <w:bCs/>
                <w:color w:val="000000"/>
                <w:sz w:val="20"/>
                <w:szCs w:val="20"/>
              </w:rPr>
            </w:pPr>
          </w:p>
        </w:tc>
        <w:tc>
          <w:tcPr>
            <w:tcW w:w="1514" w:type="dxa"/>
            <w:noWrap/>
            <w:hideMark/>
          </w:tcPr>
          <w:p w14:paraId="324AF421" w14:textId="77777777" w:rsidR="006502E6" w:rsidRPr="0083204B" w:rsidRDefault="006502E6" w:rsidP="006502E6">
            <w:pPr>
              <w:spacing w:line="240" w:lineRule="auto"/>
              <w:jc w:val="left"/>
              <w:rPr>
                <w:ins w:id="187" w:author="Szymon Mikolajczyk" w:date="2018-10-18T10:56:00Z"/>
                <w:color w:val="000000"/>
                <w:sz w:val="20"/>
                <w:szCs w:val="20"/>
              </w:rPr>
            </w:pPr>
            <w:ins w:id="188" w:author="Szymon Mikolajczyk" w:date="2018-10-18T10:56:00Z">
              <w:r>
                <w:rPr>
                  <w:color w:val="000000"/>
                  <w:sz w:val="20"/>
                  <w:szCs w:val="20"/>
                </w:rPr>
                <w:t>Total completed</w:t>
              </w:r>
            </w:ins>
          </w:p>
        </w:tc>
        <w:tc>
          <w:tcPr>
            <w:tcW w:w="543" w:type="dxa"/>
            <w:noWrap/>
          </w:tcPr>
          <w:p w14:paraId="008474B4" w14:textId="77777777" w:rsidR="006502E6" w:rsidRPr="006502E6" w:rsidRDefault="006502E6" w:rsidP="006502E6">
            <w:pPr>
              <w:spacing w:line="240" w:lineRule="auto"/>
              <w:jc w:val="right"/>
              <w:rPr>
                <w:ins w:id="189" w:author="Szymon Mikolajczyk" w:date="2018-10-18T10:56:00Z"/>
                <w:color w:val="BFBFBF" w:themeColor="background1" w:themeShade="BF"/>
                <w:sz w:val="20"/>
                <w:szCs w:val="20"/>
              </w:rPr>
            </w:pPr>
            <w:ins w:id="190" w:author="Szymon Mikolajczyk" w:date="2018-10-18T10:56:00Z">
              <w:r w:rsidRPr="006502E6">
                <w:rPr>
                  <w:color w:val="BFBFBF" w:themeColor="background1" w:themeShade="BF"/>
                  <w:sz w:val="18"/>
                  <w:szCs w:val="18"/>
                </w:rPr>
                <w:t>1</w:t>
              </w:r>
            </w:ins>
          </w:p>
        </w:tc>
        <w:tc>
          <w:tcPr>
            <w:tcW w:w="543" w:type="dxa"/>
            <w:noWrap/>
          </w:tcPr>
          <w:p w14:paraId="747DC147" w14:textId="77777777" w:rsidR="006502E6" w:rsidRPr="006502E6" w:rsidRDefault="006502E6" w:rsidP="006502E6">
            <w:pPr>
              <w:spacing w:line="240" w:lineRule="auto"/>
              <w:jc w:val="right"/>
              <w:rPr>
                <w:ins w:id="191" w:author="Szymon Mikolajczyk" w:date="2018-10-18T10:56:00Z"/>
                <w:color w:val="BFBFBF" w:themeColor="background1" w:themeShade="BF"/>
                <w:sz w:val="20"/>
                <w:szCs w:val="20"/>
              </w:rPr>
            </w:pPr>
          </w:p>
        </w:tc>
        <w:tc>
          <w:tcPr>
            <w:tcW w:w="544" w:type="dxa"/>
            <w:noWrap/>
          </w:tcPr>
          <w:p w14:paraId="176CC139" w14:textId="77777777" w:rsidR="006502E6" w:rsidRPr="006502E6" w:rsidRDefault="006502E6" w:rsidP="006502E6">
            <w:pPr>
              <w:spacing w:line="240" w:lineRule="auto"/>
              <w:jc w:val="right"/>
              <w:rPr>
                <w:ins w:id="192" w:author="Szymon Mikolajczyk" w:date="2018-10-18T10:56:00Z"/>
                <w:color w:val="BFBFBF" w:themeColor="background1" w:themeShade="BF"/>
                <w:sz w:val="20"/>
                <w:szCs w:val="20"/>
              </w:rPr>
            </w:pPr>
          </w:p>
        </w:tc>
        <w:tc>
          <w:tcPr>
            <w:tcW w:w="543" w:type="dxa"/>
            <w:noWrap/>
          </w:tcPr>
          <w:p w14:paraId="423D7376" w14:textId="77777777" w:rsidR="006502E6" w:rsidRPr="006502E6" w:rsidRDefault="006502E6" w:rsidP="006502E6">
            <w:pPr>
              <w:spacing w:line="240" w:lineRule="auto"/>
              <w:jc w:val="right"/>
              <w:rPr>
                <w:ins w:id="193" w:author="Szymon Mikolajczyk" w:date="2018-10-18T10:56:00Z"/>
                <w:color w:val="BFBFBF" w:themeColor="background1" w:themeShade="BF"/>
                <w:sz w:val="20"/>
                <w:szCs w:val="20"/>
              </w:rPr>
            </w:pPr>
            <w:ins w:id="194" w:author="Szymon Mikolajczyk" w:date="2018-10-18T10:56:00Z">
              <w:r w:rsidRPr="006502E6">
                <w:rPr>
                  <w:color w:val="BFBFBF" w:themeColor="background1" w:themeShade="BF"/>
                  <w:sz w:val="18"/>
                  <w:szCs w:val="18"/>
                </w:rPr>
                <w:t>1</w:t>
              </w:r>
            </w:ins>
          </w:p>
        </w:tc>
        <w:tc>
          <w:tcPr>
            <w:tcW w:w="543" w:type="dxa"/>
            <w:noWrap/>
          </w:tcPr>
          <w:p w14:paraId="4A8341D8" w14:textId="77777777" w:rsidR="006502E6" w:rsidRPr="006502E6" w:rsidRDefault="006502E6" w:rsidP="006502E6">
            <w:pPr>
              <w:spacing w:line="240" w:lineRule="auto"/>
              <w:jc w:val="right"/>
              <w:rPr>
                <w:ins w:id="195" w:author="Szymon Mikolajczyk" w:date="2018-10-18T10:56:00Z"/>
                <w:color w:val="BFBFBF" w:themeColor="background1" w:themeShade="BF"/>
                <w:sz w:val="20"/>
                <w:szCs w:val="20"/>
              </w:rPr>
            </w:pPr>
            <w:ins w:id="196" w:author="Szymon Mikolajczyk" w:date="2018-10-18T10:56:00Z">
              <w:r w:rsidRPr="006502E6">
                <w:rPr>
                  <w:color w:val="BFBFBF" w:themeColor="background1" w:themeShade="BF"/>
                  <w:sz w:val="18"/>
                  <w:szCs w:val="18"/>
                </w:rPr>
                <w:t>1</w:t>
              </w:r>
            </w:ins>
          </w:p>
        </w:tc>
        <w:tc>
          <w:tcPr>
            <w:tcW w:w="544" w:type="dxa"/>
            <w:noWrap/>
          </w:tcPr>
          <w:p w14:paraId="2881DC5A" w14:textId="77777777" w:rsidR="006502E6" w:rsidRPr="006502E6" w:rsidRDefault="006502E6" w:rsidP="006502E6">
            <w:pPr>
              <w:spacing w:line="240" w:lineRule="auto"/>
              <w:jc w:val="right"/>
              <w:rPr>
                <w:ins w:id="197" w:author="Szymon Mikolajczyk" w:date="2018-10-18T10:56:00Z"/>
                <w:color w:val="BFBFBF" w:themeColor="background1" w:themeShade="BF"/>
                <w:sz w:val="20"/>
                <w:szCs w:val="20"/>
              </w:rPr>
            </w:pPr>
            <w:ins w:id="198" w:author="Szymon Mikolajczyk" w:date="2018-10-18T10:56:00Z">
              <w:r w:rsidRPr="006502E6">
                <w:rPr>
                  <w:color w:val="BFBFBF" w:themeColor="background1" w:themeShade="BF"/>
                  <w:sz w:val="18"/>
                  <w:szCs w:val="18"/>
                </w:rPr>
                <w:t>1</w:t>
              </w:r>
            </w:ins>
          </w:p>
        </w:tc>
        <w:tc>
          <w:tcPr>
            <w:tcW w:w="543" w:type="dxa"/>
            <w:noWrap/>
          </w:tcPr>
          <w:p w14:paraId="18EF3D38" w14:textId="77777777" w:rsidR="006502E6" w:rsidRPr="006502E6" w:rsidRDefault="006502E6" w:rsidP="006502E6">
            <w:pPr>
              <w:spacing w:line="240" w:lineRule="auto"/>
              <w:jc w:val="right"/>
              <w:rPr>
                <w:ins w:id="199" w:author="Szymon Mikolajczyk" w:date="2018-10-18T10:56:00Z"/>
                <w:color w:val="BFBFBF" w:themeColor="background1" w:themeShade="BF"/>
                <w:sz w:val="20"/>
                <w:szCs w:val="20"/>
              </w:rPr>
            </w:pPr>
            <w:ins w:id="200" w:author="Szymon Mikolajczyk" w:date="2018-10-18T10:56:00Z">
              <w:r w:rsidRPr="006502E6">
                <w:rPr>
                  <w:color w:val="BFBFBF" w:themeColor="background1" w:themeShade="BF"/>
                  <w:sz w:val="18"/>
                  <w:szCs w:val="18"/>
                </w:rPr>
                <w:t>2</w:t>
              </w:r>
            </w:ins>
          </w:p>
        </w:tc>
        <w:tc>
          <w:tcPr>
            <w:tcW w:w="544" w:type="dxa"/>
          </w:tcPr>
          <w:p w14:paraId="2D0C3CA0" w14:textId="77777777" w:rsidR="006502E6" w:rsidRPr="006502E6" w:rsidRDefault="006502E6" w:rsidP="006502E6">
            <w:pPr>
              <w:spacing w:line="240" w:lineRule="auto"/>
              <w:jc w:val="right"/>
              <w:rPr>
                <w:ins w:id="201" w:author="Szymon Mikolajczyk" w:date="2018-10-18T10:56:00Z"/>
                <w:sz w:val="20"/>
                <w:szCs w:val="20"/>
              </w:rPr>
            </w:pPr>
          </w:p>
        </w:tc>
        <w:tc>
          <w:tcPr>
            <w:tcW w:w="1067" w:type="dxa"/>
            <w:noWrap/>
          </w:tcPr>
          <w:p w14:paraId="497E9134" w14:textId="77777777" w:rsidR="006502E6" w:rsidRPr="0083204B" w:rsidRDefault="006502E6" w:rsidP="006502E6">
            <w:pPr>
              <w:spacing w:line="240" w:lineRule="auto"/>
              <w:jc w:val="right"/>
              <w:rPr>
                <w:ins w:id="202" w:author="Szymon Mikolajczyk" w:date="2018-10-18T10:56:00Z"/>
                <w:color w:val="000000"/>
                <w:sz w:val="20"/>
                <w:szCs w:val="20"/>
              </w:rPr>
            </w:pPr>
            <w:ins w:id="203" w:author="Szymon Mikolajczyk" w:date="2018-10-18T10:56:00Z">
              <w:r w:rsidRPr="0083204B">
                <w:rPr>
                  <w:color w:val="000000"/>
                  <w:sz w:val="20"/>
                  <w:szCs w:val="20"/>
                </w:rPr>
                <w:t>6</w:t>
              </w:r>
            </w:ins>
          </w:p>
        </w:tc>
        <w:tc>
          <w:tcPr>
            <w:tcW w:w="1067" w:type="dxa"/>
          </w:tcPr>
          <w:p w14:paraId="179551E2" w14:textId="77777777" w:rsidR="006502E6" w:rsidRPr="0083204B" w:rsidRDefault="006502E6" w:rsidP="006502E6">
            <w:pPr>
              <w:spacing w:line="240" w:lineRule="auto"/>
              <w:jc w:val="right"/>
              <w:rPr>
                <w:ins w:id="204" w:author="Szymon Mikolajczyk" w:date="2018-10-18T10:56:00Z"/>
                <w:color w:val="000000"/>
                <w:sz w:val="20"/>
                <w:szCs w:val="20"/>
              </w:rPr>
            </w:pPr>
          </w:p>
        </w:tc>
      </w:tr>
      <w:tr w:rsidR="006502E6" w:rsidRPr="00AB4911" w14:paraId="37DC7D84" w14:textId="77777777" w:rsidTr="006502E6">
        <w:trPr>
          <w:trHeight w:val="300"/>
          <w:ins w:id="205" w:author="Szymon Mikolajczyk" w:date="2018-10-18T10:56:00Z"/>
        </w:trPr>
        <w:tc>
          <w:tcPr>
            <w:tcW w:w="1335" w:type="dxa"/>
            <w:vMerge w:val="restart"/>
            <w:noWrap/>
            <w:hideMark/>
          </w:tcPr>
          <w:p w14:paraId="157A9B7B" w14:textId="77777777" w:rsidR="006502E6" w:rsidRPr="0083204B" w:rsidRDefault="006502E6" w:rsidP="006502E6">
            <w:pPr>
              <w:spacing w:line="240" w:lineRule="auto"/>
              <w:jc w:val="center"/>
              <w:rPr>
                <w:ins w:id="206" w:author="Szymon Mikolajczyk" w:date="2018-10-18T10:56:00Z"/>
                <w:b/>
                <w:bCs/>
                <w:color w:val="000000"/>
                <w:sz w:val="20"/>
                <w:szCs w:val="20"/>
              </w:rPr>
            </w:pPr>
            <w:ins w:id="207" w:author="Szymon Mikolajczyk" w:date="2018-10-18T10:56:00Z">
              <w:r w:rsidRPr="0083204B">
                <w:rPr>
                  <w:b/>
                  <w:bCs/>
                  <w:color w:val="000000"/>
                  <w:sz w:val="20"/>
                  <w:szCs w:val="20"/>
                </w:rPr>
                <w:t>West Java</w:t>
              </w:r>
            </w:ins>
          </w:p>
        </w:tc>
        <w:tc>
          <w:tcPr>
            <w:tcW w:w="1514" w:type="dxa"/>
            <w:noWrap/>
            <w:hideMark/>
          </w:tcPr>
          <w:p w14:paraId="1BAB8CA9" w14:textId="77777777" w:rsidR="006502E6" w:rsidRPr="0083204B" w:rsidRDefault="006502E6" w:rsidP="006502E6">
            <w:pPr>
              <w:spacing w:line="240" w:lineRule="auto"/>
              <w:jc w:val="left"/>
              <w:rPr>
                <w:ins w:id="208" w:author="Szymon Mikolajczyk" w:date="2018-10-18T10:56:00Z"/>
                <w:b/>
                <w:bCs/>
                <w:color w:val="000000"/>
                <w:sz w:val="20"/>
                <w:szCs w:val="20"/>
              </w:rPr>
            </w:pPr>
            <w:ins w:id="209"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1F3FF41B" w14:textId="77777777" w:rsidR="006502E6" w:rsidRPr="006502E6" w:rsidRDefault="006502E6" w:rsidP="006502E6">
            <w:pPr>
              <w:spacing w:line="240" w:lineRule="auto"/>
              <w:jc w:val="right"/>
              <w:rPr>
                <w:ins w:id="210" w:author="Szymon Mikolajczyk" w:date="2018-10-18T10:56:00Z"/>
                <w:b/>
                <w:bCs/>
                <w:color w:val="BFBFBF" w:themeColor="background1" w:themeShade="BF"/>
                <w:sz w:val="20"/>
                <w:szCs w:val="20"/>
              </w:rPr>
            </w:pPr>
            <w:ins w:id="211" w:author="Szymon Mikolajczyk" w:date="2018-10-18T10:56:00Z">
              <w:r w:rsidRPr="006502E6">
                <w:rPr>
                  <w:color w:val="BFBFBF" w:themeColor="background1" w:themeShade="BF"/>
                  <w:sz w:val="18"/>
                  <w:szCs w:val="18"/>
                </w:rPr>
                <w:t>1</w:t>
              </w:r>
            </w:ins>
          </w:p>
        </w:tc>
        <w:tc>
          <w:tcPr>
            <w:tcW w:w="543" w:type="dxa"/>
            <w:noWrap/>
          </w:tcPr>
          <w:p w14:paraId="738478F0" w14:textId="77777777" w:rsidR="006502E6" w:rsidRPr="006502E6" w:rsidRDefault="006502E6" w:rsidP="006502E6">
            <w:pPr>
              <w:spacing w:line="240" w:lineRule="auto"/>
              <w:jc w:val="right"/>
              <w:rPr>
                <w:ins w:id="212" w:author="Szymon Mikolajczyk" w:date="2018-10-18T10:56:00Z"/>
                <w:b/>
                <w:bCs/>
                <w:color w:val="BFBFBF" w:themeColor="background1" w:themeShade="BF"/>
                <w:sz w:val="20"/>
                <w:szCs w:val="20"/>
              </w:rPr>
            </w:pPr>
            <w:ins w:id="213" w:author="Szymon Mikolajczyk" w:date="2018-10-18T10:56:00Z">
              <w:r w:rsidRPr="006502E6">
                <w:rPr>
                  <w:color w:val="BFBFBF" w:themeColor="background1" w:themeShade="BF"/>
                  <w:sz w:val="18"/>
                  <w:szCs w:val="18"/>
                </w:rPr>
                <w:t>1</w:t>
              </w:r>
            </w:ins>
          </w:p>
        </w:tc>
        <w:tc>
          <w:tcPr>
            <w:tcW w:w="544" w:type="dxa"/>
            <w:noWrap/>
          </w:tcPr>
          <w:p w14:paraId="3C2073D1" w14:textId="77777777" w:rsidR="006502E6" w:rsidRPr="006502E6" w:rsidRDefault="006502E6" w:rsidP="006502E6">
            <w:pPr>
              <w:spacing w:line="240" w:lineRule="auto"/>
              <w:jc w:val="right"/>
              <w:rPr>
                <w:ins w:id="214" w:author="Szymon Mikolajczyk" w:date="2018-10-18T10:56:00Z"/>
                <w:b/>
                <w:bCs/>
                <w:color w:val="BFBFBF" w:themeColor="background1" w:themeShade="BF"/>
                <w:sz w:val="20"/>
                <w:szCs w:val="20"/>
              </w:rPr>
            </w:pPr>
            <w:ins w:id="215" w:author="Szymon Mikolajczyk" w:date="2018-10-18T10:56:00Z">
              <w:r w:rsidRPr="006502E6">
                <w:rPr>
                  <w:color w:val="BFBFBF" w:themeColor="background1" w:themeShade="BF"/>
                  <w:sz w:val="18"/>
                  <w:szCs w:val="18"/>
                </w:rPr>
                <w:t>2</w:t>
              </w:r>
            </w:ins>
          </w:p>
        </w:tc>
        <w:tc>
          <w:tcPr>
            <w:tcW w:w="543" w:type="dxa"/>
            <w:noWrap/>
          </w:tcPr>
          <w:p w14:paraId="4407F0AB" w14:textId="77777777" w:rsidR="006502E6" w:rsidRPr="006502E6" w:rsidRDefault="006502E6" w:rsidP="006502E6">
            <w:pPr>
              <w:spacing w:line="240" w:lineRule="auto"/>
              <w:jc w:val="right"/>
              <w:rPr>
                <w:ins w:id="216" w:author="Szymon Mikolajczyk" w:date="2018-10-18T10:56:00Z"/>
                <w:b/>
                <w:bCs/>
                <w:color w:val="BFBFBF" w:themeColor="background1" w:themeShade="BF"/>
                <w:sz w:val="20"/>
                <w:szCs w:val="20"/>
              </w:rPr>
            </w:pPr>
            <w:ins w:id="217" w:author="Szymon Mikolajczyk" w:date="2018-10-18T10:56:00Z">
              <w:r w:rsidRPr="006502E6">
                <w:rPr>
                  <w:color w:val="BFBFBF" w:themeColor="background1" w:themeShade="BF"/>
                  <w:sz w:val="18"/>
                  <w:szCs w:val="18"/>
                </w:rPr>
                <w:t>3</w:t>
              </w:r>
            </w:ins>
          </w:p>
        </w:tc>
        <w:tc>
          <w:tcPr>
            <w:tcW w:w="543" w:type="dxa"/>
            <w:noWrap/>
          </w:tcPr>
          <w:p w14:paraId="7FA89E7E" w14:textId="77777777" w:rsidR="006502E6" w:rsidRPr="006502E6" w:rsidRDefault="006502E6" w:rsidP="006502E6">
            <w:pPr>
              <w:spacing w:line="240" w:lineRule="auto"/>
              <w:jc w:val="right"/>
              <w:rPr>
                <w:ins w:id="218" w:author="Szymon Mikolajczyk" w:date="2018-10-18T10:56:00Z"/>
                <w:b/>
                <w:bCs/>
                <w:color w:val="BFBFBF" w:themeColor="background1" w:themeShade="BF"/>
                <w:sz w:val="20"/>
                <w:szCs w:val="20"/>
              </w:rPr>
            </w:pPr>
            <w:ins w:id="219" w:author="Szymon Mikolajczyk" w:date="2018-10-18T10:56:00Z">
              <w:r w:rsidRPr="006502E6">
                <w:rPr>
                  <w:color w:val="BFBFBF" w:themeColor="background1" w:themeShade="BF"/>
                  <w:sz w:val="18"/>
                  <w:szCs w:val="18"/>
                </w:rPr>
                <w:t>3</w:t>
              </w:r>
            </w:ins>
          </w:p>
        </w:tc>
        <w:tc>
          <w:tcPr>
            <w:tcW w:w="544" w:type="dxa"/>
            <w:noWrap/>
          </w:tcPr>
          <w:p w14:paraId="02D547D4" w14:textId="77777777" w:rsidR="006502E6" w:rsidRPr="006502E6" w:rsidRDefault="006502E6" w:rsidP="006502E6">
            <w:pPr>
              <w:spacing w:line="240" w:lineRule="auto"/>
              <w:jc w:val="right"/>
              <w:rPr>
                <w:ins w:id="220" w:author="Szymon Mikolajczyk" w:date="2018-10-18T10:56:00Z"/>
                <w:b/>
                <w:bCs/>
                <w:color w:val="BFBFBF" w:themeColor="background1" w:themeShade="BF"/>
                <w:sz w:val="20"/>
                <w:szCs w:val="20"/>
              </w:rPr>
            </w:pPr>
            <w:ins w:id="221" w:author="Szymon Mikolajczyk" w:date="2018-10-18T10:56:00Z">
              <w:r w:rsidRPr="006502E6">
                <w:rPr>
                  <w:color w:val="BFBFBF" w:themeColor="background1" w:themeShade="BF"/>
                  <w:sz w:val="18"/>
                  <w:szCs w:val="18"/>
                </w:rPr>
                <w:t>4</w:t>
              </w:r>
            </w:ins>
          </w:p>
        </w:tc>
        <w:tc>
          <w:tcPr>
            <w:tcW w:w="543" w:type="dxa"/>
            <w:noWrap/>
          </w:tcPr>
          <w:p w14:paraId="4B3153D3" w14:textId="77777777" w:rsidR="006502E6" w:rsidRPr="006502E6" w:rsidRDefault="006502E6" w:rsidP="006502E6">
            <w:pPr>
              <w:spacing w:line="240" w:lineRule="auto"/>
              <w:jc w:val="right"/>
              <w:rPr>
                <w:ins w:id="222" w:author="Szymon Mikolajczyk" w:date="2018-10-18T10:56:00Z"/>
                <w:b/>
                <w:bCs/>
                <w:color w:val="BFBFBF" w:themeColor="background1" w:themeShade="BF"/>
                <w:sz w:val="20"/>
                <w:szCs w:val="20"/>
              </w:rPr>
            </w:pPr>
            <w:ins w:id="223" w:author="Szymon Mikolajczyk" w:date="2018-10-18T10:56:00Z">
              <w:r w:rsidRPr="006502E6">
                <w:rPr>
                  <w:color w:val="BFBFBF" w:themeColor="background1" w:themeShade="BF"/>
                  <w:sz w:val="18"/>
                  <w:szCs w:val="18"/>
                </w:rPr>
                <w:t>2</w:t>
              </w:r>
            </w:ins>
          </w:p>
        </w:tc>
        <w:tc>
          <w:tcPr>
            <w:tcW w:w="544" w:type="dxa"/>
          </w:tcPr>
          <w:p w14:paraId="3E69AE41" w14:textId="77777777" w:rsidR="006502E6" w:rsidRPr="006502E6" w:rsidRDefault="006502E6" w:rsidP="006502E6">
            <w:pPr>
              <w:spacing w:line="240" w:lineRule="auto"/>
              <w:jc w:val="right"/>
              <w:rPr>
                <w:ins w:id="224" w:author="Szymon Mikolajczyk" w:date="2018-10-18T10:56:00Z"/>
                <w:b/>
                <w:bCs/>
                <w:sz w:val="20"/>
                <w:szCs w:val="20"/>
              </w:rPr>
            </w:pPr>
            <w:ins w:id="225" w:author="Szymon Mikolajczyk" w:date="2018-10-18T10:56:00Z">
              <w:r w:rsidRPr="006502E6">
                <w:rPr>
                  <w:sz w:val="18"/>
                  <w:szCs w:val="18"/>
                </w:rPr>
                <w:t>1</w:t>
              </w:r>
            </w:ins>
          </w:p>
        </w:tc>
        <w:tc>
          <w:tcPr>
            <w:tcW w:w="1067" w:type="dxa"/>
            <w:noWrap/>
          </w:tcPr>
          <w:p w14:paraId="774ED3F8" w14:textId="77777777" w:rsidR="006502E6" w:rsidRPr="0083204B" w:rsidRDefault="006502E6" w:rsidP="006502E6">
            <w:pPr>
              <w:spacing w:line="240" w:lineRule="auto"/>
              <w:jc w:val="right"/>
              <w:rPr>
                <w:ins w:id="226" w:author="Szymon Mikolajczyk" w:date="2018-10-18T10:56:00Z"/>
                <w:bCs/>
                <w:color w:val="000000"/>
                <w:sz w:val="20"/>
                <w:szCs w:val="20"/>
              </w:rPr>
            </w:pPr>
            <w:ins w:id="227" w:author="Szymon Mikolajczyk" w:date="2018-10-18T10:56:00Z">
              <w:r w:rsidRPr="0083204B">
                <w:rPr>
                  <w:bCs/>
                  <w:color w:val="000000"/>
                  <w:sz w:val="20"/>
                  <w:szCs w:val="20"/>
                </w:rPr>
                <w:t>17</w:t>
              </w:r>
            </w:ins>
          </w:p>
        </w:tc>
        <w:tc>
          <w:tcPr>
            <w:tcW w:w="1067" w:type="dxa"/>
          </w:tcPr>
          <w:p w14:paraId="2626C190" w14:textId="77777777" w:rsidR="006502E6" w:rsidRPr="0083204B" w:rsidRDefault="006502E6" w:rsidP="006502E6">
            <w:pPr>
              <w:spacing w:line="240" w:lineRule="auto"/>
              <w:jc w:val="right"/>
              <w:rPr>
                <w:ins w:id="228" w:author="Szymon Mikolajczyk" w:date="2018-10-18T10:56:00Z"/>
                <w:bCs/>
                <w:color w:val="000000"/>
                <w:sz w:val="20"/>
                <w:szCs w:val="20"/>
              </w:rPr>
            </w:pPr>
          </w:p>
        </w:tc>
      </w:tr>
      <w:tr w:rsidR="006502E6" w:rsidRPr="00AB4911" w14:paraId="7CBAFBD3" w14:textId="77777777" w:rsidTr="006502E6">
        <w:trPr>
          <w:trHeight w:val="300"/>
          <w:ins w:id="229" w:author="Szymon Mikolajczyk" w:date="2018-10-18T10:56:00Z"/>
        </w:trPr>
        <w:tc>
          <w:tcPr>
            <w:tcW w:w="1335" w:type="dxa"/>
            <w:vMerge/>
            <w:hideMark/>
          </w:tcPr>
          <w:p w14:paraId="20C80061" w14:textId="77777777" w:rsidR="006502E6" w:rsidRPr="0083204B" w:rsidRDefault="006502E6" w:rsidP="006502E6">
            <w:pPr>
              <w:spacing w:line="240" w:lineRule="auto"/>
              <w:jc w:val="left"/>
              <w:rPr>
                <w:ins w:id="230" w:author="Szymon Mikolajczyk" w:date="2018-10-18T10:56:00Z"/>
                <w:b/>
                <w:bCs/>
                <w:color w:val="000000"/>
                <w:sz w:val="20"/>
                <w:szCs w:val="20"/>
              </w:rPr>
            </w:pPr>
          </w:p>
        </w:tc>
        <w:tc>
          <w:tcPr>
            <w:tcW w:w="1514" w:type="dxa"/>
            <w:noWrap/>
            <w:hideMark/>
          </w:tcPr>
          <w:p w14:paraId="33C35165" w14:textId="77777777" w:rsidR="006502E6" w:rsidRPr="0083204B" w:rsidRDefault="006502E6" w:rsidP="006502E6">
            <w:pPr>
              <w:spacing w:line="240" w:lineRule="auto"/>
              <w:jc w:val="left"/>
              <w:rPr>
                <w:ins w:id="231" w:author="Szymon Mikolajczyk" w:date="2018-10-18T10:56:00Z"/>
                <w:color w:val="000000"/>
                <w:sz w:val="20"/>
                <w:szCs w:val="20"/>
              </w:rPr>
            </w:pPr>
            <w:ins w:id="232" w:author="Szymon Mikolajczyk" w:date="2018-10-18T10:56:00Z">
              <w:r>
                <w:rPr>
                  <w:color w:val="000000"/>
                  <w:sz w:val="20"/>
                  <w:szCs w:val="20"/>
                </w:rPr>
                <w:t>Total completed</w:t>
              </w:r>
            </w:ins>
          </w:p>
        </w:tc>
        <w:tc>
          <w:tcPr>
            <w:tcW w:w="543" w:type="dxa"/>
            <w:noWrap/>
          </w:tcPr>
          <w:p w14:paraId="67166675" w14:textId="77777777" w:rsidR="006502E6" w:rsidRPr="006502E6" w:rsidRDefault="006502E6" w:rsidP="006502E6">
            <w:pPr>
              <w:spacing w:line="240" w:lineRule="auto"/>
              <w:jc w:val="right"/>
              <w:rPr>
                <w:ins w:id="233" w:author="Szymon Mikolajczyk" w:date="2018-10-18T10:56:00Z"/>
                <w:color w:val="BFBFBF" w:themeColor="background1" w:themeShade="BF"/>
                <w:sz w:val="20"/>
                <w:szCs w:val="20"/>
              </w:rPr>
            </w:pPr>
            <w:ins w:id="234" w:author="Szymon Mikolajczyk" w:date="2018-10-18T10:56:00Z">
              <w:r w:rsidRPr="006502E6">
                <w:rPr>
                  <w:color w:val="BFBFBF" w:themeColor="background1" w:themeShade="BF"/>
                  <w:sz w:val="18"/>
                  <w:szCs w:val="18"/>
                </w:rPr>
                <w:t>1</w:t>
              </w:r>
            </w:ins>
          </w:p>
        </w:tc>
        <w:tc>
          <w:tcPr>
            <w:tcW w:w="543" w:type="dxa"/>
            <w:noWrap/>
          </w:tcPr>
          <w:p w14:paraId="61657D61" w14:textId="77777777" w:rsidR="006502E6" w:rsidRPr="006502E6" w:rsidRDefault="006502E6" w:rsidP="006502E6">
            <w:pPr>
              <w:spacing w:line="240" w:lineRule="auto"/>
              <w:jc w:val="right"/>
              <w:rPr>
                <w:ins w:id="235" w:author="Szymon Mikolajczyk" w:date="2018-10-18T10:56:00Z"/>
                <w:color w:val="BFBFBF" w:themeColor="background1" w:themeShade="BF"/>
                <w:sz w:val="20"/>
                <w:szCs w:val="20"/>
              </w:rPr>
            </w:pPr>
            <w:ins w:id="236" w:author="Szymon Mikolajczyk" w:date="2018-10-18T10:56:00Z">
              <w:r w:rsidRPr="006502E6">
                <w:rPr>
                  <w:color w:val="BFBFBF" w:themeColor="background1" w:themeShade="BF"/>
                  <w:sz w:val="18"/>
                  <w:szCs w:val="18"/>
                </w:rPr>
                <w:t>1</w:t>
              </w:r>
            </w:ins>
          </w:p>
        </w:tc>
        <w:tc>
          <w:tcPr>
            <w:tcW w:w="544" w:type="dxa"/>
            <w:noWrap/>
          </w:tcPr>
          <w:p w14:paraId="0D87DB24" w14:textId="77777777" w:rsidR="006502E6" w:rsidRPr="006502E6" w:rsidRDefault="006502E6" w:rsidP="006502E6">
            <w:pPr>
              <w:spacing w:line="240" w:lineRule="auto"/>
              <w:jc w:val="right"/>
              <w:rPr>
                <w:ins w:id="237" w:author="Szymon Mikolajczyk" w:date="2018-10-18T10:56:00Z"/>
                <w:color w:val="BFBFBF" w:themeColor="background1" w:themeShade="BF"/>
                <w:sz w:val="20"/>
                <w:szCs w:val="20"/>
              </w:rPr>
            </w:pPr>
            <w:ins w:id="238" w:author="Szymon Mikolajczyk" w:date="2018-10-18T10:56:00Z">
              <w:r w:rsidRPr="006502E6">
                <w:rPr>
                  <w:color w:val="BFBFBF" w:themeColor="background1" w:themeShade="BF"/>
                  <w:sz w:val="18"/>
                  <w:szCs w:val="18"/>
                </w:rPr>
                <w:t>2</w:t>
              </w:r>
            </w:ins>
          </w:p>
        </w:tc>
        <w:tc>
          <w:tcPr>
            <w:tcW w:w="543" w:type="dxa"/>
            <w:noWrap/>
          </w:tcPr>
          <w:p w14:paraId="2FEEB2F2" w14:textId="77777777" w:rsidR="006502E6" w:rsidRPr="006502E6" w:rsidRDefault="006502E6" w:rsidP="006502E6">
            <w:pPr>
              <w:spacing w:line="240" w:lineRule="auto"/>
              <w:jc w:val="right"/>
              <w:rPr>
                <w:ins w:id="239" w:author="Szymon Mikolajczyk" w:date="2018-10-18T10:56:00Z"/>
                <w:color w:val="BFBFBF" w:themeColor="background1" w:themeShade="BF"/>
                <w:sz w:val="20"/>
                <w:szCs w:val="20"/>
              </w:rPr>
            </w:pPr>
            <w:ins w:id="240" w:author="Szymon Mikolajczyk" w:date="2018-10-18T10:56:00Z">
              <w:r w:rsidRPr="006502E6">
                <w:rPr>
                  <w:color w:val="BFBFBF" w:themeColor="background1" w:themeShade="BF"/>
                  <w:sz w:val="18"/>
                  <w:szCs w:val="18"/>
                </w:rPr>
                <w:t>3</w:t>
              </w:r>
            </w:ins>
          </w:p>
        </w:tc>
        <w:tc>
          <w:tcPr>
            <w:tcW w:w="543" w:type="dxa"/>
            <w:noWrap/>
          </w:tcPr>
          <w:p w14:paraId="7353B099" w14:textId="77777777" w:rsidR="006502E6" w:rsidRPr="006502E6" w:rsidRDefault="006502E6" w:rsidP="006502E6">
            <w:pPr>
              <w:spacing w:line="240" w:lineRule="auto"/>
              <w:jc w:val="right"/>
              <w:rPr>
                <w:ins w:id="241" w:author="Szymon Mikolajczyk" w:date="2018-10-18T10:56:00Z"/>
                <w:color w:val="BFBFBF" w:themeColor="background1" w:themeShade="BF"/>
                <w:sz w:val="20"/>
                <w:szCs w:val="20"/>
              </w:rPr>
            </w:pPr>
            <w:ins w:id="242" w:author="Szymon Mikolajczyk" w:date="2018-10-18T10:56:00Z">
              <w:r w:rsidRPr="006502E6">
                <w:rPr>
                  <w:color w:val="BFBFBF" w:themeColor="background1" w:themeShade="BF"/>
                  <w:sz w:val="18"/>
                  <w:szCs w:val="18"/>
                </w:rPr>
                <w:t>3</w:t>
              </w:r>
            </w:ins>
          </w:p>
        </w:tc>
        <w:tc>
          <w:tcPr>
            <w:tcW w:w="544" w:type="dxa"/>
            <w:noWrap/>
          </w:tcPr>
          <w:p w14:paraId="6CAAD0BF" w14:textId="77777777" w:rsidR="006502E6" w:rsidRPr="006502E6" w:rsidRDefault="006502E6" w:rsidP="006502E6">
            <w:pPr>
              <w:spacing w:line="240" w:lineRule="auto"/>
              <w:jc w:val="right"/>
              <w:rPr>
                <w:ins w:id="243" w:author="Szymon Mikolajczyk" w:date="2018-10-18T10:56:00Z"/>
                <w:color w:val="BFBFBF" w:themeColor="background1" w:themeShade="BF"/>
                <w:sz w:val="20"/>
                <w:szCs w:val="20"/>
              </w:rPr>
            </w:pPr>
            <w:ins w:id="244" w:author="Szymon Mikolajczyk" w:date="2018-10-18T10:56:00Z">
              <w:r w:rsidRPr="006502E6">
                <w:rPr>
                  <w:color w:val="BFBFBF" w:themeColor="background1" w:themeShade="BF"/>
                  <w:sz w:val="18"/>
                  <w:szCs w:val="18"/>
                </w:rPr>
                <w:t>4</w:t>
              </w:r>
            </w:ins>
          </w:p>
        </w:tc>
        <w:tc>
          <w:tcPr>
            <w:tcW w:w="543" w:type="dxa"/>
            <w:noWrap/>
          </w:tcPr>
          <w:p w14:paraId="70171044" w14:textId="77777777" w:rsidR="006502E6" w:rsidRPr="006502E6" w:rsidRDefault="006502E6" w:rsidP="006502E6">
            <w:pPr>
              <w:spacing w:line="240" w:lineRule="auto"/>
              <w:jc w:val="right"/>
              <w:rPr>
                <w:ins w:id="245" w:author="Szymon Mikolajczyk" w:date="2018-10-18T10:56:00Z"/>
                <w:color w:val="BFBFBF" w:themeColor="background1" w:themeShade="BF"/>
                <w:sz w:val="20"/>
                <w:szCs w:val="20"/>
              </w:rPr>
            </w:pPr>
            <w:ins w:id="246" w:author="Szymon Mikolajczyk" w:date="2018-10-18T10:56:00Z">
              <w:r w:rsidRPr="006502E6">
                <w:rPr>
                  <w:color w:val="BFBFBF" w:themeColor="background1" w:themeShade="BF"/>
                  <w:sz w:val="20"/>
                  <w:szCs w:val="20"/>
                </w:rPr>
                <w:t>0</w:t>
              </w:r>
            </w:ins>
          </w:p>
        </w:tc>
        <w:tc>
          <w:tcPr>
            <w:tcW w:w="544" w:type="dxa"/>
          </w:tcPr>
          <w:p w14:paraId="3FD7FBA9" w14:textId="77777777" w:rsidR="006502E6" w:rsidRPr="006502E6" w:rsidRDefault="006502E6" w:rsidP="006502E6">
            <w:pPr>
              <w:spacing w:line="240" w:lineRule="auto"/>
              <w:jc w:val="right"/>
              <w:rPr>
                <w:ins w:id="247" w:author="Szymon Mikolajczyk" w:date="2018-10-18T10:56:00Z"/>
                <w:sz w:val="20"/>
                <w:szCs w:val="20"/>
              </w:rPr>
            </w:pPr>
            <w:ins w:id="248" w:author="Szymon Mikolajczyk" w:date="2018-10-18T10:56:00Z">
              <w:r w:rsidRPr="006502E6">
                <w:rPr>
                  <w:sz w:val="18"/>
                  <w:szCs w:val="18"/>
                </w:rPr>
                <w:t>1</w:t>
              </w:r>
            </w:ins>
          </w:p>
        </w:tc>
        <w:tc>
          <w:tcPr>
            <w:tcW w:w="1067" w:type="dxa"/>
            <w:noWrap/>
          </w:tcPr>
          <w:p w14:paraId="5BDE5F14" w14:textId="77777777" w:rsidR="006502E6" w:rsidRPr="0083204B" w:rsidRDefault="006502E6" w:rsidP="006502E6">
            <w:pPr>
              <w:spacing w:line="240" w:lineRule="auto"/>
              <w:jc w:val="right"/>
              <w:rPr>
                <w:ins w:id="249" w:author="Szymon Mikolajczyk" w:date="2018-10-18T10:56:00Z"/>
                <w:color w:val="000000"/>
                <w:sz w:val="20"/>
                <w:szCs w:val="20"/>
              </w:rPr>
            </w:pPr>
            <w:ins w:id="250" w:author="Szymon Mikolajczyk" w:date="2018-10-18T10:56:00Z">
              <w:r w:rsidRPr="0083204B">
                <w:rPr>
                  <w:color w:val="000000"/>
                  <w:sz w:val="20"/>
                  <w:szCs w:val="20"/>
                </w:rPr>
                <w:t>15</w:t>
              </w:r>
            </w:ins>
          </w:p>
        </w:tc>
        <w:tc>
          <w:tcPr>
            <w:tcW w:w="1067" w:type="dxa"/>
          </w:tcPr>
          <w:p w14:paraId="7CF2768D" w14:textId="77777777" w:rsidR="006502E6" w:rsidRPr="0083204B" w:rsidRDefault="006502E6" w:rsidP="006502E6">
            <w:pPr>
              <w:spacing w:line="240" w:lineRule="auto"/>
              <w:jc w:val="right"/>
              <w:rPr>
                <w:ins w:id="251" w:author="Szymon Mikolajczyk" w:date="2018-10-18T10:56:00Z"/>
                <w:color w:val="000000"/>
                <w:sz w:val="20"/>
                <w:szCs w:val="20"/>
              </w:rPr>
            </w:pPr>
          </w:p>
        </w:tc>
      </w:tr>
      <w:tr w:rsidR="006502E6" w:rsidRPr="00AB4911" w14:paraId="020939B6" w14:textId="77777777" w:rsidTr="006502E6">
        <w:trPr>
          <w:trHeight w:val="300"/>
          <w:ins w:id="252" w:author="Szymon Mikolajczyk" w:date="2018-10-18T10:56:00Z"/>
        </w:trPr>
        <w:tc>
          <w:tcPr>
            <w:tcW w:w="1335" w:type="dxa"/>
            <w:vMerge w:val="restart"/>
            <w:noWrap/>
            <w:hideMark/>
          </w:tcPr>
          <w:p w14:paraId="2C5BD08E" w14:textId="77777777" w:rsidR="006502E6" w:rsidRPr="0083204B" w:rsidRDefault="006502E6" w:rsidP="006502E6">
            <w:pPr>
              <w:spacing w:line="240" w:lineRule="auto"/>
              <w:jc w:val="center"/>
              <w:rPr>
                <w:ins w:id="253" w:author="Szymon Mikolajczyk" w:date="2018-10-18T10:56:00Z"/>
                <w:b/>
                <w:bCs/>
                <w:color w:val="000000"/>
                <w:sz w:val="20"/>
                <w:szCs w:val="20"/>
              </w:rPr>
            </w:pPr>
            <w:ins w:id="254" w:author="Szymon Mikolajczyk" w:date="2018-10-18T10:56:00Z">
              <w:r w:rsidRPr="0083204B">
                <w:rPr>
                  <w:b/>
                  <w:bCs/>
                  <w:color w:val="000000"/>
                  <w:sz w:val="20"/>
                  <w:szCs w:val="20"/>
                </w:rPr>
                <w:t>Central Java</w:t>
              </w:r>
            </w:ins>
          </w:p>
        </w:tc>
        <w:tc>
          <w:tcPr>
            <w:tcW w:w="1514" w:type="dxa"/>
            <w:noWrap/>
            <w:hideMark/>
          </w:tcPr>
          <w:p w14:paraId="595C97A6" w14:textId="77777777" w:rsidR="006502E6" w:rsidRPr="0083204B" w:rsidRDefault="006502E6" w:rsidP="006502E6">
            <w:pPr>
              <w:spacing w:line="240" w:lineRule="auto"/>
              <w:jc w:val="left"/>
              <w:rPr>
                <w:ins w:id="255" w:author="Szymon Mikolajczyk" w:date="2018-10-18T10:56:00Z"/>
                <w:b/>
                <w:bCs/>
                <w:color w:val="000000"/>
                <w:sz w:val="20"/>
                <w:szCs w:val="20"/>
              </w:rPr>
            </w:pPr>
            <w:ins w:id="256"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5032A0C2" w14:textId="77777777" w:rsidR="006502E6" w:rsidRPr="006502E6" w:rsidRDefault="006502E6" w:rsidP="006502E6">
            <w:pPr>
              <w:spacing w:line="240" w:lineRule="auto"/>
              <w:jc w:val="right"/>
              <w:rPr>
                <w:ins w:id="257" w:author="Szymon Mikolajczyk" w:date="2018-10-18T10:56:00Z"/>
                <w:b/>
                <w:bCs/>
                <w:color w:val="BFBFBF" w:themeColor="background1" w:themeShade="BF"/>
                <w:sz w:val="20"/>
                <w:szCs w:val="20"/>
              </w:rPr>
            </w:pPr>
            <w:ins w:id="258" w:author="Szymon Mikolajczyk" w:date="2018-10-18T10:56:00Z">
              <w:r w:rsidRPr="006502E6">
                <w:rPr>
                  <w:color w:val="BFBFBF" w:themeColor="background1" w:themeShade="BF"/>
                  <w:sz w:val="18"/>
                  <w:szCs w:val="18"/>
                </w:rPr>
                <w:t>1</w:t>
              </w:r>
            </w:ins>
          </w:p>
        </w:tc>
        <w:tc>
          <w:tcPr>
            <w:tcW w:w="543" w:type="dxa"/>
            <w:noWrap/>
          </w:tcPr>
          <w:p w14:paraId="414E0A11" w14:textId="77777777" w:rsidR="006502E6" w:rsidRPr="006502E6" w:rsidRDefault="006502E6" w:rsidP="006502E6">
            <w:pPr>
              <w:spacing w:line="240" w:lineRule="auto"/>
              <w:jc w:val="right"/>
              <w:rPr>
                <w:ins w:id="259" w:author="Szymon Mikolajczyk" w:date="2018-10-18T10:56:00Z"/>
                <w:b/>
                <w:bCs/>
                <w:color w:val="BFBFBF" w:themeColor="background1" w:themeShade="BF"/>
                <w:sz w:val="20"/>
                <w:szCs w:val="20"/>
              </w:rPr>
            </w:pPr>
            <w:ins w:id="260" w:author="Szymon Mikolajczyk" w:date="2018-10-18T10:56:00Z">
              <w:r w:rsidRPr="006502E6">
                <w:rPr>
                  <w:color w:val="BFBFBF" w:themeColor="background1" w:themeShade="BF"/>
                  <w:sz w:val="18"/>
                  <w:szCs w:val="18"/>
                </w:rPr>
                <w:t>2</w:t>
              </w:r>
            </w:ins>
          </w:p>
        </w:tc>
        <w:tc>
          <w:tcPr>
            <w:tcW w:w="544" w:type="dxa"/>
            <w:noWrap/>
          </w:tcPr>
          <w:p w14:paraId="69E514FA" w14:textId="77777777" w:rsidR="006502E6" w:rsidRPr="006502E6" w:rsidRDefault="006502E6" w:rsidP="006502E6">
            <w:pPr>
              <w:spacing w:line="240" w:lineRule="auto"/>
              <w:jc w:val="right"/>
              <w:rPr>
                <w:ins w:id="261" w:author="Szymon Mikolajczyk" w:date="2018-10-18T10:56:00Z"/>
                <w:b/>
                <w:bCs/>
                <w:color w:val="BFBFBF" w:themeColor="background1" w:themeShade="BF"/>
                <w:sz w:val="20"/>
                <w:szCs w:val="20"/>
              </w:rPr>
            </w:pPr>
            <w:ins w:id="262" w:author="Szymon Mikolajczyk" w:date="2018-10-18T10:56:00Z">
              <w:r w:rsidRPr="006502E6">
                <w:rPr>
                  <w:color w:val="BFBFBF" w:themeColor="background1" w:themeShade="BF"/>
                  <w:sz w:val="18"/>
                  <w:szCs w:val="18"/>
                </w:rPr>
                <w:t>3</w:t>
              </w:r>
            </w:ins>
          </w:p>
        </w:tc>
        <w:tc>
          <w:tcPr>
            <w:tcW w:w="543" w:type="dxa"/>
            <w:noWrap/>
          </w:tcPr>
          <w:p w14:paraId="14629CC1" w14:textId="77777777" w:rsidR="006502E6" w:rsidRPr="006502E6" w:rsidRDefault="006502E6" w:rsidP="006502E6">
            <w:pPr>
              <w:spacing w:line="240" w:lineRule="auto"/>
              <w:jc w:val="right"/>
              <w:rPr>
                <w:ins w:id="263" w:author="Szymon Mikolajczyk" w:date="2018-10-18T10:56:00Z"/>
                <w:b/>
                <w:bCs/>
                <w:color w:val="BFBFBF" w:themeColor="background1" w:themeShade="BF"/>
                <w:sz w:val="20"/>
                <w:szCs w:val="20"/>
              </w:rPr>
            </w:pPr>
            <w:ins w:id="264" w:author="Szymon Mikolajczyk" w:date="2018-10-18T10:56:00Z">
              <w:r w:rsidRPr="006502E6">
                <w:rPr>
                  <w:color w:val="BFBFBF" w:themeColor="background1" w:themeShade="BF"/>
                  <w:sz w:val="18"/>
                  <w:szCs w:val="18"/>
                </w:rPr>
                <w:t>3</w:t>
              </w:r>
            </w:ins>
          </w:p>
        </w:tc>
        <w:tc>
          <w:tcPr>
            <w:tcW w:w="543" w:type="dxa"/>
            <w:noWrap/>
          </w:tcPr>
          <w:p w14:paraId="26245B1A" w14:textId="77777777" w:rsidR="006502E6" w:rsidRPr="006502E6" w:rsidRDefault="006502E6" w:rsidP="006502E6">
            <w:pPr>
              <w:spacing w:line="240" w:lineRule="auto"/>
              <w:jc w:val="right"/>
              <w:rPr>
                <w:ins w:id="265" w:author="Szymon Mikolajczyk" w:date="2018-10-18T10:56:00Z"/>
                <w:b/>
                <w:bCs/>
                <w:color w:val="BFBFBF" w:themeColor="background1" w:themeShade="BF"/>
                <w:sz w:val="20"/>
                <w:szCs w:val="20"/>
              </w:rPr>
            </w:pPr>
            <w:ins w:id="266" w:author="Szymon Mikolajczyk" w:date="2018-10-18T10:56:00Z">
              <w:r w:rsidRPr="006502E6">
                <w:rPr>
                  <w:color w:val="BFBFBF" w:themeColor="background1" w:themeShade="BF"/>
                  <w:sz w:val="18"/>
                  <w:szCs w:val="18"/>
                </w:rPr>
                <w:t>2</w:t>
              </w:r>
            </w:ins>
          </w:p>
        </w:tc>
        <w:tc>
          <w:tcPr>
            <w:tcW w:w="544" w:type="dxa"/>
            <w:noWrap/>
          </w:tcPr>
          <w:p w14:paraId="5BC7B6C1" w14:textId="77777777" w:rsidR="006502E6" w:rsidRPr="006502E6" w:rsidRDefault="006502E6" w:rsidP="006502E6">
            <w:pPr>
              <w:spacing w:line="240" w:lineRule="auto"/>
              <w:jc w:val="right"/>
              <w:rPr>
                <w:ins w:id="267" w:author="Szymon Mikolajczyk" w:date="2018-10-18T10:56:00Z"/>
                <w:b/>
                <w:bCs/>
                <w:color w:val="BFBFBF" w:themeColor="background1" w:themeShade="BF"/>
                <w:sz w:val="20"/>
                <w:szCs w:val="20"/>
              </w:rPr>
            </w:pPr>
            <w:ins w:id="268" w:author="Szymon Mikolajczyk" w:date="2018-10-18T10:56:00Z">
              <w:r w:rsidRPr="006502E6">
                <w:rPr>
                  <w:color w:val="BFBFBF" w:themeColor="background1" w:themeShade="BF"/>
                  <w:sz w:val="18"/>
                  <w:szCs w:val="18"/>
                </w:rPr>
                <w:t>2</w:t>
              </w:r>
            </w:ins>
          </w:p>
        </w:tc>
        <w:tc>
          <w:tcPr>
            <w:tcW w:w="543" w:type="dxa"/>
            <w:noWrap/>
          </w:tcPr>
          <w:p w14:paraId="17BB00CD" w14:textId="77777777" w:rsidR="006502E6" w:rsidRPr="006502E6" w:rsidRDefault="006502E6" w:rsidP="006502E6">
            <w:pPr>
              <w:spacing w:line="240" w:lineRule="auto"/>
              <w:jc w:val="right"/>
              <w:rPr>
                <w:ins w:id="269" w:author="Szymon Mikolajczyk" w:date="2018-10-18T10:56:00Z"/>
                <w:b/>
                <w:bCs/>
                <w:color w:val="BFBFBF" w:themeColor="background1" w:themeShade="BF"/>
                <w:sz w:val="20"/>
                <w:szCs w:val="20"/>
              </w:rPr>
            </w:pPr>
            <w:ins w:id="270" w:author="Szymon Mikolajczyk" w:date="2018-10-18T10:56:00Z">
              <w:r w:rsidRPr="006502E6">
                <w:rPr>
                  <w:color w:val="BFBFBF" w:themeColor="background1" w:themeShade="BF"/>
                  <w:sz w:val="18"/>
                  <w:szCs w:val="18"/>
                </w:rPr>
                <w:t>1</w:t>
              </w:r>
            </w:ins>
          </w:p>
        </w:tc>
        <w:tc>
          <w:tcPr>
            <w:tcW w:w="544" w:type="dxa"/>
          </w:tcPr>
          <w:p w14:paraId="7C1A8785" w14:textId="77777777" w:rsidR="006502E6" w:rsidRPr="006502E6" w:rsidRDefault="006502E6" w:rsidP="006502E6">
            <w:pPr>
              <w:spacing w:line="240" w:lineRule="auto"/>
              <w:jc w:val="right"/>
              <w:rPr>
                <w:ins w:id="271" w:author="Szymon Mikolajczyk" w:date="2018-10-18T10:56:00Z"/>
                <w:b/>
                <w:bCs/>
                <w:sz w:val="20"/>
                <w:szCs w:val="20"/>
              </w:rPr>
            </w:pPr>
            <w:ins w:id="272" w:author="Szymon Mikolajczyk" w:date="2018-10-18T10:56:00Z">
              <w:r w:rsidRPr="006502E6">
                <w:rPr>
                  <w:sz w:val="18"/>
                  <w:szCs w:val="18"/>
                </w:rPr>
                <w:t>5</w:t>
              </w:r>
            </w:ins>
          </w:p>
        </w:tc>
        <w:tc>
          <w:tcPr>
            <w:tcW w:w="1067" w:type="dxa"/>
            <w:noWrap/>
          </w:tcPr>
          <w:p w14:paraId="20CDEB5C" w14:textId="77777777" w:rsidR="006502E6" w:rsidRPr="00B26A59" w:rsidRDefault="006502E6" w:rsidP="006502E6">
            <w:pPr>
              <w:spacing w:line="240" w:lineRule="auto"/>
              <w:jc w:val="right"/>
              <w:rPr>
                <w:ins w:id="273" w:author="Szymon Mikolajczyk" w:date="2018-10-18T10:56:00Z"/>
                <w:bCs/>
                <w:color w:val="000000"/>
                <w:sz w:val="20"/>
                <w:szCs w:val="20"/>
              </w:rPr>
            </w:pPr>
            <w:ins w:id="274" w:author="Szymon Mikolajczyk" w:date="2018-10-18T10:56:00Z">
              <w:r w:rsidRPr="00B26A59">
                <w:rPr>
                  <w:bCs/>
                  <w:color w:val="000000"/>
                  <w:sz w:val="20"/>
                  <w:szCs w:val="20"/>
                </w:rPr>
                <w:t>19</w:t>
              </w:r>
            </w:ins>
          </w:p>
        </w:tc>
        <w:tc>
          <w:tcPr>
            <w:tcW w:w="1067" w:type="dxa"/>
          </w:tcPr>
          <w:p w14:paraId="16CAED95" w14:textId="77777777" w:rsidR="006502E6" w:rsidRPr="00B26A59" w:rsidRDefault="006502E6" w:rsidP="006502E6">
            <w:pPr>
              <w:spacing w:line="240" w:lineRule="auto"/>
              <w:jc w:val="right"/>
              <w:rPr>
                <w:ins w:id="275" w:author="Szymon Mikolajczyk" w:date="2018-10-18T10:56:00Z"/>
                <w:bCs/>
                <w:color w:val="000000"/>
                <w:sz w:val="20"/>
                <w:szCs w:val="20"/>
              </w:rPr>
            </w:pPr>
          </w:p>
        </w:tc>
      </w:tr>
      <w:tr w:rsidR="006502E6" w:rsidRPr="00AB4911" w14:paraId="30EABAE1" w14:textId="77777777" w:rsidTr="006502E6">
        <w:trPr>
          <w:trHeight w:val="300"/>
          <w:ins w:id="276" w:author="Szymon Mikolajczyk" w:date="2018-10-18T10:56:00Z"/>
        </w:trPr>
        <w:tc>
          <w:tcPr>
            <w:tcW w:w="1335" w:type="dxa"/>
            <w:vMerge/>
            <w:hideMark/>
          </w:tcPr>
          <w:p w14:paraId="36F7A0A8" w14:textId="77777777" w:rsidR="006502E6" w:rsidRPr="0083204B" w:rsidRDefault="006502E6" w:rsidP="006502E6">
            <w:pPr>
              <w:spacing w:line="240" w:lineRule="auto"/>
              <w:jc w:val="left"/>
              <w:rPr>
                <w:ins w:id="277" w:author="Szymon Mikolajczyk" w:date="2018-10-18T10:56:00Z"/>
                <w:b/>
                <w:bCs/>
                <w:color w:val="000000"/>
                <w:sz w:val="20"/>
                <w:szCs w:val="20"/>
              </w:rPr>
            </w:pPr>
          </w:p>
        </w:tc>
        <w:tc>
          <w:tcPr>
            <w:tcW w:w="1514" w:type="dxa"/>
            <w:noWrap/>
            <w:hideMark/>
          </w:tcPr>
          <w:p w14:paraId="54DB26F2" w14:textId="77777777" w:rsidR="006502E6" w:rsidRPr="0083204B" w:rsidRDefault="006502E6" w:rsidP="006502E6">
            <w:pPr>
              <w:spacing w:line="240" w:lineRule="auto"/>
              <w:jc w:val="left"/>
              <w:rPr>
                <w:ins w:id="278" w:author="Szymon Mikolajczyk" w:date="2018-10-18T10:56:00Z"/>
                <w:color w:val="000000"/>
                <w:sz w:val="20"/>
                <w:szCs w:val="20"/>
              </w:rPr>
            </w:pPr>
            <w:ins w:id="279" w:author="Szymon Mikolajczyk" w:date="2018-10-18T10:56:00Z">
              <w:r>
                <w:rPr>
                  <w:color w:val="000000"/>
                  <w:sz w:val="20"/>
                  <w:szCs w:val="20"/>
                </w:rPr>
                <w:t>Total completed</w:t>
              </w:r>
            </w:ins>
          </w:p>
        </w:tc>
        <w:tc>
          <w:tcPr>
            <w:tcW w:w="543" w:type="dxa"/>
            <w:noWrap/>
          </w:tcPr>
          <w:p w14:paraId="7672018E" w14:textId="77777777" w:rsidR="006502E6" w:rsidRPr="006502E6" w:rsidRDefault="006502E6" w:rsidP="006502E6">
            <w:pPr>
              <w:spacing w:line="240" w:lineRule="auto"/>
              <w:jc w:val="right"/>
              <w:rPr>
                <w:ins w:id="280" w:author="Szymon Mikolajczyk" w:date="2018-10-18T10:56:00Z"/>
                <w:color w:val="BFBFBF" w:themeColor="background1" w:themeShade="BF"/>
                <w:sz w:val="20"/>
                <w:szCs w:val="20"/>
              </w:rPr>
            </w:pPr>
            <w:ins w:id="281" w:author="Szymon Mikolajczyk" w:date="2018-10-18T10:56:00Z">
              <w:r w:rsidRPr="006502E6">
                <w:rPr>
                  <w:color w:val="BFBFBF" w:themeColor="background1" w:themeShade="BF"/>
                  <w:sz w:val="18"/>
                  <w:szCs w:val="18"/>
                </w:rPr>
                <w:t>1</w:t>
              </w:r>
            </w:ins>
          </w:p>
        </w:tc>
        <w:tc>
          <w:tcPr>
            <w:tcW w:w="543" w:type="dxa"/>
            <w:noWrap/>
          </w:tcPr>
          <w:p w14:paraId="0EB29728" w14:textId="77777777" w:rsidR="006502E6" w:rsidRPr="006502E6" w:rsidRDefault="006502E6" w:rsidP="006502E6">
            <w:pPr>
              <w:spacing w:line="240" w:lineRule="auto"/>
              <w:jc w:val="right"/>
              <w:rPr>
                <w:ins w:id="282" w:author="Szymon Mikolajczyk" w:date="2018-10-18T10:56:00Z"/>
                <w:color w:val="BFBFBF" w:themeColor="background1" w:themeShade="BF"/>
                <w:sz w:val="20"/>
                <w:szCs w:val="20"/>
              </w:rPr>
            </w:pPr>
            <w:ins w:id="283" w:author="Szymon Mikolajczyk" w:date="2018-10-18T10:56:00Z">
              <w:r w:rsidRPr="006502E6">
                <w:rPr>
                  <w:color w:val="BFBFBF" w:themeColor="background1" w:themeShade="BF"/>
                  <w:sz w:val="18"/>
                  <w:szCs w:val="18"/>
                </w:rPr>
                <w:t>2</w:t>
              </w:r>
            </w:ins>
          </w:p>
        </w:tc>
        <w:tc>
          <w:tcPr>
            <w:tcW w:w="544" w:type="dxa"/>
            <w:noWrap/>
          </w:tcPr>
          <w:p w14:paraId="745D82AA" w14:textId="77777777" w:rsidR="006502E6" w:rsidRPr="006502E6" w:rsidRDefault="006502E6" w:rsidP="006502E6">
            <w:pPr>
              <w:spacing w:line="240" w:lineRule="auto"/>
              <w:jc w:val="right"/>
              <w:rPr>
                <w:ins w:id="284" w:author="Szymon Mikolajczyk" w:date="2018-10-18T10:56:00Z"/>
                <w:color w:val="BFBFBF" w:themeColor="background1" w:themeShade="BF"/>
                <w:sz w:val="20"/>
                <w:szCs w:val="20"/>
              </w:rPr>
            </w:pPr>
            <w:ins w:id="285" w:author="Szymon Mikolajczyk" w:date="2018-10-18T10:56:00Z">
              <w:r w:rsidRPr="006502E6">
                <w:rPr>
                  <w:color w:val="BFBFBF" w:themeColor="background1" w:themeShade="BF"/>
                  <w:sz w:val="18"/>
                  <w:szCs w:val="18"/>
                </w:rPr>
                <w:t>3</w:t>
              </w:r>
            </w:ins>
          </w:p>
        </w:tc>
        <w:tc>
          <w:tcPr>
            <w:tcW w:w="543" w:type="dxa"/>
            <w:noWrap/>
          </w:tcPr>
          <w:p w14:paraId="426AA93F" w14:textId="77777777" w:rsidR="006502E6" w:rsidRPr="006502E6" w:rsidRDefault="006502E6" w:rsidP="006502E6">
            <w:pPr>
              <w:spacing w:line="240" w:lineRule="auto"/>
              <w:jc w:val="right"/>
              <w:rPr>
                <w:ins w:id="286" w:author="Szymon Mikolajczyk" w:date="2018-10-18T10:56:00Z"/>
                <w:color w:val="BFBFBF" w:themeColor="background1" w:themeShade="BF"/>
                <w:sz w:val="20"/>
                <w:szCs w:val="20"/>
              </w:rPr>
            </w:pPr>
            <w:ins w:id="287" w:author="Szymon Mikolajczyk" w:date="2018-10-18T10:56:00Z">
              <w:r w:rsidRPr="006502E6">
                <w:rPr>
                  <w:color w:val="BFBFBF" w:themeColor="background1" w:themeShade="BF"/>
                  <w:sz w:val="18"/>
                  <w:szCs w:val="18"/>
                </w:rPr>
                <w:t>3</w:t>
              </w:r>
            </w:ins>
          </w:p>
        </w:tc>
        <w:tc>
          <w:tcPr>
            <w:tcW w:w="543" w:type="dxa"/>
            <w:noWrap/>
          </w:tcPr>
          <w:p w14:paraId="10EBA889" w14:textId="77777777" w:rsidR="006502E6" w:rsidRPr="006502E6" w:rsidRDefault="006502E6" w:rsidP="006502E6">
            <w:pPr>
              <w:spacing w:line="240" w:lineRule="auto"/>
              <w:jc w:val="right"/>
              <w:rPr>
                <w:ins w:id="288" w:author="Szymon Mikolajczyk" w:date="2018-10-18T10:56:00Z"/>
                <w:color w:val="BFBFBF" w:themeColor="background1" w:themeShade="BF"/>
                <w:sz w:val="20"/>
                <w:szCs w:val="20"/>
              </w:rPr>
            </w:pPr>
            <w:ins w:id="289" w:author="Szymon Mikolajczyk" w:date="2018-10-18T10:56:00Z">
              <w:r w:rsidRPr="006502E6">
                <w:rPr>
                  <w:color w:val="BFBFBF" w:themeColor="background1" w:themeShade="BF"/>
                  <w:sz w:val="18"/>
                  <w:szCs w:val="18"/>
                </w:rPr>
                <w:t>2</w:t>
              </w:r>
            </w:ins>
          </w:p>
        </w:tc>
        <w:tc>
          <w:tcPr>
            <w:tcW w:w="544" w:type="dxa"/>
            <w:noWrap/>
          </w:tcPr>
          <w:p w14:paraId="3BAD50A8" w14:textId="77777777" w:rsidR="006502E6" w:rsidRPr="006502E6" w:rsidRDefault="006502E6" w:rsidP="006502E6">
            <w:pPr>
              <w:spacing w:line="240" w:lineRule="auto"/>
              <w:jc w:val="right"/>
              <w:rPr>
                <w:ins w:id="290" w:author="Szymon Mikolajczyk" w:date="2018-10-18T10:56:00Z"/>
                <w:color w:val="BFBFBF" w:themeColor="background1" w:themeShade="BF"/>
                <w:sz w:val="20"/>
                <w:szCs w:val="20"/>
              </w:rPr>
            </w:pPr>
            <w:ins w:id="291" w:author="Szymon Mikolajczyk" w:date="2018-10-18T10:56:00Z">
              <w:r w:rsidRPr="006502E6">
                <w:rPr>
                  <w:color w:val="BFBFBF" w:themeColor="background1" w:themeShade="BF"/>
                  <w:sz w:val="18"/>
                  <w:szCs w:val="18"/>
                </w:rPr>
                <w:t>2</w:t>
              </w:r>
            </w:ins>
          </w:p>
        </w:tc>
        <w:tc>
          <w:tcPr>
            <w:tcW w:w="543" w:type="dxa"/>
            <w:noWrap/>
          </w:tcPr>
          <w:p w14:paraId="02FC226A" w14:textId="77777777" w:rsidR="006502E6" w:rsidRPr="006502E6" w:rsidRDefault="006502E6" w:rsidP="006502E6">
            <w:pPr>
              <w:spacing w:line="240" w:lineRule="auto"/>
              <w:jc w:val="right"/>
              <w:rPr>
                <w:ins w:id="292" w:author="Szymon Mikolajczyk" w:date="2018-10-18T10:56:00Z"/>
                <w:color w:val="BFBFBF" w:themeColor="background1" w:themeShade="BF"/>
                <w:sz w:val="20"/>
                <w:szCs w:val="20"/>
              </w:rPr>
            </w:pPr>
            <w:ins w:id="293" w:author="Szymon Mikolajczyk" w:date="2018-10-18T10:56:00Z">
              <w:r w:rsidRPr="006502E6">
                <w:rPr>
                  <w:color w:val="BFBFBF" w:themeColor="background1" w:themeShade="BF"/>
                  <w:sz w:val="18"/>
                  <w:szCs w:val="18"/>
                </w:rPr>
                <w:t>1</w:t>
              </w:r>
            </w:ins>
          </w:p>
        </w:tc>
        <w:tc>
          <w:tcPr>
            <w:tcW w:w="544" w:type="dxa"/>
          </w:tcPr>
          <w:p w14:paraId="1DC0E6C5" w14:textId="77777777" w:rsidR="006502E6" w:rsidRPr="006502E6" w:rsidRDefault="006502E6" w:rsidP="006502E6">
            <w:pPr>
              <w:spacing w:line="240" w:lineRule="auto"/>
              <w:jc w:val="right"/>
              <w:rPr>
                <w:ins w:id="294" w:author="Szymon Mikolajczyk" w:date="2018-10-18T10:56:00Z"/>
                <w:sz w:val="20"/>
                <w:szCs w:val="20"/>
                <w:highlight w:val="green"/>
              </w:rPr>
            </w:pPr>
            <w:ins w:id="295" w:author="Szymon Mikolajczyk" w:date="2018-10-18T10:56:00Z">
              <w:r w:rsidRPr="006502E6">
                <w:rPr>
                  <w:sz w:val="20"/>
                  <w:szCs w:val="20"/>
                </w:rPr>
                <w:t>0</w:t>
              </w:r>
            </w:ins>
          </w:p>
        </w:tc>
        <w:tc>
          <w:tcPr>
            <w:tcW w:w="1067" w:type="dxa"/>
            <w:noWrap/>
          </w:tcPr>
          <w:p w14:paraId="0C61D822" w14:textId="77777777" w:rsidR="006502E6" w:rsidRPr="00B26A59" w:rsidRDefault="006502E6" w:rsidP="006502E6">
            <w:pPr>
              <w:spacing w:line="240" w:lineRule="auto"/>
              <w:jc w:val="right"/>
              <w:rPr>
                <w:ins w:id="296" w:author="Szymon Mikolajczyk" w:date="2018-10-18T10:56:00Z"/>
                <w:color w:val="000000"/>
                <w:sz w:val="20"/>
                <w:szCs w:val="20"/>
              </w:rPr>
            </w:pPr>
            <w:ins w:id="297" w:author="Szymon Mikolajczyk" w:date="2018-10-18T10:56:00Z">
              <w:r w:rsidRPr="00B26A59">
                <w:rPr>
                  <w:color w:val="000000"/>
                  <w:sz w:val="20"/>
                  <w:szCs w:val="20"/>
                </w:rPr>
                <w:t>14</w:t>
              </w:r>
            </w:ins>
          </w:p>
        </w:tc>
        <w:tc>
          <w:tcPr>
            <w:tcW w:w="1067" w:type="dxa"/>
          </w:tcPr>
          <w:p w14:paraId="20AD3C30" w14:textId="77777777" w:rsidR="006502E6" w:rsidRPr="00B26A59" w:rsidRDefault="006502E6" w:rsidP="006502E6">
            <w:pPr>
              <w:spacing w:line="240" w:lineRule="auto"/>
              <w:jc w:val="right"/>
              <w:rPr>
                <w:ins w:id="298" w:author="Szymon Mikolajczyk" w:date="2018-10-18T10:56:00Z"/>
                <w:color w:val="000000"/>
                <w:sz w:val="20"/>
                <w:szCs w:val="20"/>
              </w:rPr>
            </w:pPr>
          </w:p>
        </w:tc>
      </w:tr>
      <w:tr w:rsidR="006502E6" w:rsidRPr="00AB4911" w14:paraId="39BD34CE" w14:textId="77777777" w:rsidTr="006502E6">
        <w:trPr>
          <w:trHeight w:val="300"/>
          <w:ins w:id="299" w:author="Szymon Mikolajczyk" w:date="2018-10-18T10:56:00Z"/>
        </w:trPr>
        <w:tc>
          <w:tcPr>
            <w:tcW w:w="1335" w:type="dxa"/>
            <w:vMerge w:val="restart"/>
            <w:hideMark/>
          </w:tcPr>
          <w:p w14:paraId="3810217B" w14:textId="77777777" w:rsidR="006502E6" w:rsidRPr="0083204B" w:rsidRDefault="006502E6" w:rsidP="006502E6">
            <w:pPr>
              <w:spacing w:line="240" w:lineRule="auto"/>
              <w:jc w:val="center"/>
              <w:rPr>
                <w:ins w:id="300" w:author="Szymon Mikolajczyk" w:date="2018-10-18T10:56:00Z"/>
                <w:b/>
                <w:bCs/>
                <w:color w:val="000000"/>
                <w:sz w:val="20"/>
                <w:szCs w:val="20"/>
              </w:rPr>
            </w:pPr>
            <w:ins w:id="301" w:author="Szymon Mikolajczyk" w:date="2018-10-18T10:56:00Z">
              <w:r w:rsidRPr="0083204B">
                <w:rPr>
                  <w:b/>
                  <w:bCs/>
                  <w:color w:val="000000"/>
                  <w:sz w:val="20"/>
                  <w:szCs w:val="20"/>
                </w:rPr>
                <w:t>East Java</w:t>
              </w:r>
            </w:ins>
          </w:p>
        </w:tc>
        <w:tc>
          <w:tcPr>
            <w:tcW w:w="1514" w:type="dxa"/>
            <w:noWrap/>
            <w:hideMark/>
          </w:tcPr>
          <w:p w14:paraId="5DE13A0F" w14:textId="77777777" w:rsidR="006502E6" w:rsidRPr="0083204B" w:rsidRDefault="006502E6" w:rsidP="006502E6">
            <w:pPr>
              <w:spacing w:line="240" w:lineRule="auto"/>
              <w:jc w:val="left"/>
              <w:rPr>
                <w:ins w:id="302" w:author="Szymon Mikolajczyk" w:date="2018-10-18T10:56:00Z"/>
                <w:b/>
                <w:bCs/>
                <w:color w:val="000000"/>
                <w:sz w:val="20"/>
                <w:szCs w:val="20"/>
              </w:rPr>
            </w:pPr>
            <w:ins w:id="303"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247D2B24" w14:textId="77777777" w:rsidR="006502E6" w:rsidRPr="006502E6" w:rsidRDefault="006502E6" w:rsidP="006502E6">
            <w:pPr>
              <w:spacing w:line="240" w:lineRule="auto"/>
              <w:jc w:val="right"/>
              <w:rPr>
                <w:ins w:id="304" w:author="Szymon Mikolajczyk" w:date="2018-10-18T10:56:00Z"/>
                <w:b/>
                <w:bCs/>
                <w:color w:val="BFBFBF" w:themeColor="background1" w:themeShade="BF"/>
                <w:sz w:val="20"/>
                <w:szCs w:val="20"/>
              </w:rPr>
            </w:pPr>
            <w:ins w:id="305" w:author="Szymon Mikolajczyk" w:date="2018-10-18T10:56:00Z">
              <w:r w:rsidRPr="006502E6">
                <w:rPr>
                  <w:color w:val="BFBFBF" w:themeColor="background1" w:themeShade="BF"/>
                  <w:sz w:val="18"/>
                  <w:szCs w:val="18"/>
                </w:rPr>
                <w:t>5</w:t>
              </w:r>
            </w:ins>
          </w:p>
        </w:tc>
        <w:tc>
          <w:tcPr>
            <w:tcW w:w="543" w:type="dxa"/>
            <w:noWrap/>
          </w:tcPr>
          <w:p w14:paraId="70ECC7D0" w14:textId="77777777" w:rsidR="006502E6" w:rsidRPr="006502E6" w:rsidRDefault="006502E6" w:rsidP="006502E6">
            <w:pPr>
              <w:spacing w:line="240" w:lineRule="auto"/>
              <w:jc w:val="right"/>
              <w:rPr>
                <w:ins w:id="306" w:author="Szymon Mikolajczyk" w:date="2018-10-18T10:56:00Z"/>
                <w:b/>
                <w:bCs/>
                <w:color w:val="BFBFBF" w:themeColor="background1" w:themeShade="BF"/>
                <w:sz w:val="20"/>
                <w:szCs w:val="20"/>
              </w:rPr>
            </w:pPr>
            <w:ins w:id="307" w:author="Szymon Mikolajczyk" w:date="2018-10-18T10:56:00Z">
              <w:r w:rsidRPr="006502E6">
                <w:rPr>
                  <w:color w:val="BFBFBF" w:themeColor="background1" w:themeShade="BF"/>
                  <w:sz w:val="18"/>
                  <w:szCs w:val="18"/>
                </w:rPr>
                <w:t>3</w:t>
              </w:r>
            </w:ins>
          </w:p>
        </w:tc>
        <w:tc>
          <w:tcPr>
            <w:tcW w:w="544" w:type="dxa"/>
            <w:noWrap/>
          </w:tcPr>
          <w:p w14:paraId="46BA5832" w14:textId="77777777" w:rsidR="006502E6" w:rsidRPr="006502E6" w:rsidRDefault="006502E6" w:rsidP="006502E6">
            <w:pPr>
              <w:spacing w:line="240" w:lineRule="auto"/>
              <w:jc w:val="right"/>
              <w:rPr>
                <w:ins w:id="308" w:author="Szymon Mikolajczyk" w:date="2018-10-18T10:56:00Z"/>
                <w:b/>
                <w:bCs/>
                <w:color w:val="BFBFBF" w:themeColor="background1" w:themeShade="BF"/>
                <w:sz w:val="20"/>
                <w:szCs w:val="20"/>
              </w:rPr>
            </w:pPr>
            <w:ins w:id="309" w:author="Szymon Mikolajczyk" w:date="2018-10-18T10:56:00Z">
              <w:r w:rsidRPr="006502E6">
                <w:rPr>
                  <w:color w:val="BFBFBF" w:themeColor="background1" w:themeShade="BF"/>
                  <w:sz w:val="18"/>
                  <w:szCs w:val="18"/>
                </w:rPr>
                <w:t>7</w:t>
              </w:r>
            </w:ins>
          </w:p>
        </w:tc>
        <w:tc>
          <w:tcPr>
            <w:tcW w:w="543" w:type="dxa"/>
            <w:noWrap/>
          </w:tcPr>
          <w:p w14:paraId="75D643B6" w14:textId="77777777" w:rsidR="006502E6" w:rsidRPr="006502E6" w:rsidRDefault="006502E6" w:rsidP="006502E6">
            <w:pPr>
              <w:spacing w:line="240" w:lineRule="auto"/>
              <w:jc w:val="right"/>
              <w:rPr>
                <w:ins w:id="310" w:author="Szymon Mikolajczyk" w:date="2018-10-18T10:56:00Z"/>
                <w:b/>
                <w:bCs/>
                <w:color w:val="BFBFBF" w:themeColor="background1" w:themeShade="BF"/>
                <w:sz w:val="20"/>
                <w:szCs w:val="20"/>
              </w:rPr>
            </w:pPr>
            <w:ins w:id="311" w:author="Szymon Mikolajczyk" w:date="2018-10-18T10:56:00Z">
              <w:r w:rsidRPr="006502E6">
                <w:rPr>
                  <w:color w:val="BFBFBF" w:themeColor="background1" w:themeShade="BF"/>
                  <w:sz w:val="18"/>
                  <w:szCs w:val="18"/>
                </w:rPr>
                <w:t>10</w:t>
              </w:r>
            </w:ins>
          </w:p>
        </w:tc>
        <w:tc>
          <w:tcPr>
            <w:tcW w:w="543" w:type="dxa"/>
            <w:noWrap/>
          </w:tcPr>
          <w:p w14:paraId="37F09D3F" w14:textId="77777777" w:rsidR="006502E6" w:rsidRPr="006502E6" w:rsidRDefault="006502E6" w:rsidP="006502E6">
            <w:pPr>
              <w:spacing w:line="240" w:lineRule="auto"/>
              <w:jc w:val="right"/>
              <w:rPr>
                <w:ins w:id="312" w:author="Szymon Mikolajczyk" w:date="2018-10-18T10:56:00Z"/>
                <w:b/>
                <w:bCs/>
                <w:color w:val="BFBFBF" w:themeColor="background1" w:themeShade="BF"/>
                <w:sz w:val="20"/>
                <w:szCs w:val="20"/>
              </w:rPr>
            </w:pPr>
            <w:ins w:id="313" w:author="Szymon Mikolajczyk" w:date="2018-10-18T10:56:00Z">
              <w:r w:rsidRPr="006502E6">
                <w:rPr>
                  <w:color w:val="BFBFBF" w:themeColor="background1" w:themeShade="BF"/>
                  <w:sz w:val="18"/>
                  <w:szCs w:val="18"/>
                </w:rPr>
                <w:t>14</w:t>
              </w:r>
            </w:ins>
          </w:p>
        </w:tc>
        <w:tc>
          <w:tcPr>
            <w:tcW w:w="544" w:type="dxa"/>
            <w:noWrap/>
          </w:tcPr>
          <w:p w14:paraId="24CD44BE" w14:textId="77777777" w:rsidR="006502E6" w:rsidRPr="006502E6" w:rsidRDefault="006502E6" w:rsidP="006502E6">
            <w:pPr>
              <w:spacing w:line="240" w:lineRule="auto"/>
              <w:jc w:val="right"/>
              <w:rPr>
                <w:ins w:id="314" w:author="Szymon Mikolajczyk" w:date="2018-10-18T10:56:00Z"/>
                <w:b/>
                <w:bCs/>
                <w:color w:val="BFBFBF" w:themeColor="background1" w:themeShade="BF"/>
                <w:sz w:val="20"/>
                <w:szCs w:val="20"/>
              </w:rPr>
            </w:pPr>
            <w:ins w:id="315" w:author="Szymon Mikolajczyk" w:date="2018-10-18T10:56:00Z">
              <w:r w:rsidRPr="006502E6">
                <w:rPr>
                  <w:color w:val="BFBFBF" w:themeColor="background1" w:themeShade="BF"/>
                  <w:sz w:val="18"/>
                  <w:szCs w:val="18"/>
                </w:rPr>
                <w:t>19</w:t>
              </w:r>
            </w:ins>
          </w:p>
        </w:tc>
        <w:tc>
          <w:tcPr>
            <w:tcW w:w="543" w:type="dxa"/>
            <w:noWrap/>
          </w:tcPr>
          <w:p w14:paraId="71D2F21B" w14:textId="77777777" w:rsidR="006502E6" w:rsidRPr="006502E6" w:rsidRDefault="006502E6" w:rsidP="006502E6">
            <w:pPr>
              <w:spacing w:line="240" w:lineRule="auto"/>
              <w:jc w:val="right"/>
              <w:rPr>
                <w:ins w:id="316" w:author="Szymon Mikolajczyk" w:date="2018-10-18T10:56:00Z"/>
                <w:b/>
                <w:bCs/>
                <w:color w:val="BFBFBF" w:themeColor="background1" w:themeShade="BF"/>
                <w:sz w:val="20"/>
                <w:szCs w:val="20"/>
              </w:rPr>
            </w:pPr>
            <w:ins w:id="317" w:author="Szymon Mikolajczyk" w:date="2018-10-18T10:56:00Z">
              <w:r w:rsidRPr="006502E6">
                <w:rPr>
                  <w:color w:val="BFBFBF" w:themeColor="background1" w:themeShade="BF"/>
                  <w:sz w:val="18"/>
                  <w:szCs w:val="18"/>
                </w:rPr>
                <w:t>22</w:t>
              </w:r>
            </w:ins>
          </w:p>
        </w:tc>
        <w:tc>
          <w:tcPr>
            <w:tcW w:w="544" w:type="dxa"/>
          </w:tcPr>
          <w:p w14:paraId="449EE1C8" w14:textId="77777777" w:rsidR="006502E6" w:rsidRPr="006502E6" w:rsidRDefault="006502E6" w:rsidP="006502E6">
            <w:pPr>
              <w:spacing w:line="240" w:lineRule="auto"/>
              <w:jc w:val="right"/>
              <w:rPr>
                <w:ins w:id="318" w:author="Szymon Mikolajczyk" w:date="2018-10-18T10:56:00Z"/>
                <w:b/>
                <w:bCs/>
                <w:sz w:val="20"/>
                <w:szCs w:val="20"/>
              </w:rPr>
            </w:pPr>
            <w:ins w:id="319" w:author="Szymon Mikolajczyk" w:date="2018-10-18T10:56:00Z">
              <w:r w:rsidRPr="006502E6">
                <w:rPr>
                  <w:sz w:val="18"/>
                  <w:szCs w:val="18"/>
                </w:rPr>
                <w:t>24</w:t>
              </w:r>
            </w:ins>
          </w:p>
        </w:tc>
        <w:tc>
          <w:tcPr>
            <w:tcW w:w="1067" w:type="dxa"/>
            <w:noWrap/>
          </w:tcPr>
          <w:p w14:paraId="1E4885C2" w14:textId="77777777" w:rsidR="006502E6" w:rsidRPr="0083204B" w:rsidRDefault="006502E6" w:rsidP="006502E6">
            <w:pPr>
              <w:spacing w:line="240" w:lineRule="auto"/>
              <w:jc w:val="right"/>
              <w:rPr>
                <w:ins w:id="320" w:author="Szymon Mikolajczyk" w:date="2018-10-18T10:56:00Z"/>
                <w:bCs/>
                <w:color w:val="000000"/>
                <w:sz w:val="20"/>
                <w:szCs w:val="20"/>
              </w:rPr>
            </w:pPr>
            <w:ins w:id="321" w:author="Szymon Mikolajczyk" w:date="2018-10-18T10:56:00Z">
              <w:r w:rsidRPr="0083204B">
                <w:rPr>
                  <w:bCs/>
                  <w:color w:val="000000"/>
                  <w:sz w:val="20"/>
                  <w:szCs w:val="20"/>
                </w:rPr>
                <w:t>104</w:t>
              </w:r>
            </w:ins>
          </w:p>
        </w:tc>
        <w:tc>
          <w:tcPr>
            <w:tcW w:w="1067" w:type="dxa"/>
          </w:tcPr>
          <w:p w14:paraId="5F401D9F" w14:textId="77777777" w:rsidR="006502E6" w:rsidRPr="0083204B" w:rsidRDefault="006502E6" w:rsidP="006502E6">
            <w:pPr>
              <w:spacing w:line="240" w:lineRule="auto"/>
              <w:jc w:val="right"/>
              <w:rPr>
                <w:ins w:id="322" w:author="Szymon Mikolajczyk" w:date="2018-10-18T10:56:00Z"/>
                <w:bCs/>
                <w:color w:val="000000"/>
                <w:sz w:val="20"/>
                <w:szCs w:val="20"/>
              </w:rPr>
            </w:pPr>
          </w:p>
        </w:tc>
      </w:tr>
      <w:tr w:rsidR="006502E6" w:rsidRPr="00AB4911" w14:paraId="61C4A369" w14:textId="77777777" w:rsidTr="006502E6">
        <w:trPr>
          <w:trHeight w:val="300"/>
          <w:ins w:id="323" w:author="Szymon Mikolajczyk" w:date="2018-10-18T10:56:00Z"/>
        </w:trPr>
        <w:tc>
          <w:tcPr>
            <w:tcW w:w="1335" w:type="dxa"/>
            <w:vMerge/>
            <w:hideMark/>
          </w:tcPr>
          <w:p w14:paraId="2A9F86B9" w14:textId="77777777" w:rsidR="006502E6" w:rsidRPr="0083204B" w:rsidRDefault="006502E6" w:rsidP="006502E6">
            <w:pPr>
              <w:spacing w:line="240" w:lineRule="auto"/>
              <w:jc w:val="left"/>
              <w:rPr>
                <w:ins w:id="324" w:author="Szymon Mikolajczyk" w:date="2018-10-18T10:56:00Z"/>
                <w:b/>
                <w:bCs/>
                <w:color w:val="000000"/>
                <w:sz w:val="20"/>
                <w:szCs w:val="20"/>
              </w:rPr>
            </w:pPr>
          </w:p>
        </w:tc>
        <w:tc>
          <w:tcPr>
            <w:tcW w:w="1514" w:type="dxa"/>
            <w:noWrap/>
            <w:hideMark/>
          </w:tcPr>
          <w:p w14:paraId="45003069" w14:textId="77777777" w:rsidR="006502E6" w:rsidRPr="0083204B" w:rsidRDefault="006502E6" w:rsidP="006502E6">
            <w:pPr>
              <w:spacing w:line="240" w:lineRule="auto"/>
              <w:jc w:val="left"/>
              <w:rPr>
                <w:ins w:id="325" w:author="Szymon Mikolajczyk" w:date="2018-10-18T10:56:00Z"/>
                <w:color w:val="000000"/>
                <w:sz w:val="20"/>
                <w:szCs w:val="20"/>
              </w:rPr>
            </w:pPr>
            <w:ins w:id="326" w:author="Szymon Mikolajczyk" w:date="2018-10-18T10:56:00Z">
              <w:r>
                <w:rPr>
                  <w:color w:val="000000"/>
                  <w:sz w:val="20"/>
                  <w:szCs w:val="20"/>
                </w:rPr>
                <w:t>Total completed</w:t>
              </w:r>
            </w:ins>
          </w:p>
        </w:tc>
        <w:tc>
          <w:tcPr>
            <w:tcW w:w="543" w:type="dxa"/>
            <w:noWrap/>
          </w:tcPr>
          <w:p w14:paraId="334E17BE" w14:textId="77777777" w:rsidR="006502E6" w:rsidRPr="006502E6" w:rsidRDefault="006502E6" w:rsidP="006502E6">
            <w:pPr>
              <w:spacing w:line="240" w:lineRule="auto"/>
              <w:jc w:val="right"/>
              <w:rPr>
                <w:ins w:id="327" w:author="Szymon Mikolajczyk" w:date="2018-10-18T10:56:00Z"/>
                <w:color w:val="BFBFBF" w:themeColor="background1" w:themeShade="BF"/>
                <w:sz w:val="20"/>
                <w:szCs w:val="20"/>
              </w:rPr>
            </w:pPr>
            <w:ins w:id="328" w:author="Szymon Mikolajczyk" w:date="2018-10-18T10:56:00Z">
              <w:r w:rsidRPr="006502E6">
                <w:rPr>
                  <w:color w:val="BFBFBF" w:themeColor="background1" w:themeShade="BF"/>
                  <w:sz w:val="18"/>
                  <w:szCs w:val="18"/>
                </w:rPr>
                <w:t>5</w:t>
              </w:r>
            </w:ins>
          </w:p>
        </w:tc>
        <w:tc>
          <w:tcPr>
            <w:tcW w:w="543" w:type="dxa"/>
            <w:noWrap/>
          </w:tcPr>
          <w:p w14:paraId="55F1A791" w14:textId="77777777" w:rsidR="006502E6" w:rsidRPr="006502E6" w:rsidRDefault="006502E6" w:rsidP="006502E6">
            <w:pPr>
              <w:spacing w:line="240" w:lineRule="auto"/>
              <w:jc w:val="right"/>
              <w:rPr>
                <w:ins w:id="329" w:author="Szymon Mikolajczyk" w:date="2018-10-18T10:56:00Z"/>
                <w:color w:val="BFBFBF" w:themeColor="background1" w:themeShade="BF"/>
                <w:sz w:val="20"/>
                <w:szCs w:val="20"/>
              </w:rPr>
            </w:pPr>
            <w:ins w:id="330" w:author="Szymon Mikolajczyk" w:date="2018-10-18T10:56:00Z">
              <w:r w:rsidRPr="006502E6">
                <w:rPr>
                  <w:color w:val="BFBFBF" w:themeColor="background1" w:themeShade="BF"/>
                  <w:sz w:val="18"/>
                  <w:szCs w:val="18"/>
                </w:rPr>
                <w:t>3</w:t>
              </w:r>
            </w:ins>
          </w:p>
        </w:tc>
        <w:tc>
          <w:tcPr>
            <w:tcW w:w="544" w:type="dxa"/>
            <w:noWrap/>
          </w:tcPr>
          <w:p w14:paraId="32B653D2" w14:textId="77777777" w:rsidR="006502E6" w:rsidRPr="006502E6" w:rsidRDefault="006502E6" w:rsidP="006502E6">
            <w:pPr>
              <w:spacing w:line="240" w:lineRule="auto"/>
              <w:jc w:val="right"/>
              <w:rPr>
                <w:ins w:id="331" w:author="Szymon Mikolajczyk" w:date="2018-10-18T10:56:00Z"/>
                <w:color w:val="BFBFBF" w:themeColor="background1" w:themeShade="BF"/>
                <w:sz w:val="20"/>
                <w:szCs w:val="20"/>
              </w:rPr>
            </w:pPr>
            <w:ins w:id="332" w:author="Szymon Mikolajczyk" w:date="2018-10-18T10:56:00Z">
              <w:r w:rsidRPr="006502E6">
                <w:rPr>
                  <w:color w:val="BFBFBF" w:themeColor="background1" w:themeShade="BF"/>
                  <w:sz w:val="18"/>
                  <w:szCs w:val="18"/>
                </w:rPr>
                <w:t>6</w:t>
              </w:r>
            </w:ins>
          </w:p>
        </w:tc>
        <w:tc>
          <w:tcPr>
            <w:tcW w:w="543" w:type="dxa"/>
            <w:noWrap/>
          </w:tcPr>
          <w:p w14:paraId="17BA7995" w14:textId="77777777" w:rsidR="006502E6" w:rsidRPr="006502E6" w:rsidRDefault="006502E6" w:rsidP="006502E6">
            <w:pPr>
              <w:spacing w:line="240" w:lineRule="auto"/>
              <w:jc w:val="right"/>
              <w:rPr>
                <w:ins w:id="333" w:author="Szymon Mikolajczyk" w:date="2018-10-18T10:56:00Z"/>
                <w:color w:val="BFBFBF" w:themeColor="background1" w:themeShade="BF"/>
                <w:sz w:val="20"/>
                <w:szCs w:val="20"/>
              </w:rPr>
            </w:pPr>
            <w:ins w:id="334" w:author="Szymon Mikolajczyk" w:date="2018-10-18T10:56:00Z">
              <w:r w:rsidRPr="006502E6">
                <w:rPr>
                  <w:color w:val="BFBFBF" w:themeColor="background1" w:themeShade="BF"/>
                  <w:sz w:val="18"/>
                  <w:szCs w:val="18"/>
                </w:rPr>
                <w:t>9</w:t>
              </w:r>
            </w:ins>
          </w:p>
        </w:tc>
        <w:tc>
          <w:tcPr>
            <w:tcW w:w="543" w:type="dxa"/>
            <w:noWrap/>
          </w:tcPr>
          <w:p w14:paraId="67D6F7E2" w14:textId="77777777" w:rsidR="006502E6" w:rsidRPr="006502E6" w:rsidRDefault="006502E6" w:rsidP="006502E6">
            <w:pPr>
              <w:spacing w:line="240" w:lineRule="auto"/>
              <w:jc w:val="right"/>
              <w:rPr>
                <w:ins w:id="335" w:author="Szymon Mikolajczyk" w:date="2018-10-18T10:56:00Z"/>
                <w:color w:val="BFBFBF" w:themeColor="background1" w:themeShade="BF"/>
                <w:sz w:val="20"/>
                <w:szCs w:val="20"/>
              </w:rPr>
            </w:pPr>
            <w:ins w:id="336" w:author="Szymon Mikolajczyk" w:date="2018-10-18T10:56:00Z">
              <w:r w:rsidRPr="006502E6">
                <w:rPr>
                  <w:color w:val="BFBFBF" w:themeColor="background1" w:themeShade="BF"/>
                  <w:sz w:val="18"/>
                  <w:szCs w:val="18"/>
                </w:rPr>
                <w:t>14</w:t>
              </w:r>
            </w:ins>
          </w:p>
        </w:tc>
        <w:tc>
          <w:tcPr>
            <w:tcW w:w="544" w:type="dxa"/>
            <w:noWrap/>
          </w:tcPr>
          <w:p w14:paraId="3CF08021" w14:textId="77777777" w:rsidR="006502E6" w:rsidRPr="006502E6" w:rsidRDefault="006502E6" w:rsidP="006502E6">
            <w:pPr>
              <w:spacing w:line="240" w:lineRule="auto"/>
              <w:jc w:val="right"/>
              <w:rPr>
                <w:ins w:id="337" w:author="Szymon Mikolajczyk" w:date="2018-10-18T10:56:00Z"/>
                <w:color w:val="BFBFBF" w:themeColor="background1" w:themeShade="BF"/>
                <w:sz w:val="20"/>
                <w:szCs w:val="20"/>
              </w:rPr>
            </w:pPr>
            <w:ins w:id="338" w:author="Szymon Mikolajczyk" w:date="2018-10-18T10:56:00Z">
              <w:r w:rsidRPr="006502E6">
                <w:rPr>
                  <w:color w:val="BFBFBF" w:themeColor="background1" w:themeShade="BF"/>
                  <w:sz w:val="18"/>
                  <w:szCs w:val="18"/>
                </w:rPr>
                <w:t>17</w:t>
              </w:r>
            </w:ins>
          </w:p>
        </w:tc>
        <w:tc>
          <w:tcPr>
            <w:tcW w:w="543" w:type="dxa"/>
            <w:noWrap/>
          </w:tcPr>
          <w:p w14:paraId="71704275" w14:textId="77777777" w:rsidR="006502E6" w:rsidRPr="006502E6" w:rsidRDefault="006502E6" w:rsidP="006502E6">
            <w:pPr>
              <w:spacing w:line="240" w:lineRule="auto"/>
              <w:jc w:val="right"/>
              <w:rPr>
                <w:ins w:id="339" w:author="Szymon Mikolajczyk" w:date="2018-10-18T10:56:00Z"/>
                <w:color w:val="BFBFBF" w:themeColor="background1" w:themeShade="BF"/>
                <w:sz w:val="20"/>
                <w:szCs w:val="20"/>
              </w:rPr>
            </w:pPr>
            <w:ins w:id="340" w:author="Szymon Mikolajczyk" w:date="2018-10-18T10:56:00Z">
              <w:r w:rsidRPr="006502E6">
                <w:rPr>
                  <w:color w:val="BFBFBF" w:themeColor="background1" w:themeShade="BF"/>
                  <w:sz w:val="18"/>
                  <w:szCs w:val="18"/>
                </w:rPr>
                <w:t>21</w:t>
              </w:r>
            </w:ins>
          </w:p>
        </w:tc>
        <w:tc>
          <w:tcPr>
            <w:tcW w:w="544" w:type="dxa"/>
          </w:tcPr>
          <w:p w14:paraId="7AB285DA" w14:textId="77777777" w:rsidR="006502E6" w:rsidRPr="006502E6" w:rsidRDefault="006502E6" w:rsidP="006502E6">
            <w:pPr>
              <w:spacing w:line="240" w:lineRule="auto"/>
              <w:jc w:val="right"/>
              <w:rPr>
                <w:ins w:id="341" w:author="Szymon Mikolajczyk" w:date="2018-10-18T10:56:00Z"/>
                <w:sz w:val="20"/>
                <w:szCs w:val="20"/>
              </w:rPr>
            </w:pPr>
            <w:ins w:id="342" w:author="Szymon Mikolajczyk" w:date="2018-10-18T10:56:00Z">
              <w:r w:rsidRPr="006502E6">
                <w:rPr>
                  <w:sz w:val="18"/>
                  <w:szCs w:val="18"/>
                </w:rPr>
                <w:t>24</w:t>
              </w:r>
            </w:ins>
          </w:p>
        </w:tc>
        <w:tc>
          <w:tcPr>
            <w:tcW w:w="1067" w:type="dxa"/>
            <w:noWrap/>
          </w:tcPr>
          <w:p w14:paraId="2DC5E612" w14:textId="77777777" w:rsidR="006502E6" w:rsidRPr="0083204B" w:rsidRDefault="006502E6" w:rsidP="006502E6">
            <w:pPr>
              <w:spacing w:line="240" w:lineRule="auto"/>
              <w:jc w:val="right"/>
              <w:rPr>
                <w:ins w:id="343" w:author="Szymon Mikolajczyk" w:date="2018-10-18T10:56:00Z"/>
                <w:color w:val="000000"/>
                <w:sz w:val="20"/>
                <w:szCs w:val="20"/>
              </w:rPr>
            </w:pPr>
            <w:ins w:id="344" w:author="Szymon Mikolajczyk" w:date="2018-10-18T10:56:00Z">
              <w:r w:rsidRPr="0083204B">
                <w:rPr>
                  <w:color w:val="000000"/>
                  <w:sz w:val="20"/>
                  <w:szCs w:val="20"/>
                </w:rPr>
                <w:t>99</w:t>
              </w:r>
            </w:ins>
          </w:p>
        </w:tc>
        <w:tc>
          <w:tcPr>
            <w:tcW w:w="1067" w:type="dxa"/>
          </w:tcPr>
          <w:p w14:paraId="1C180D58" w14:textId="77777777" w:rsidR="006502E6" w:rsidRPr="0083204B" w:rsidRDefault="006502E6" w:rsidP="006502E6">
            <w:pPr>
              <w:spacing w:line="240" w:lineRule="auto"/>
              <w:jc w:val="right"/>
              <w:rPr>
                <w:ins w:id="345" w:author="Szymon Mikolajczyk" w:date="2018-10-18T10:56:00Z"/>
                <w:color w:val="000000"/>
                <w:sz w:val="20"/>
                <w:szCs w:val="20"/>
              </w:rPr>
            </w:pPr>
          </w:p>
        </w:tc>
      </w:tr>
      <w:tr w:rsidR="006502E6" w:rsidRPr="00AB4911" w14:paraId="229C6BA7" w14:textId="77777777" w:rsidTr="006502E6">
        <w:trPr>
          <w:trHeight w:val="300"/>
          <w:ins w:id="346" w:author="Szymon Mikolajczyk" w:date="2018-10-18T10:56:00Z"/>
        </w:trPr>
        <w:tc>
          <w:tcPr>
            <w:tcW w:w="1335" w:type="dxa"/>
            <w:vMerge w:val="restart"/>
            <w:noWrap/>
            <w:hideMark/>
          </w:tcPr>
          <w:p w14:paraId="4FBDE70F" w14:textId="77777777" w:rsidR="006502E6" w:rsidRPr="0083204B" w:rsidRDefault="006502E6" w:rsidP="006502E6">
            <w:pPr>
              <w:spacing w:line="240" w:lineRule="auto"/>
              <w:jc w:val="center"/>
              <w:rPr>
                <w:ins w:id="347" w:author="Szymon Mikolajczyk" w:date="2018-10-18T10:56:00Z"/>
                <w:b/>
                <w:bCs/>
                <w:color w:val="000000"/>
                <w:sz w:val="20"/>
                <w:szCs w:val="20"/>
              </w:rPr>
            </w:pPr>
            <w:ins w:id="348" w:author="Szymon Mikolajczyk" w:date="2018-10-18T10:56:00Z">
              <w:r w:rsidRPr="0083204B">
                <w:rPr>
                  <w:b/>
                  <w:bCs/>
                  <w:color w:val="000000"/>
                  <w:sz w:val="20"/>
                  <w:szCs w:val="20"/>
                </w:rPr>
                <w:t>Lampung</w:t>
              </w:r>
            </w:ins>
          </w:p>
        </w:tc>
        <w:tc>
          <w:tcPr>
            <w:tcW w:w="1514" w:type="dxa"/>
            <w:noWrap/>
            <w:hideMark/>
          </w:tcPr>
          <w:p w14:paraId="43560437" w14:textId="77777777" w:rsidR="006502E6" w:rsidRPr="0083204B" w:rsidRDefault="006502E6" w:rsidP="006502E6">
            <w:pPr>
              <w:spacing w:line="240" w:lineRule="auto"/>
              <w:jc w:val="left"/>
              <w:rPr>
                <w:ins w:id="349" w:author="Szymon Mikolajczyk" w:date="2018-10-18T10:56:00Z"/>
                <w:b/>
                <w:bCs/>
                <w:color w:val="000000"/>
                <w:sz w:val="20"/>
                <w:szCs w:val="20"/>
              </w:rPr>
            </w:pPr>
            <w:ins w:id="350"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55EC7CAF" w14:textId="77777777" w:rsidR="006502E6" w:rsidRPr="006502E6" w:rsidRDefault="006502E6" w:rsidP="006502E6">
            <w:pPr>
              <w:spacing w:line="240" w:lineRule="auto"/>
              <w:jc w:val="right"/>
              <w:rPr>
                <w:ins w:id="351" w:author="Szymon Mikolajczyk" w:date="2018-10-18T10:56:00Z"/>
                <w:b/>
                <w:bCs/>
                <w:color w:val="BFBFBF" w:themeColor="background1" w:themeShade="BF"/>
                <w:sz w:val="20"/>
                <w:szCs w:val="20"/>
              </w:rPr>
            </w:pPr>
            <w:ins w:id="352" w:author="Szymon Mikolajczyk" w:date="2018-10-18T10:56:00Z">
              <w:r w:rsidRPr="006502E6">
                <w:rPr>
                  <w:color w:val="BFBFBF" w:themeColor="background1" w:themeShade="BF"/>
                  <w:sz w:val="18"/>
                  <w:szCs w:val="18"/>
                </w:rPr>
                <w:t>1</w:t>
              </w:r>
            </w:ins>
          </w:p>
        </w:tc>
        <w:tc>
          <w:tcPr>
            <w:tcW w:w="543" w:type="dxa"/>
            <w:noWrap/>
          </w:tcPr>
          <w:p w14:paraId="6C782315" w14:textId="77777777" w:rsidR="006502E6" w:rsidRPr="006502E6" w:rsidRDefault="006502E6" w:rsidP="006502E6">
            <w:pPr>
              <w:spacing w:line="240" w:lineRule="auto"/>
              <w:jc w:val="right"/>
              <w:rPr>
                <w:ins w:id="353" w:author="Szymon Mikolajczyk" w:date="2018-10-18T10:56:00Z"/>
                <w:b/>
                <w:bCs/>
                <w:color w:val="BFBFBF" w:themeColor="background1" w:themeShade="BF"/>
                <w:sz w:val="20"/>
                <w:szCs w:val="20"/>
              </w:rPr>
            </w:pPr>
            <w:ins w:id="354" w:author="Szymon Mikolajczyk" w:date="2018-10-18T10:56:00Z">
              <w:r w:rsidRPr="006502E6">
                <w:rPr>
                  <w:color w:val="BFBFBF" w:themeColor="background1" w:themeShade="BF"/>
                  <w:sz w:val="18"/>
                  <w:szCs w:val="18"/>
                </w:rPr>
                <w:t>2</w:t>
              </w:r>
            </w:ins>
          </w:p>
        </w:tc>
        <w:tc>
          <w:tcPr>
            <w:tcW w:w="544" w:type="dxa"/>
            <w:noWrap/>
          </w:tcPr>
          <w:p w14:paraId="57E6D0D7" w14:textId="77777777" w:rsidR="006502E6" w:rsidRPr="006502E6" w:rsidRDefault="006502E6" w:rsidP="006502E6">
            <w:pPr>
              <w:spacing w:line="240" w:lineRule="auto"/>
              <w:jc w:val="right"/>
              <w:rPr>
                <w:ins w:id="355" w:author="Szymon Mikolajczyk" w:date="2018-10-18T10:56:00Z"/>
                <w:b/>
                <w:bCs/>
                <w:color w:val="BFBFBF" w:themeColor="background1" w:themeShade="BF"/>
                <w:sz w:val="20"/>
                <w:szCs w:val="20"/>
              </w:rPr>
            </w:pPr>
            <w:ins w:id="356" w:author="Szymon Mikolajczyk" w:date="2018-10-18T10:56:00Z">
              <w:r w:rsidRPr="006502E6">
                <w:rPr>
                  <w:color w:val="BFBFBF" w:themeColor="background1" w:themeShade="BF"/>
                  <w:sz w:val="18"/>
                  <w:szCs w:val="18"/>
                </w:rPr>
                <w:t>1</w:t>
              </w:r>
            </w:ins>
          </w:p>
        </w:tc>
        <w:tc>
          <w:tcPr>
            <w:tcW w:w="543" w:type="dxa"/>
            <w:noWrap/>
          </w:tcPr>
          <w:p w14:paraId="4CE6BDD1" w14:textId="77777777" w:rsidR="006502E6" w:rsidRPr="006502E6" w:rsidRDefault="006502E6" w:rsidP="006502E6">
            <w:pPr>
              <w:spacing w:line="240" w:lineRule="auto"/>
              <w:jc w:val="right"/>
              <w:rPr>
                <w:ins w:id="357" w:author="Szymon Mikolajczyk" w:date="2018-10-18T10:56:00Z"/>
                <w:b/>
                <w:bCs/>
                <w:color w:val="BFBFBF" w:themeColor="background1" w:themeShade="BF"/>
                <w:sz w:val="20"/>
                <w:szCs w:val="20"/>
              </w:rPr>
            </w:pPr>
            <w:ins w:id="358" w:author="Szymon Mikolajczyk" w:date="2018-10-18T10:56:00Z">
              <w:r w:rsidRPr="006502E6">
                <w:rPr>
                  <w:color w:val="BFBFBF" w:themeColor="background1" w:themeShade="BF"/>
                  <w:sz w:val="18"/>
                  <w:szCs w:val="18"/>
                </w:rPr>
                <w:t>1</w:t>
              </w:r>
            </w:ins>
          </w:p>
        </w:tc>
        <w:tc>
          <w:tcPr>
            <w:tcW w:w="543" w:type="dxa"/>
            <w:noWrap/>
          </w:tcPr>
          <w:p w14:paraId="4B0CE27A" w14:textId="77777777" w:rsidR="006502E6" w:rsidRPr="006502E6" w:rsidRDefault="006502E6" w:rsidP="006502E6">
            <w:pPr>
              <w:spacing w:line="240" w:lineRule="auto"/>
              <w:jc w:val="right"/>
              <w:rPr>
                <w:ins w:id="359" w:author="Szymon Mikolajczyk" w:date="2018-10-18T10:56:00Z"/>
                <w:b/>
                <w:bCs/>
                <w:color w:val="BFBFBF" w:themeColor="background1" w:themeShade="BF"/>
                <w:sz w:val="20"/>
                <w:szCs w:val="20"/>
              </w:rPr>
            </w:pPr>
          </w:p>
        </w:tc>
        <w:tc>
          <w:tcPr>
            <w:tcW w:w="544" w:type="dxa"/>
            <w:noWrap/>
          </w:tcPr>
          <w:p w14:paraId="48593D35" w14:textId="77777777" w:rsidR="006502E6" w:rsidRPr="006502E6" w:rsidRDefault="006502E6" w:rsidP="006502E6">
            <w:pPr>
              <w:spacing w:line="240" w:lineRule="auto"/>
              <w:jc w:val="right"/>
              <w:rPr>
                <w:ins w:id="360" w:author="Szymon Mikolajczyk" w:date="2018-10-18T10:56:00Z"/>
                <w:b/>
                <w:bCs/>
                <w:color w:val="BFBFBF" w:themeColor="background1" w:themeShade="BF"/>
                <w:sz w:val="20"/>
                <w:szCs w:val="20"/>
              </w:rPr>
            </w:pPr>
          </w:p>
        </w:tc>
        <w:tc>
          <w:tcPr>
            <w:tcW w:w="543" w:type="dxa"/>
            <w:noWrap/>
          </w:tcPr>
          <w:p w14:paraId="228E00C2" w14:textId="77777777" w:rsidR="006502E6" w:rsidRPr="006502E6" w:rsidRDefault="006502E6" w:rsidP="006502E6">
            <w:pPr>
              <w:spacing w:line="240" w:lineRule="auto"/>
              <w:jc w:val="right"/>
              <w:rPr>
                <w:ins w:id="361" w:author="Szymon Mikolajczyk" w:date="2018-10-18T10:56:00Z"/>
                <w:b/>
                <w:bCs/>
                <w:color w:val="BFBFBF" w:themeColor="background1" w:themeShade="BF"/>
                <w:sz w:val="20"/>
                <w:szCs w:val="20"/>
              </w:rPr>
            </w:pPr>
          </w:p>
        </w:tc>
        <w:tc>
          <w:tcPr>
            <w:tcW w:w="544" w:type="dxa"/>
          </w:tcPr>
          <w:p w14:paraId="3CBFD889" w14:textId="77777777" w:rsidR="006502E6" w:rsidRPr="0091243A" w:rsidRDefault="006502E6" w:rsidP="006502E6">
            <w:pPr>
              <w:spacing w:line="240" w:lineRule="auto"/>
              <w:jc w:val="right"/>
              <w:rPr>
                <w:ins w:id="362" w:author="Szymon Mikolajczyk" w:date="2018-10-18T10:56:00Z"/>
                <w:b/>
                <w:bCs/>
                <w:color w:val="BFBFBF" w:themeColor="background1" w:themeShade="BF"/>
                <w:sz w:val="20"/>
                <w:szCs w:val="20"/>
              </w:rPr>
            </w:pPr>
          </w:p>
        </w:tc>
        <w:tc>
          <w:tcPr>
            <w:tcW w:w="1067" w:type="dxa"/>
            <w:noWrap/>
          </w:tcPr>
          <w:p w14:paraId="26E2D33E" w14:textId="77777777" w:rsidR="006502E6" w:rsidRPr="0083204B" w:rsidRDefault="006502E6" w:rsidP="006502E6">
            <w:pPr>
              <w:spacing w:line="240" w:lineRule="auto"/>
              <w:jc w:val="right"/>
              <w:rPr>
                <w:ins w:id="363" w:author="Szymon Mikolajczyk" w:date="2018-10-18T10:56:00Z"/>
                <w:bCs/>
                <w:color w:val="000000"/>
                <w:sz w:val="20"/>
                <w:szCs w:val="20"/>
              </w:rPr>
            </w:pPr>
            <w:ins w:id="364" w:author="Szymon Mikolajczyk" w:date="2018-10-18T10:56:00Z">
              <w:r w:rsidRPr="0083204B">
                <w:rPr>
                  <w:bCs/>
                  <w:color w:val="000000"/>
                  <w:sz w:val="20"/>
                  <w:szCs w:val="20"/>
                </w:rPr>
                <w:t>5</w:t>
              </w:r>
            </w:ins>
          </w:p>
        </w:tc>
        <w:tc>
          <w:tcPr>
            <w:tcW w:w="1067" w:type="dxa"/>
          </w:tcPr>
          <w:p w14:paraId="66CEB256" w14:textId="77777777" w:rsidR="006502E6" w:rsidRPr="0083204B" w:rsidRDefault="006502E6" w:rsidP="006502E6">
            <w:pPr>
              <w:spacing w:line="240" w:lineRule="auto"/>
              <w:jc w:val="right"/>
              <w:rPr>
                <w:ins w:id="365" w:author="Szymon Mikolajczyk" w:date="2018-10-18T10:56:00Z"/>
                <w:bCs/>
                <w:color w:val="000000"/>
                <w:sz w:val="20"/>
                <w:szCs w:val="20"/>
              </w:rPr>
            </w:pPr>
          </w:p>
        </w:tc>
      </w:tr>
      <w:tr w:rsidR="006502E6" w:rsidRPr="00AB4911" w14:paraId="69D82486" w14:textId="77777777" w:rsidTr="006502E6">
        <w:trPr>
          <w:trHeight w:val="300"/>
          <w:ins w:id="366" w:author="Szymon Mikolajczyk" w:date="2018-10-18T10:56:00Z"/>
        </w:trPr>
        <w:tc>
          <w:tcPr>
            <w:tcW w:w="1335" w:type="dxa"/>
            <w:vMerge/>
            <w:hideMark/>
          </w:tcPr>
          <w:p w14:paraId="65DABA69" w14:textId="77777777" w:rsidR="006502E6" w:rsidRPr="0083204B" w:rsidRDefault="006502E6" w:rsidP="006502E6">
            <w:pPr>
              <w:spacing w:line="240" w:lineRule="auto"/>
              <w:jc w:val="left"/>
              <w:rPr>
                <w:ins w:id="367" w:author="Szymon Mikolajczyk" w:date="2018-10-18T10:56:00Z"/>
                <w:b/>
                <w:bCs/>
                <w:color w:val="000000"/>
                <w:sz w:val="20"/>
                <w:szCs w:val="20"/>
              </w:rPr>
            </w:pPr>
          </w:p>
        </w:tc>
        <w:tc>
          <w:tcPr>
            <w:tcW w:w="1514" w:type="dxa"/>
            <w:noWrap/>
            <w:hideMark/>
          </w:tcPr>
          <w:p w14:paraId="132E38B2" w14:textId="77777777" w:rsidR="006502E6" w:rsidRPr="0083204B" w:rsidRDefault="006502E6" w:rsidP="006502E6">
            <w:pPr>
              <w:spacing w:line="240" w:lineRule="auto"/>
              <w:jc w:val="left"/>
              <w:rPr>
                <w:ins w:id="368" w:author="Szymon Mikolajczyk" w:date="2018-10-18T10:56:00Z"/>
                <w:color w:val="000000"/>
                <w:sz w:val="20"/>
                <w:szCs w:val="20"/>
              </w:rPr>
            </w:pPr>
            <w:ins w:id="369" w:author="Szymon Mikolajczyk" w:date="2018-10-18T10:56:00Z">
              <w:r>
                <w:rPr>
                  <w:color w:val="000000"/>
                  <w:sz w:val="20"/>
                  <w:szCs w:val="20"/>
                </w:rPr>
                <w:t>Total completed</w:t>
              </w:r>
            </w:ins>
          </w:p>
        </w:tc>
        <w:tc>
          <w:tcPr>
            <w:tcW w:w="543" w:type="dxa"/>
            <w:noWrap/>
          </w:tcPr>
          <w:p w14:paraId="6F41C360" w14:textId="77777777" w:rsidR="006502E6" w:rsidRPr="006502E6" w:rsidRDefault="006502E6" w:rsidP="006502E6">
            <w:pPr>
              <w:spacing w:line="240" w:lineRule="auto"/>
              <w:jc w:val="right"/>
              <w:rPr>
                <w:ins w:id="370" w:author="Szymon Mikolajczyk" w:date="2018-10-18T10:56:00Z"/>
                <w:color w:val="BFBFBF" w:themeColor="background1" w:themeShade="BF"/>
                <w:sz w:val="20"/>
                <w:szCs w:val="20"/>
              </w:rPr>
            </w:pPr>
            <w:ins w:id="371" w:author="Szymon Mikolajczyk" w:date="2018-10-18T10:56:00Z">
              <w:r w:rsidRPr="006502E6">
                <w:rPr>
                  <w:color w:val="BFBFBF" w:themeColor="background1" w:themeShade="BF"/>
                  <w:sz w:val="18"/>
                  <w:szCs w:val="18"/>
                </w:rPr>
                <w:t>1</w:t>
              </w:r>
            </w:ins>
          </w:p>
        </w:tc>
        <w:tc>
          <w:tcPr>
            <w:tcW w:w="543" w:type="dxa"/>
            <w:noWrap/>
          </w:tcPr>
          <w:p w14:paraId="48F13B5A" w14:textId="77777777" w:rsidR="006502E6" w:rsidRPr="006502E6" w:rsidRDefault="006502E6" w:rsidP="006502E6">
            <w:pPr>
              <w:spacing w:line="240" w:lineRule="auto"/>
              <w:jc w:val="right"/>
              <w:rPr>
                <w:ins w:id="372" w:author="Szymon Mikolajczyk" w:date="2018-10-18T10:56:00Z"/>
                <w:color w:val="BFBFBF" w:themeColor="background1" w:themeShade="BF"/>
                <w:sz w:val="20"/>
                <w:szCs w:val="20"/>
              </w:rPr>
            </w:pPr>
            <w:ins w:id="373" w:author="Szymon Mikolajczyk" w:date="2018-10-18T10:56:00Z">
              <w:r w:rsidRPr="006502E6">
                <w:rPr>
                  <w:color w:val="BFBFBF" w:themeColor="background1" w:themeShade="BF"/>
                  <w:sz w:val="18"/>
                  <w:szCs w:val="18"/>
                </w:rPr>
                <w:t>2</w:t>
              </w:r>
            </w:ins>
          </w:p>
        </w:tc>
        <w:tc>
          <w:tcPr>
            <w:tcW w:w="544" w:type="dxa"/>
            <w:noWrap/>
          </w:tcPr>
          <w:p w14:paraId="697EC0BD" w14:textId="77777777" w:rsidR="006502E6" w:rsidRPr="006502E6" w:rsidRDefault="006502E6" w:rsidP="006502E6">
            <w:pPr>
              <w:spacing w:line="240" w:lineRule="auto"/>
              <w:jc w:val="right"/>
              <w:rPr>
                <w:ins w:id="374" w:author="Szymon Mikolajczyk" w:date="2018-10-18T10:56:00Z"/>
                <w:bCs/>
                <w:color w:val="BFBFBF" w:themeColor="background1" w:themeShade="BF"/>
                <w:sz w:val="20"/>
                <w:szCs w:val="20"/>
              </w:rPr>
            </w:pPr>
            <w:ins w:id="375" w:author="Szymon Mikolajczyk" w:date="2018-10-18T10:56:00Z">
              <w:r w:rsidRPr="006502E6">
                <w:rPr>
                  <w:color w:val="BFBFBF" w:themeColor="background1" w:themeShade="BF"/>
                  <w:sz w:val="18"/>
                  <w:szCs w:val="18"/>
                </w:rPr>
                <w:t>1</w:t>
              </w:r>
            </w:ins>
          </w:p>
        </w:tc>
        <w:tc>
          <w:tcPr>
            <w:tcW w:w="543" w:type="dxa"/>
            <w:noWrap/>
          </w:tcPr>
          <w:p w14:paraId="3EB4F2B8" w14:textId="77777777" w:rsidR="006502E6" w:rsidRPr="006502E6" w:rsidRDefault="006502E6" w:rsidP="006502E6">
            <w:pPr>
              <w:spacing w:line="240" w:lineRule="auto"/>
              <w:jc w:val="right"/>
              <w:rPr>
                <w:ins w:id="376" w:author="Szymon Mikolajczyk" w:date="2018-10-18T10:56:00Z"/>
                <w:bCs/>
                <w:color w:val="BFBFBF" w:themeColor="background1" w:themeShade="BF"/>
                <w:sz w:val="20"/>
                <w:szCs w:val="20"/>
              </w:rPr>
            </w:pPr>
            <w:ins w:id="377" w:author="Szymon Mikolajczyk" w:date="2018-10-18T10:56:00Z">
              <w:r w:rsidRPr="006502E6">
                <w:rPr>
                  <w:color w:val="BFBFBF" w:themeColor="background1" w:themeShade="BF"/>
                  <w:sz w:val="18"/>
                  <w:szCs w:val="18"/>
                </w:rPr>
                <w:t>1</w:t>
              </w:r>
            </w:ins>
          </w:p>
        </w:tc>
        <w:tc>
          <w:tcPr>
            <w:tcW w:w="543" w:type="dxa"/>
            <w:noWrap/>
          </w:tcPr>
          <w:p w14:paraId="3ED05170" w14:textId="77777777" w:rsidR="006502E6" w:rsidRPr="006502E6" w:rsidRDefault="006502E6" w:rsidP="006502E6">
            <w:pPr>
              <w:spacing w:line="240" w:lineRule="auto"/>
              <w:jc w:val="right"/>
              <w:rPr>
                <w:ins w:id="378" w:author="Szymon Mikolajczyk" w:date="2018-10-18T10:56:00Z"/>
                <w:bCs/>
                <w:color w:val="BFBFBF" w:themeColor="background1" w:themeShade="BF"/>
                <w:sz w:val="20"/>
                <w:szCs w:val="20"/>
              </w:rPr>
            </w:pPr>
          </w:p>
        </w:tc>
        <w:tc>
          <w:tcPr>
            <w:tcW w:w="544" w:type="dxa"/>
            <w:noWrap/>
          </w:tcPr>
          <w:p w14:paraId="58D1124C" w14:textId="77777777" w:rsidR="006502E6" w:rsidRPr="006502E6" w:rsidRDefault="006502E6" w:rsidP="006502E6">
            <w:pPr>
              <w:spacing w:line="240" w:lineRule="auto"/>
              <w:jc w:val="right"/>
              <w:rPr>
                <w:ins w:id="379" w:author="Szymon Mikolajczyk" w:date="2018-10-18T10:56:00Z"/>
                <w:bCs/>
                <w:color w:val="BFBFBF" w:themeColor="background1" w:themeShade="BF"/>
                <w:sz w:val="20"/>
                <w:szCs w:val="20"/>
              </w:rPr>
            </w:pPr>
          </w:p>
        </w:tc>
        <w:tc>
          <w:tcPr>
            <w:tcW w:w="543" w:type="dxa"/>
            <w:noWrap/>
          </w:tcPr>
          <w:p w14:paraId="67B7DAED" w14:textId="77777777" w:rsidR="006502E6" w:rsidRPr="006502E6" w:rsidRDefault="006502E6" w:rsidP="006502E6">
            <w:pPr>
              <w:spacing w:line="240" w:lineRule="auto"/>
              <w:jc w:val="right"/>
              <w:rPr>
                <w:ins w:id="380" w:author="Szymon Mikolajczyk" w:date="2018-10-18T10:56:00Z"/>
                <w:bCs/>
                <w:color w:val="BFBFBF" w:themeColor="background1" w:themeShade="BF"/>
                <w:sz w:val="20"/>
                <w:szCs w:val="20"/>
              </w:rPr>
            </w:pPr>
          </w:p>
        </w:tc>
        <w:tc>
          <w:tcPr>
            <w:tcW w:w="544" w:type="dxa"/>
          </w:tcPr>
          <w:p w14:paraId="1356B6D4" w14:textId="77777777" w:rsidR="006502E6" w:rsidRPr="0091243A" w:rsidRDefault="006502E6" w:rsidP="006502E6">
            <w:pPr>
              <w:spacing w:line="240" w:lineRule="auto"/>
              <w:jc w:val="right"/>
              <w:rPr>
                <w:ins w:id="381" w:author="Szymon Mikolajczyk" w:date="2018-10-18T10:56:00Z"/>
                <w:color w:val="BFBFBF" w:themeColor="background1" w:themeShade="BF"/>
                <w:sz w:val="20"/>
                <w:szCs w:val="20"/>
              </w:rPr>
            </w:pPr>
          </w:p>
        </w:tc>
        <w:tc>
          <w:tcPr>
            <w:tcW w:w="1067" w:type="dxa"/>
            <w:noWrap/>
          </w:tcPr>
          <w:p w14:paraId="00B098BE" w14:textId="77777777" w:rsidR="006502E6" w:rsidRPr="0083204B" w:rsidRDefault="006502E6" w:rsidP="006502E6">
            <w:pPr>
              <w:spacing w:line="240" w:lineRule="auto"/>
              <w:jc w:val="right"/>
              <w:rPr>
                <w:ins w:id="382" w:author="Szymon Mikolajczyk" w:date="2018-10-18T10:56:00Z"/>
                <w:color w:val="000000"/>
                <w:sz w:val="20"/>
                <w:szCs w:val="20"/>
              </w:rPr>
            </w:pPr>
            <w:ins w:id="383" w:author="Szymon Mikolajczyk" w:date="2018-10-18T10:56:00Z">
              <w:r w:rsidRPr="0083204B">
                <w:rPr>
                  <w:color w:val="000000"/>
                  <w:sz w:val="20"/>
                  <w:szCs w:val="20"/>
                </w:rPr>
                <w:t>5</w:t>
              </w:r>
            </w:ins>
          </w:p>
        </w:tc>
        <w:tc>
          <w:tcPr>
            <w:tcW w:w="1067" w:type="dxa"/>
          </w:tcPr>
          <w:p w14:paraId="11E06D92" w14:textId="77777777" w:rsidR="006502E6" w:rsidRPr="0083204B" w:rsidRDefault="006502E6" w:rsidP="006502E6">
            <w:pPr>
              <w:spacing w:line="240" w:lineRule="auto"/>
              <w:jc w:val="right"/>
              <w:rPr>
                <w:ins w:id="384" w:author="Szymon Mikolajczyk" w:date="2018-10-18T10:56:00Z"/>
                <w:color w:val="000000"/>
                <w:sz w:val="20"/>
                <w:szCs w:val="20"/>
              </w:rPr>
            </w:pPr>
          </w:p>
        </w:tc>
      </w:tr>
      <w:tr w:rsidR="006502E6" w:rsidRPr="00AB4911" w14:paraId="6E2EC373" w14:textId="77777777" w:rsidTr="006502E6">
        <w:trPr>
          <w:trHeight w:val="300"/>
          <w:ins w:id="385" w:author="Szymon Mikolajczyk" w:date="2018-10-18T10:56:00Z"/>
        </w:trPr>
        <w:tc>
          <w:tcPr>
            <w:tcW w:w="1335" w:type="dxa"/>
            <w:vMerge w:val="restart"/>
          </w:tcPr>
          <w:p w14:paraId="23FE0DA6" w14:textId="77777777" w:rsidR="006502E6" w:rsidRPr="0083204B" w:rsidRDefault="006502E6" w:rsidP="006502E6">
            <w:pPr>
              <w:spacing w:line="240" w:lineRule="auto"/>
              <w:jc w:val="center"/>
              <w:rPr>
                <w:ins w:id="386" w:author="Szymon Mikolajczyk" w:date="2018-10-18T10:56:00Z"/>
                <w:b/>
                <w:bCs/>
                <w:color w:val="000000"/>
                <w:sz w:val="20"/>
                <w:szCs w:val="20"/>
              </w:rPr>
            </w:pPr>
            <w:ins w:id="387" w:author="Szymon Mikolajczyk" w:date="2018-10-18T10:56:00Z">
              <w:r w:rsidRPr="0083204B">
                <w:rPr>
                  <w:b/>
                  <w:bCs/>
                  <w:color w:val="000000"/>
                  <w:sz w:val="20"/>
                  <w:szCs w:val="20"/>
                </w:rPr>
                <w:t>NTB</w:t>
              </w:r>
            </w:ins>
          </w:p>
        </w:tc>
        <w:tc>
          <w:tcPr>
            <w:tcW w:w="1514" w:type="dxa"/>
            <w:noWrap/>
          </w:tcPr>
          <w:p w14:paraId="645E56BE" w14:textId="77777777" w:rsidR="006502E6" w:rsidRPr="0083204B" w:rsidRDefault="006502E6" w:rsidP="006502E6">
            <w:pPr>
              <w:spacing w:line="240" w:lineRule="auto"/>
              <w:jc w:val="left"/>
              <w:rPr>
                <w:ins w:id="388" w:author="Szymon Mikolajczyk" w:date="2018-10-18T10:56:00Z"/>
                <w:color w:val="000000"/>
                <w:sz w:val="20"/>
                <w:szCs w:val="20"/>
              </w:rPr>
            </w:pPr>
            <w:ins w:id="389"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1232B522" w14:textId="77777777" w:rsidR="006502E6" w:rsidRPr="006502E6" w:rsidRDefault="006502E6" w:rsidP="006502E6">
            <w:pPr>
              <w:spacing w:line="240" w:lineRule="auto"/>
              <w:jc w:val="right"/>
              <w:rPr>
                <w:ins w:id="390" w:author="Szymon Mikolajczyk" w:date="2018-10-18T10:56:00Z"/>
                <w:color w:val="BFBFBF" w:themeColor="background1" w:themeShade="BF"/>
                <w:sz w:val="20"/>
                <w:szCs w:val="20"/>
              </w:rPr>
            </w:pPr>
            <w:ins w:id="391" w:author="Szymon Mikolajczyk" w:date="2018-10-18T10:56:00Z">
              <w:r w:rsidRPr="006502E6">
                <w:rPr>
                  <w:color w:val="BFBFBF" w:themeColor="background1" w:themeShade="BF"/>
                  <w:sz w:val="18"/>
                  <w:szCs w:val="18"/>
                </w:rPr>
                <w:t>9</w:t>
              </w:r>
            </w:ins>
          </w:p>
        </w:tc>
        <w:tc>
          <w:tcPr>
            <w:tcW w:w="543" w:type="dxa"/>
            <w:noWrap/>
          </w:tcPr>
          <w:p w14:paraId="3E5B815D" w14:textId="77777777" w:rsidR="006502E6" w:rsidRPr="006502E6" w:rsidRDefault="006502E6" w:rsidP="006502E6">
            <w:pPr>
              <w:spacing w:line="240" w:lineRule="auto"/>
              <w:jc w:val="right"/>
              <w:rPr>
                <w:ins w:id="392" w:author="Szymon Mikolajczyk" w:date="2018-10-18T10:56:00Z"/>
                <w:color w:val="BFBFBF" w:themeColor="background1" w:themeShade="BF"/>
                <w:sz w:val="20"/>
                <w:szCs w:val="20"/>
              </w:rPr>
            </w:pPr>
            <w:ins w:id="393" w:author="Szymon Mikolajczyk" w:date="2018-10-18T10:56:00Z">
              <w:r w:rsidRPr="006502E6">
                <w:rPr>
                  <w:color w:val="BFBFBF" w:themeColor="background1" w:themeShade="BF"/>
                  <w:sz w:val="18"/>
                  <w:szCs w:val="18"/>
                </w:rPr>
                <w:t>8</w:t>
              </w:r>
            </w:ins>
          </w:p>
        </w:tc>
        <w:tc>
          <w:tcPr>
            <w:tcW w:w="544" w:type="dxa"/>
            <w:noWrap/>
          </w:tcPr>
          <w:p w14:paraId="577EA679" w14:textId="77777777" w:rsidR="006502E6" w:rsidRPr="006502E6" w:rsidRDefault="006502E6" w:rsidP="006502E6">
            <w:pPr>
              <w:spacing w:line="240" w:lineRule="auto"/>
              <w:jc w:val="right"/>
              <w:rPr>
                <w:ins w:id="394" w:author="Szymon Mikolajczyk" w:date="2018-10-18T10:56:00Z"/>
                <w:bCs/>
                <w:color w:val="BFBFBF" w:themeColor="background1" w:themeShade="BF"/>
                <w:sz w:val="20"/>
                <w:szCs w:val="20"/>
              </w:rPr>
            </w:pPr>
            <w:ins w:id="395" w:author="Szymon Mikolajczyk" w:date="2018-10-18T10:56:00Z">
              <w:r w:rsidRPr="006502E6">
                <w:rPr>
                  <w:color w:val="BFBFBF" w:themeColor="background1" w:themeShade="BF"/>
                  <w:sz w:val="18"/>
                  <w:szCs w:val="18"/>
                </w:rPr>
                <w:t>6</w:t>
              </w:r>
            </w:ins>
          </w:p>
        </w:tc>
        <w:tc>
          <w:tcPr>
            <w:tcW w:w="543" w:type="dxa"/>
            <w:noWrap/>
          </w:tcPr>
          <w:p w14:paraId="30C55A0F" w14:textId="77777777" w:rsidR="006502E6" w:rsidRPr="006502E6" w:rsidRDefault="006502E6" w:rsidP="006502E6">
            <w:pPr>
              <w:spacing w:line="240" w:lineRule="auto"/>
              <w:jc w:val="right"/>
              <w:rPr>
                <w:ins w:id="396" w:author="Szymon Mikolajczyk" w:date="2018-10-18T10:56:00Z"/>
                <w:bCs/>
                <w:color w:val="BFBFBF" w:themeColor="background1" w:themeShade="BF"/>
                <w:sz w:val="20"/>
                <w:szCs w:val="20"/>
              </w:rPr>
            </w:pPr>
            <w:ins w:id="397" w:author="Szymon Mikolajczyk" w:date="2018-10-18T10:56:00Z">
              <w:r w:rsidRPr="006502E6">
                <w:rPr>
                  <w:color w:val="BFBFBF" w:themeColor="background1" w:themeShade="BF"/>
                  <w:sz w:val="18"/>
                  <w:szCs w:val="18"/>
                </w:rPr>
                <w:t>8</w:t>
              </w:r>
            </w:ins>
          </w:p>
        </w:tc>
        <w:tc>
          <w:tcPr>
            <w:tcW w:w="543" w:type="dxa"/>
            <w:noWrap/>
          </w:tcPr>
          <w:p w14:paraId="1E1CACB8" w14:textId="77777777" w:rsidR="006502E6" w:rsidRPr="006502E6" w:rsidRDefault="006502E6" w:rsidP="006502E6">
            <w:pPr>
              <w:spacing w:line="240" w:lineRule="auto"/>
              <w:jc w:val="right"/>
              <w:rPr>
                <w:ins w:id="398" w:author="Szymon Mikolajczyk" w:date="2018-10-18T10:56:00Z"/>
                <w:bCs/>
                <w:color w:val="BFBFBF" w:themeColor="background1" w:themeShade="BF"/>
                <w:sz w:val="20"/>
                <w:szCs w:val="20"/>
              </w:rPr>
            </w:pPr>
            <w:ins w:id="399" w:author="Szymon Mikolajczyk" w:date="2018-10-18T10:56:00Z">
              <w:r w:rsidRPr="006502E6">
                <w:rPr>
                  <w:color w:val="BFBFBF" w:themeColor="background1" w:themeShade="BF"/>
                  <w:sz w:val="18"/>
                  <w:szCs w:val="18"/>
                </w:rPr>
                <w:t>10</w:t>
              </w:r>
            </w:ins>
          </w:p>
        </w:tc>
        <w:tc>
          <w:tcPr>
            <w:tcW w:w="544" w:type="dxa"/>
            <w:noWrap/>
          </w:tcPr>
          <w:p w14:paraId="4D1ADC52" w14:textId="77777777" w:rsidR="006502E6" w:rsidRPr="006502E6" w:rsidRDefault="006502E6" w:rsidP="006502E6">
            <w:pPr>
              <w:spacing w:line="240" w:lineRule="auto"/>
              <w:jc w:val="right"/>
              <w:rPr>
                <w:ins w:id="400" w:author="Szymon Mikolajczyk" w:date="2018-10-18T10:56:00Z"/>
                <w:bCs/>
                <w:color w:val="BFBFBF" w:themeColor="background1" w:themeShade="BF"/>
                <w:sz w:val="20"/>
                <w:szCs w:val="20"/>
              </w:rPr>
            </w:pPr>
            <w:ins w:id="401" w:author="Szymon Mikolajczyk" w:date="2018-10-18T10:56:00Z">
              <w:r w:rsidRPr="006502E6">
                <w:rPr>
                  <w:color w:val="BFBFBF" w:themeColor="background1" w:themeShade="BF"/>
                  <w:sz w:val="18"/>
                  <w:szCs w:val="18"/>
                </w:rPr>
                <w:t>1</w:t>
              </w:r>
            </w:ins>
          </w:p>
        </w:tc>
        <w:tc>
          <w:tcPr>
            <w:tcW w:w="543" w:type="dxa"/>
            <w:noWrap/>
          </w:tcPr>
          <w:p w14:paraId="1A830896" w14:textId="77777777" w:rsidR="006502E6" w:rsidRPr="006502E6" w:rsidRDefault="006502E6" w:rsidP="006502E6">
            <w:pPr>
              <w:spacing w:line="240" w:lineRule="auto"/>
              <w:jc w:val="right"/>
              <w:rPr>
                <w:ins w:id="402" w:author="Szymon Mikolajczyk" w:date="2018-10-18T10:56:00Z"/>
                <w:bCs/>
                <w:color w:val="BFBFBF" w:themeColor="background1" w:themeShade="BF"/>
                <w:sz w:val="20"/>
                <w:szCs w:val="20"/>
              </w:rPr>
            </w:pPr>
            <w:ins w:id="403" w:author="Szymon Mikolajczyk" w:date="2018-10-18T10:56:00Z">
              <w:r w:rsidRPr="006502E6">
                <w:rPr>
                  <w:color w:val="BFBFBF" w:themeColor="background1" w:themeShade="BF"/>
                  <w:sz w:val="18"/>
                  <w:szCs w:val="18"/>
                </w:rPr>
                <w:t>1</w:t>
              </w:r>
            </w:ins>
          </w:p>
        </w:tc>
        <w:tc>
          <w:tcPr>
            <w:tcW w:w="544" w:type="dxa"/>
          </w:tcPr>
          <w:p w14:paraId="2FED3151" w14:textId="77777777" w:rsidR="006502E6" w:rsidRPr="0091243A" w:rsidRDefault="006502E6" w:rsidP="006502E6">
            <w:pPr>
              <w:spacing w:line="240" w:lineRule="auto"/>
              <w:jc w:val="right"/>
              <w:rPr>
                <w:ins w:id="404" w:author="Szymon Mikolajczyk" w:date="2018-10-18T10:56:00Z"/>
                <w:color w:val="BFBFBF" w:themeColor="background1" w:themeShade="BF"/>
                <w:sz w:val="20"/>
                <w:szCs w:val="20"/>
              </w:rPr>
            </w:pPr>
          </w:p>
        </w:tc>
        <w:tc>
          <w:tcPr>
            <w:tcW w:w="1067" w:type="dxa"/>
            <w:noWrap/>
          </w:tcPr>
          <w:p w14:paraId="3989CD90" w14:textId="77777777" w:rsidR="006502E6" w:rsidRPr="0083204B" w:rsidRDefault="006502E6" w:rsidP="006502E6">
            <w:pPr>
              <w:spacing w:line="240" w:lineRule="auto"/>
              <w:jc w:val="right"/>
              <w:rPr>
                <w:ins w:id="405" w:author="Szymon Mikolajczyk" w:date="2018-10-18T10:56:00Z"/>
                <w:color w:val="000000"/>
                <w:sz w:val="20"/>
                <w:szCs w:val="20"/>
              </w:rPr>
            </w:pPr>
            <w:ins w:id="406" w:author="Szymon Mikolajczyk" w:date="2018-10-18T10:56:00Z">
              <w:r w:rsidRPr="0083204B">
                <w:rPr>
                  <w:color w:val="000000"/>
                  <w:sz w:val="20"/>
                  <w:szCs w:val="20"/>
                </w:rPr>
                <w:t>43</w:t>
              </w:r>
            </w:ins>
          </w:p>
        </w:tc>
        <w:tc>
          <w:tcPr>
            <w:tcW w:w="1067" w:type="dxa"/>
          </w:tcPr>
          <w:p w14:paraId="769FDEAE" w14:textId="77777777" w:rsidR="006502E6" w:rsidRPr="0083204B" w:rsidRDefault="006502E6" w:rsidP="006502E6">
            <w:pPr>
              <w:spacing w:line="240" w:lineRule="auto"/>
              <w:jc w:val="right"/>
              <w:rPr>
                <w:ins w:id="407" w:author="Szymon Mikolajczyk" w:date="2018-10-18T10:56:00Z"/>
                <w:color w:val="000000"/>
                <w:sz w:val="20"/>
                <w:szCs w:val="20"/>
              </w:rPr>
            </w:pPr>
          </w:p>
        </w:tc>
      </w:tr>
      <w:tr w:rsidR="006502E6" w:rsidRPr="00AB4911" w14:paraId="3ECCF839" w14:textId="77777777" w:rsidTr="006502E6">
        <w:trPr>
          <w:trHeight w:val="300"/>
          <w:ins w:id="408" w:author="Szymon Mikolajczyk" w:date="2018-10-18T10:56:00Z"/>
        </w:trPr>
        <w:tc>
          <w:tcPr>
            <w:tcW w:w="1335" w:type="dxa"/>
            <w:vMerge/>
          </w:tcPr>
          <w:p w14:paraId="130D17EE" w14:textId="77777777" w:rsidR="006502E6" w:rsidRPr="0083204B" w:rsidRDefault="006502E6" w:rsidP="006502E6">
            <w:pPr>
              <w:spacing w:line="240" w:lineRule="auto"/>
              <w:jc w:val="center"/>
              <w:rPr>
                <w:ins w:id="409" w:author="Szymon Mikolajczyk" w:date="2018-10-18T10:56:00Z"/>
                <w:b/>
                <w:bCs/>
                <w:color w:val="000000"/>
                <w:sz w:val="20"/>
                <w:szCs w:val="20"/>
              </w:rPr>
            </w:pPr>
          </w:p>
        </w:tc>
        <w:tc>
          <w:tcPr>
            <w:tcW w:w="1514" w:type="dxa"/>
            <w:noWrap/>
          </w:tcPr>
          <w:p w14:paraId="785BB064" w14:textId="77777777" w:rsidR="006502E6" w:rsidRPr="0083204B" w:rsidRDefault="006502E6" w:rsidP="006502E6">
            <w:pPr>
              <w:spacing w:line="240" w:lineRule="auto"/>
              <w:jc w:val="left"/>
              <w:rPr>
                <w:ins w:id="410" w:author="Szymon Mikolajczyk" w:date="2018-10-18T10:56:00Z"/>
                <w:color w:val="000000"/>
                <w:sz w:val="20"/>
                <w:szCs w:val="20"/>
              </w:rPr>
            </w:pPr>
            <w:ins w:id="411" w:author="Szymon Mikolajczyk" w:date="2018-10-18T10:56:00Z">
              <w:r>
                <w:rPr>
                  <w:color w:val="000000"/>
                  <w:sz w:val="20"/>
                  <w:szCs w:val="20"/>
                </w:rPr>
                <w:t>Total completed</w:t>
              </w:r>
            </w:ins>
          </w:p>
        </w:tc>
        <w:tc>
          <w:tcPr>
            <w:tcW w:w="543" w:type="dxa"/>
            <w:noWrap/>
          </w:tcPr>
          <w:p w14:paraId="708AEF9A" w14:textId="77777777" w:rsidR="006502E6" w:rsidRPr="006502E6" w:rsidRDefault="006502E6" w:rsidP="006502E6">
            <w:pPr>
              <w:spacing w:line="240" w:lineRule="auto"/>
              <w:jc w:val="right"/>
              <w:rPr>
                <w:ins w:id="412" w:author="Szymon Mikolajczyk" w:date="2018-10-18T10:56:00Z"/>
                <w:color w:val="BFBFBF" w:themeColor="background1" w:themeShade="BF"/>
                <w:sz w:val="20"/>
                <w:szCs w:val="20"/>
              </w:rPr>
            </w:pPr>
            <w:ins w:id="413" w:author="Szymon Mikolajczyk" w:date="2018-10-18T10:56:00Z">
              <w:r w:rsidRPr="006502E6">
                <w:rPr>
                  <w:color w:val="BFBFBF" w:themeColor="background1" w:themeShade="BF"/>
                  <w:sz w:val="18"/>
                  <w:szCs w:val="18"/>
                </w:rPr>
                <w:t>5</w:t>
              </w:r>
            </w:ins>
          </w:p>
        </w:tc>
        <w:tc>
          <w:tcPr>
            <w:tcW w:w="543" w:type="dxa"/>
            <w:noWrap/>
          </w:tcPr>
          <w:p w14:paraId="1D16C9C7" w14:textId="77777777" w:rsidR="006502E6" w:rsidRPr="006502E6" w:rsidRDefault="006502E6" w:rsidP="006502E6">
            <w:pPr>
              <w:spacing w:line="240" w:lineRule="auto"/>
              <w:jc w:val="right"/>
              <w:rPr>
                <w:ins w:id="414" w:author="Szymon Mikolajczyk" w:date="2018-10-18T10:56:00Z"/>
                <w:color w:val="BFBFBF" w:themeColor="background1" w:themeShade="BF"/>
                <w:sz w:val="20"/>
                <w:szCs w:val="20"/>
              </w:rPr>
            </w:pPr>
            <w:ins w:id="415" w:author="Szymon Mikolajczyk" w:date="2018-10-18T10:56:00Z">
              <w:r w:rsidRPr="006502E6">
                <w:rPr>
                  <w:color w:val="BFBFBF" w:themeColor="background1" w:themeShade="BF"/>
                  <w:sz w:val="18"/>
                  <w:szCs w:val="18"/>
                </w:rPr>
                <w:t>7</w:t>
              </w:r>
            </w:ins>
          </w:p>
        </w:tc>
        <w:tc>
          <w:tcPr>
            <w:tcW w:w="544" w:type="dxa"/>
            <w:noWrap/>
          </w:tcPr>
          <w:p w14:paraId="0E47A140" w14:textId="77777777" w:rsidR="006502E6" w:rsidRPr="006502E6" w:rsidRDefault="006502E6" w:rsidP="006502E6">
            <w:pPr>
              <w:spacing w:line="240" w:lineRule="auto"/>
              <w:jc w:val="right"/>
              <w:rPr>
                <w:ins w:id="416" w:author="Szymon Mikolajczyk" w:date="2018-10-18T10:56:00Z"/>
                <w:bCs/>
                <w:color w:val="BFBFBF" w:themeColor="background1" w:themeShade="BF"/>
                <w:sz w:val="20"/>
                <w:szCs w:val="20"/>
              </w:rPr>
            </w:pPr>
            <w:ins w:id="417" w:author="Szymon Mikolajczyk" w:date="2018-10-18T10:56:00Z">
              <w:r w:rsidRPr="006502E6">
                <w:rPr>
                  <w:color w:val="BFBFBF" w:themeColor="background1" w:themeShade="BF"/>
                  <w:sz w:val="18"/>
                  <w:szCs w:val="18"/>
                </w:rPr>
                <w:t>6</w:t>
              </w:r>
            </w:ins>
          </w:p>
        </w:tc>
        <w:tc>
          <w:tcPr>
            <w:tcW w:w="543" w:type="dxa"/>
            <w:noWrap/>
          </w:tcPr>
          <w:p w14:paraId="6D01D270" w14:textId="77777777" w:rsidR="006502E6" w:rsidRPr="006502E6" w:rsidRDefault="006502E6" w:rsidP="006502E6">
            <w:pPr>
              <w:spacing w:line="240" w:lineRule="auto"/>
              <w:jc w:val="right"/>
              <w:rPr>
                <w:ins w:id="418" w:author="Szymon Mikolajczyk" w:date="2018-10-18T10:56:00Z"/>
                <w:bCs/>
                <w:color w:val="BFBFBF" w:themeColor="background1" w:themeShade="BF"/>
                <w:sz w:val="20"/>
                <w:szCs w:val="20"/>
              </w:rPr>
            </w:pPr>
            <w:ins w:id="419" w:author="Szymon Mikolajczyk" w:date="2018-10-18T10:56:00Z">
              <w:r w:rsidRPr="006502E6">
                <w:rPr>
                  <w:color w:val="BFBFBF" w:themeColor="background1" w:themeShade="BF"/>
                  <w:sz w:val="18"/>
                  <w:szCs w:val="18"/>
                </w:rPr>
                <w:t>8</w:t>
              </w:r>
            </w:ins>
          </w:p>
        </w:tc>
        <w:tc>
          <w:tcPr>
            <w:tcW w:w="543" w:type="dxa"/>
            <w:noWrap/>
          </w:tcPr>
          <w:p w14:paraId="79F309BF" w14:textId="77777777" w:rsidR="006502E6" w:rsidRPr="006502E6" w:rsidRDefault="006502E6" w:rsidP="006502E6">
            <w:pPr>
              <w:spacing w:line="240" w:lineRule="auto"/>
              <w:jc w:val="right"/>
              <w:rPr>
                <w:ins w:id="420" w:author="Szymon Mikolajczyk" w:date="2018-10-18T10:56:00Z"/>
                <w:bCs/>
                <w:color w:val="BFBFBF" w:themeColor="background1" w:themeShade="BF"/>
                <w:sz w:val="20"/>
                <w:szCs w:val="20"/>
              </w:rPr>
            </w:pPr>
            <w:ins w:id="421" w:author="Szymon Mikolajczyk" w:date="2018-10-18T10:56:00Z">
              <w:r w:rsidRPr="006502E6">
                <w:rPr>
                  <w:color w:val="BFBFBF" w:themeColor="background1" w:themeShade="BF"/>
                  <w:sz w:val="18"/>
                  <w:szCs w:val="18"/>
                </w:rPr>
                <w:t>9</w:t>
              </w:r>
            </w:ins>
          </w:p>
        </w:tc>
        <w:tc>
          <w:tcPr>
            <w:tcW w:w="544" w:type="dxa"/>
            <w:noWrap/>
          </w:tcPr>
          <w:p w14:paraId="7BC9D659" w14:textId="77777777" w:rsidR="006502E6" w:rsidRPr="006502E6" w:rsidRDefault="006502E6" w:rsidP="006502E6">
            <w:pPr>
              <w:spacing w:line="240" w:lineRule="auto"/>
              <w:jc w:val="right"/>
              <w:rPr>
                <w:ins w:id="422" w:author="Szymon Mikolajczyk" w:date="2018-10-18T10:56:00Z"/>
                <w:bCs/>
                <w:color w:val="BFBFBF" w:themeColor="background1" w:themeShade="BF"/>
                <w:sz w:val="20"/>
                <w:szCs w:val="20"/>
              </w:rPr>
            </w:pPr>
            <w:ins w:id="423" w:author="Szymon Mikolajczyk" w:date="2018-10-18T10:56:00Z">
              <w:r w:rsidRPr="006502E6">
                <w:rPr>
                  <w:color w:val="BFBFBF" w:themeColor="background1" w:themeShade="BF"/>
                  <w:sz w:val="18"/>
                  <w:szCs w:val="18"/>
                </w:rPr>
                <w:t>1</w:t>
              </w:r>
            </w:ins>
          </w:p>
        </w:tc>
        <w:tc>
          <w:tcPr>
            <w:tcW w:w="543" w:type="dxa"/>
            <w:noWrap/>
          </w:tcPr>
          <w:p w14:paraId="09311F2E" w14:textId="77777777" w:rsidR="006502E6" w:rsidRPr="006502E6" w:rsidRDefault="006502E6" w:rsidP="006502E6">
            <w:pPr>
              <w:spacing w:line="240" w:lineRule="auto"/>
              <w:jc w:val="right"/>
              <w:rPr>
                <w:ins w:id="424" w:author="Szymon Mikolajczyk" w:date="2018-10-18T10:56:00Z"/>
                <w:bCs/>
                <w:color w:val="BFBFBF" w:themeColor="background1" w:themeShade="BF"/>
                <w:sz w:val="20"/>
                <w:szCs w:val="20"/>
              </w:rPr>
            </w:pPr>
            <w:ins w:id="425" w:author="Szymon Mikolajczyk" w:date="2018-10-18T10:56:00Z">
              <w:r w:rsidRPr="006502E6">
                <w:rPr>
                  <w:color w:val="BFBFBF" w:themeColor="background1" w:themeShade="BF"/>
                  <w:sz w:val="18"/>
                  <w:szCs w:val="18"/>
                </w:rPr>
                <w:t>1</w:t>
              </w:r>
            </w:ins>
          </w:p>
        </w:tc>
        <w:tc>
          <w:tcPr>
            <w:tcW w:w="544" w:type="dxa"/>
          </w:tcPr>
          <w:p w14:paraId="3C85CB27" w14:textId="77777777" w:rsidR="006502E6" w:rsidRPr="0091243A" w:rsidRDefault="006502E6" w:rsidP="006502E6">
            <w:pPr>
              <w:spacing w:line="240" w:lineRule="auto"/>
              <w:jc w:val="right"/>
              <w:rPr>
                <w:ins w:id="426" w:author="Szymon Mikolajczyk" w:date="2018-10-18T10:56:00Z"/>
                <w:color w:val="BFBFBF" w:themeColor="background1" w:themeShade="BF"/>
                <w:sz w:val="20"/>
                <w:szCs w:val="20"/>
              </w:rPr>
            </w:pPr>
          </w:p>
        </w:tc>
        <w:tc>
          <w:tcPr>
            <w:tcW w:w="1067" w:type="dxa"/>
            <w:noWrap/>
          </w:tcPr>
          <w:p w14:paraId="73CF6DC8" w14:textId="77777777" w:rsidR="006502E6" w:rsidRPr="0083204B" w:rsidRDefault="006502E6" w:rsidP="006502E6">
            <w:pPr>
              <w:spacing w:line="240" w:lineRule="auto"/>
              <w:jc w:val="right"/>
              <w:rPr>
                <w:ins w:id="427" w:author="Szymon Mikolajczyk" w:date="2018-10-18T10:56:00Z"/>
                <w:color w:val="000000"/>
                <w:sz w:val="20"/>
                <w:szCs w:val="20"/>
              </w:rPr>
            </w:pPr>
            <w:ins w:id="428" w:author="Szymon Mikolajczyk" w:date="2018-10-18T10:56:00Z">
              <w:r w:rsidRPr="0083204B">
                <w:rPr>
                  <w:color w:val="000000"/>
                  <w:sz w:val="20"/>
                  <w:szCs w:val="20"/>
                </w:rPr>
                <w:t>37</w:t>
              </w:r>
            </w:ins>
          </w:p>
        </w:tc>
        <w:tc>
          <w:tcPr>
            <w:tcW w:w="1067" w:type="dxa"/>
          </w:tcPr>
          <w:p w14:paraId="77B390F5" w14:textId="77777777" w:rsidR="006502E6" w:rsidRPr="0083204B" w:rsidRDefault="006502E6" w:rsidP="006502E6">
            <w:pPr>
              <w:spacing w:line="240" w:lineRule="auto"/>
              <w:jc w:val="right"/>
              <w:rPr>
                <w:ins w:id="429" w:author="Szymon Mikolajczyk" w:date="2018-10-18T10:56:00Z"/>
                <w:color w:val="000000"/>
                <w:sz w:val="20"/>
                <w:szCs w:val="20"/>
              </w:rPr>
            </w:pPr>
          </w:p>
        </w:tc>
      </w:tr>
      <w:tr w:rsidR="006502E6" w:rsidRPr="00AB4911" w14:paraId="1125F32C" w14:textId="77777777" w:rsidTr="006502E6">
        <w:trPr>
          <w:trHeight w:val="300"/>
          <w:ins w:id="430" w:author="Szymon Mikolajczyk" w:date="2018-10-18T10:56:00Z"/>
        </w:trPr>
        <w:tc>
          <w:tcPr>
            <w:tcW w:w="1335" w:type="dxa"/>
            <w:vMerge w:val="restart"/>
          </w:tcPr>
          <w:p w14:paraId="585B67DD" w14:textId="77777777" w:rsidR="006502E6" w:rsidRPr="0083204B" w:rsidRDefault="006502E6" w:rsidP="006502E6">
            <w:pPr>
              <w:spacing w:line="240" w:lineRule="auto"/>
              <w:jc w:val="center"/>
              <w:rPr>
                <w:ins w:id="431" w:author="Szymon Mikolajczyk" w:date="2018-10-18T10:56:00Z"/>
                <w:b/>
                <w:bCs/>
                <w:color w:val="000000"/>
                <w:sz w:val="20"/>
                <w:szCs w:val="20"/>
              </w:rPr>
            </w:pPr>
            <w:ins w:id="432" w:author="Szymon Mikolajczyk" w:date="2018-10-18T10:56:00Z">
              <w:r w:rsidRPr="0083204B">
                <w:rPr>
                  <w:b/>
                  <w:bCs/>
                  <w:color w:val="000000"/>
                  <w:sz w:val="20"/>
                  <w:szCs w:val="20"/>
                </w:rPr>
                <w:t>NTT</w:t>
              </w:r>
            </w:ins>
          </w:p>
        </w:tc>
        <w:tc>
          <w:tcPr>
            <w:tcW w:w="1514" w:type="dxa"/>
            <w:noWrap/>
          </w:tcPr>
          <w:p w14:paraId="45AC7C3A" w14:textId="77777777" w:rsidR="006502E6" w:rsidRPr="0083204B" w:rsidRDefault="006502E6" w:rsidP="006502E6">
            <w:pPr>
              <w:spacing w:line="240" w:lineRule="auto"/>
              <w:jc w:val="left"/>
              <w:rPr>
                <w:ins w:id="433" w:author="Szymon Mikolajczyk" w:date="2018-10-18T10:56:00Z"/>
                <w:color w:val="000000"/>
                <w:sz w:val="20"/>
                <w:szCs w:val="20"/>
              </w:rPr>
            </w:pPr>
            <w:ins w:id="434"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052688FA" w14:textId="77777777" w:rsidR="006502E6" w:rsidRPr="006502E6" w:rsidRDefault="006502E6" w:rsidP="006502E6">
            <w:pPr>
              <w:spacing w:line="240" w:lineRule="auto"/>
              <w:jc w:val="right"/>
              <w:rPr>
                <w:ins w:id="435" w:author="Szymon Mikolajczyk" w:date="2018-10-18T10:56:00Z"/>
                <w:color w:val="BFBFBF" w:themeColor="background1" w:themeShade="BF"/>
                <w:sz w:val="20"/>
                <w:szCs w:val="20"/>
              </w:rPr>
            </w:pPr>
            <w:ins w:id="436" w:author="Szymon Mikolajczyk" w:date="2018-10-18T10:56:00Z">
              <w:r w:rsidRPr="006502E6">
                <w:rPr>
                  <w:color w:val="BFBFBF" w:themeColor="background1" w:themeShade="BF"/>
                  <w:sz w:val="18"/>
                  <w:szCs w:val="18"/>
                </w:rPr>
                <w:t>2</w:t>
              </w:r>
            </w:ins>
          </w:p>
        </w:tc>
        <w:tc>
          <w:tcPr>
            <w:tcW w:w="543" w:type="dxa"/>
            <w:noWrap/>
          </w:tcPr>
          <w:p w14:paraId="3261925F" w14:textId="77777777" w:rsidR="006502E6" w:rsidRPr="006502E6" w:rsidRDefault="006502E6" w:rsidP="006502E6">
            <w:pPr>
              <w:spacing w:line="240" w:lineRule="auto"/>
              <w:jc w:val="right"/>
              <w:rPr>
                <w:ins w:id="437" w:author="Szymon Mikolajczyk" w:date="2018-10-18T10:56:00Z"/>
                <w:color w:val="BFBFBF" w:themeColor="background1" w:themeShade="BF"/>
                <w:sz w:val="20"/>
                <w:szCs w:val="20"/>
              </w:rPr>
            </w:pPr>
            <w:ins w:id="438" w:author="Szymon Mikolajczyk" w:date="2018-10-18T10:56:00Z">
              <w:r w:rsidRPr="006502E6">
                <w:rPr>
                  <w:color w:val="BFBFBF" w:themeColor="background1" w:themeShade="BF"/>
                  <w:sz w:val="18"/>
                  <w:szCs w:val="18"/>
                </w:rPr>
                <w:t>4</w:t>
              </w:r>
            </w:ins>
          </w:p>
        </w:tc>
        <w:tc>
          <w:tcPr>
            <w:tcW w:w="544" w:type="dxa"/>
            <w:noWrap/>
          </w:tcPr>
          <w:p w14:paraId="64391F26" w14:textId="77777777" w:rsidR="006502E6" w:rsidRPr="006502E6" w:rsidRDefault="006502E6" w:rsidP="006502E6">
            <w:pPr>
              <w:spacing w:line="240" w:lineRule="auto"/>
              <w:jc w:val="right"/>
              <w:rPr>
                <w:ins w:id="439" w:author="Szymon Mikolajczyk" w:date="2018-10-18T10:56:00Z"/>
                <w:bCs/>
                <w:color w:val="BFBFBF" w:themeColor="background1" w:themeShade="BF"/>
                <w:sz w:val="20"/>
                <w:szCs w:val="20"/>
              </w:rPr>
            </w:pPr>
            <w:ins w:id="440" w:author="Szymon Mikolajczyk" w:date="2018-10-18T10:56:00Z">
              <w:r w:rsidRPr="006502E6">
                <w:rPr>
                  <w:color w:val="BFBFBF" w:themeColor="background1" w:themeShade="BF"/>
                  <w:sz w:val="18"/>
                  <w:szCs w:val="18"/>
                </w:rPr>
                <w:t>1</w:t>
              </w:r>
            </w:ins>
          </w:p>
        </w:tc>
        <w:tc>
          <w:tcPr>
            <w:tcW w:w="543" w:type="dxa"/>
            <w:noWrap/>
          </w:tcPr>
          <w:p w14:paraId="7E6CF06F" w14:textId="77777777" w:rsidR="006502E6" w:rsidRPr="006502E6" w:rsidRDefault="006502E6" w:rsidP="006502E6">
            <w:pPr>
              <w:spacing w:line="240" w:lineRule="auto"/>
              <w:jc w:val="right"/>
              <w:rPr>
                <w:ins w:id="441" w:author="Szymon Mikolajczyk" w:date="2018-10-18T10:56:00Z"/>
                <w:bCs/>
                <w:color w:val="BFBFBF" w:themeColor="background1" w:themeShade="BF"/>
                <w:sz w:val="20"/>
                <w:szCs w:val="20"/>
              </w:rPr>
            </w:pPr>
            <w:ins w:id="442" w:author="Szymon Mikolajczyk" w:date="2018-10-18T10:56:00Z">
              <w:r w:rsidRPr="006502E6">
                <w:rPr>
                  <w:color w:val="BFBFBF" w:themeColor="background1" w:themeShade="BF"/>
                  <w:sz w:val="18"/>
                  <w:szCs w:val="18"/>
                </w:rPr>
                <w:t>0</w:t>
              </w:r>
            </w:ins>
          </w:p>
        </w:tc>
        <w:tc>
          <w:tcPr>
            <w:tcW w:w="543" w:type="dxa"/>
            <w:noWrap/>
          </w:tcPr>
          <w:p w14:paraId="3450C74A" w14:textId="77777777" w:rsidR="006502E6" w:rsidRPr="006502E6" w:rsidRDefault="006502E6" w:rsidP="006502E6">
            <w:pPr>
              <w:spacing w:line="240" w:lineRule="auto"/>
              <w:jc w:val="right"/>
              <w:rPr>
                <w:ins w:id="443" w:author="Szymon Mikolajczyk" w:date="2018-10-18T10:56:00Z"/>
                <w:bCs/>
                <w:color w:val="BFBFBF" w:themeColor="background1" w:themeShade="BF"/>
                <w:sz w:val="20"/>
                <w:szCs w:val="20"/>
              </w:rPr>
            </w:pPr>
            <w:ins w:id="444" w:author="Szymon Mikolajczyk" w:date="2018-10-18T10:56:00Z">
              <w:r w:rsidRPr="006502E6">
                <w:rPr>
                  <w:color w:val="BFBFBF" w:themeColor="background1" w:themeShade="BF"/>
                  <w:sz w:val="18"/>
                  <w:szCs w:val="18"/>
                </w:rPr>
                <w:t>1</w:t>
              </w:r>
            </w:ins>
          </w:p>
        </w:tc>
        <w:tc>
          <w:tcPr>
            <w:tcW w:w="544" w:type="dxa"/>
            <w:noWrap/>
          </w:tcPr>
          <w:p w14:paraId="19FA2A31" w14:textId="77777777" w:rsidR="006502E6" w:rsidRPr="006502E6" w:rsidRDefault="006502E6" w:rsidP="006502E6">
            <w:pPr>
              <w:spacing w:line="240" w:lineRule="auto"/>
              <w:jc w:val="right"/>
              <w:rPr>
                <w:ins w:id="445" w:author="Szymon Mikolajczyk" w:date="2018-10-18T10:56:00Z"/>
                <w:bCs/>
                <w:color w:val="BFBFBF" w:themeColor="background1" w:themeShade="BF"/>
                <w:sz w:val="20"/>
                <w:szCs w:val="20"/>
              </w:rPr>
            </w:pPr>
            <w:ins w:id="446" w:author="Szymon Mikolajczyk" w:date="2018-10-18T10:56:00Z">
              <w:r w:rsidRPr="006502E6">
                <w:rPr>
                  <w:color w:val="BFBFBF" w:themeColor="background1" w:themeShade="BF"/>
                  <w:sz w:val="18"/>
                  <w:szCs w:val="18"/>
                </w:rPr>
                <w:t>1</w:t>
              </w:r>
            </w:ins>
          </w:p>
        </w:tc>
        <w:tc>
          <w:tcPr>
            <w:tcW w:w="543" w:type="dxa"/>
            <w:noWrap/>
          </w:tcPr>
          <w:p w14:paraId="2D315825" w14:textId="77777777" w:rsidR="006502E6" w:rsidRPr="006502E6" w:rsidRDefault="006502E6" w:rsidP="006502E6">
            <w:pPr>
              <w:spacing w:line="240" w:lineRule="auto"/>
              <w:jc w:val="right"/>
              <w:rPr>
                <w:ins w:id="447" w:author="Szymon Mikolajczyk" w:date="2018-10-18T10:56:00Z"/>
                <w:bCs/>
                <w:color w:val="BFBFBF" w:themeColor="background1" w:themeShade="BF"/>
                <w:sz w:val="20"/>
                <w:szCs w:val="20"/>
              </w:rPr>
            </w:pPr>
          </w:p>
        </w:tc>
        <w:tc>
          <w:tcPr>
            <w:tcW w:w="544" w:type="dxa"/>
          </w:tcPr>
          <w:p w14:paraId="590F3BB6" w14:textId="77777777" w:rsidR="006502E6" w:rsidRPr="0091243A" w:rsidRDefault="006502E6" w:rsidP="006502E6">
            <w:pPr>
              <w:spacing w:line="240" w:lineRule="auto"/>
              <w:jc w:val="right"/>
              <w:rPr>
                <w:ins w:id="448" w:author="Szymon Mikolajczyk" w:date="2018-10-18T10:56:00Z"/>
                <w:color w:val="BFBFBF" w:themeColor="background1" w:themeShade="BF"/>
                <w:sz w:val="20"/>
                <w:szCs w:val="20"/>
              </w:rPr>
            </w:pPr>
          </w:p>
        </w:tc>
        <w:tc>
          <w:tcPr>
            <w:tcW w:w="1067" w:type="dxa"/>
            <w:noWrap/>
          </w:tcPr>
          <w:p w14:paraId="38729EC4" w14:textId="77777777" w:rsidR="006502E6" w:rsidRPr="00AD4E38" w:rsidRDefault="006502E6" w:rsidP="006502E6">
            <w:pPr>
              <w:spacing w:line="240" w:lineRule="auto"/>
              <w:jc w:val="right"/>
              <w:rPr>
                <w:ins w:id="449" w:author="Szymon Mikolajczyk" w:date="2018-10-18T10:56:00Z"/>
                <w:color w:val="000000"/>
                <w:sz w:val="20"/>
                <w:szCs w:val="20"/>
                <w:highlight w:val="green"/>
              </w:rPr>
            </w:pPr>
            <w:ins w:id="450" w:author="Szymon Mikolajczyk" w:date="2018-10-18T10:56:00Z">
              <w:r w:rsidRPr="00B26A59">
                <w:rPr>
                  <w:color w:val="000000"/>
                  <w:sz w:val="20"/>
                  <w:szCs w:val="20"/>
                </w:rPr>
                <w:t>9</w:t>
              </w:r>
            </w:ins>
          </w:p>
        </w:tc>
        <w:tc>
          <w:tcPr>
            <w:tcW w:w="1067" w:type="dxa"/>
          </w:tcPr>
          <w:p w14:paraId="2041A364" w14:textId="77777777" w:rsidR="006502E6" w:rsidRPr="00B26A59" w:rsidRDefault="006502E6" w:rsidP="006502E6">
            <w:pPr>
              <w:spacing w:line="240" w:lineRule="auto"/>
              <w:jc w:val="right"/>
              <w:rPr>
                <w:ins w:id="451" w:author="Szymon Mikolajczyk" w:date="2018-10-18T10:56:00Z"/>
                <w:color w:val="000000"/>
                <w:sz w:val="20"/>
                <w:szCs w:val="20"/>
              </w:rPr>
            </w:pPr>
          </w:p>
        </w:tc>
      </w:tr>
      <w:tr w:rsidR="006502E6" w:rsidRPr="00AB4911" w14:paraId="7B6DEA3F" w14:textId="77777777" w:rsidTr="006502E6">
        <w:trPr>
          <w:trHeight w:val="300"/>
          <w:ins w:id="452" w:author="Szymon Mikolajczyk" w:date="2018-10-18T10:56:00Z"/>
        </w:trPr>
        <w:tc>
          <w:tcPr>
            <w:tcW w:w="1335" w:type="dxa"/>
            <w:vMerge/>
          </w:tcPr>
          <w:p w14:paraId="77EE892A" w14:textId="77777777" w:rsidR="006502E6" w:rsidRPr="0083204B" w:rsidRDefault="006502E6" w:rsidP="006502E6">
            <w:pPr>
              <w:spacing w:line="240" w:lineRule="auto"/>
              <w:jc w:val="center"/>
              <w:rPr>
                <w:ins w:id="453" w:author="Szymon Mikolajczyk" w:date="2018-10-18T10:56:00Z"/>
                <w:b/>
                <w:bCs/>
                <w:color w:val="000000"/>
                <w:sz w:val="20"/>
                <w:szCs w:val="20"/>
              </w:rPr>
            </w:pPr>
          </w:p>
        </w:tc>
        <w:tc>
          <w:tcPr>
            <w:tcW w:w="1514" w:type="dxa"/>
            <w:noWrap/>
          </w:tcPr>
          <w:p w14:paraId="15111A94" w14:textId="77777777" w:rsidR="006502E6" w:rsidRPr="0083204B" w:rsidRDefault="006502E6" w:rsidP="006502E6">
            <w:pPr>
              <w:spacing w:line="240" w:lineRule="auto"/>
              <w:jc w:val="left"/>
              <w:rPr>
                <w:ins w:id="454" w:author="Szymon Mikolajczyk" w:date="2018-10-18T10:56:00Z"/>
                <w:color w:val="000000"/>
                <w:sz w:val="20"/>
                <w:szCs w:val="20"/>
              </w:rPr>
            </w:pPr>
            <w:ins w:id="455" w:author="Szymon Mikolajczyk" w:date="2018-10-18T10:56:00Z">
              <w:r>
                <w:rPr>
                  <w:color w:val="000000"/>
                  <w:sz w:val="20"/>
                  <w:szCs w:val="20"/>
                </w:rPr>
                <w:t>Total completed</w:t>
              </w:r>
            </w:ins>
          </w:p>
        </w:tc>
        <w:tc>
          <w:tcPr>
            <w:tcW w:w="543" w:type="dxa"/>
            <w:noWrap/>
          </w:tcPr>
          <w:p w14:paraId="4C355F3B" w14:textId="77777777" w:rsidR="006502E6" w:rsidRPr="006502E6" w:rsidRDefault="006502E6" w:rsidP="006502E6">
            <w:pPr>
              <w:spacing w:line="240" w:lineRule="auto"/>
              <w:jc w:val="right"/>
              <w:rPr>
                <w:ins w:id="456" w:author="Szymon Mikolajczyk" w:date="2018-10-18T10:56:00Z"/>
                <w:color w:val="BFBFBF" w:themeColor="background1" w:themeShade="BF"/>
                <w:sz w:val="20"/>
                <w:szCs w:val="20"/>
              </w:rPr>
            </w:pPr>
            <w:ins w:id="457" w:author="Szymon Mikolajczyk" w:date="2018-10-18T10:56:00Z">
              <w:r w:rsidRPr="006502E6">
                <w:rPr>
                  <w:color w:val="BFBFBF" w:themeColor="background1" w:themeShade="BF"/>
                  <w:sz w:val="18"/>
                  <w:szCs w:val="18"/>
                </w:rPr>
                <w:t>1</w:t>
              </w:r>
            </w:ins>
          </w:p>
        </w:tc>
        <w:tc>
          <w:tcPr>
            <w:tcW w:w="543" w:type="dxa"/>
            <w:noWrap/>
          </w:tcPr>
          <w:p w14:paraId="36932E81" w14:textId="77777777" w:rsidR="006502E6" w:rsidRPr="006502E6" w:rsidRDefault="006502E6" w:rsidP="006502E6">
            <w:pPr>
              <w:spacing w:line="240" w:lineRule="auto"/>
              <w:jc w:val="right"/>
              <w:rPr>
                <w:ins w:id="458" w:author="Szymon Mikolajczyk" w:date="2018-10-18T10:56:00Z"/>
                <w:color w:val="BFBFBF" w:themeColor="background1" w:themeShade="BF"/>
                <w:sz w:val="20"/>
                <w:szCs w:val="20"/>
              </w:rPr>
            </w:pPr>
            <w:ins w:id="459" w:author="Szymon Mikolajczyk" w:date="2018-10-18T10:56:00Z">
              <w:r w:rsidRPr="006502E6">
                <w:rPr>
                  <w:color w:val="BFBFBF" w:themeColor="background1" w:themeShade="BF"/>
                  <w:sz w:val="18"/>
                  <w:szCs w:val="18"/>
                </w:rPr>
                <w:t>2</w:t>
              </w:r>
            </w:ins>
          </w:p>
        </w:tc>
        <w:tc>
          <w:tcPr>
            <w:tcW w:w="544" w:type="dxa"/>
            <w:noWrap/>
          </w:tcPr>
          <w:p w14:paraId="476BDD0F" w14:textId="77777777" w:rsidR="006502E6" w:rsidRPr="006502E6" w:rsidRDefault="006502E6" w:rsidP="006502E6">
            <w:pPr>
              <w:spacing w:line="240" w:lineRule="auto"/>
              <w:jc w:val="right"/>
              <w:rPr>
                <w:ins w:id="460" w:author="Szymon Mikolajczyk" w:date="2018-10-18T10:56:00Z"/>
                <w:bCs/>
                <w:color w:val="BFBFBF" w:themeColor="background1" w:themeShade="BF"/>
                <w:sz w:val="20"/>
                <w:szCs w:val="20"/>
              </w:rPr>
            </w:pPr>
          </w:p>
        </w:tc>
        <w:tc>
          <w:tcPr>
            <w:tcW w:w="543" w:type="dxa"/>
            <w:noWrap/>
          </w:tcPr>
          <w:p w14:paraId="100C6C42" w14:textId="77777777" w:rsidR="006502E6" w:rsidRPr="006502E6" w:rsidRDefault="006502E6" w:rsidP="006502E6">
            <w:pPr>
              <w:spacing w:line="240" w:lineRule="auto"/>
              <w:jc w:val="right"/>
              <w:rPr>
                <w:ins w:id="461" w:author="Szymon Mikolajczyk" w:date="2018-10-18T10:56:00Z"/>
                <w:bCs/>
                <w:color w:val="BFBFBF" w:themeColor="background1" w:themeShade="BF"/>
                <w:sz w:val="20"/>
                <w:szCs w:val="20"/>
              </w:rPr>
            </w:pPr>
          </w:p>
        </w:tc>
        <w:tc>
          <w:tcPr>
            <w:tcW w:w="543" w:type="dxa"/>
            <w:noWrap/>
          </w:tcPr>
          <w:p w14:paraId="47A1D15B" w14:textId="77777777" w:rsidR="006502E6" w:rsidRPr="006502E6" w:rsidRDefault="006502E6" w:rsidP="006502E6">
            <w:pPr>
              <w:spacing w:line="240" w:lineRule="auto"/>
              <w:jc w:val="right"/>
              <w:rPr>
                <w:ins w:id="462" w:author="Szymon Mikolajczyk" w:date="2018-10-18T10:56:00Z"/>
                <w:bCs/>
                <w:color w:val="BFBFBF" w:themeColor="background1" w:themeShade="BF"/>
                <w:sz w:val="20"/>
                <w:szCs w:val="20"/>
              </w:rPr>
            </w:pPr>
          </w:p>
        </w:tc>
        <w:tc>
          <w:tcPr>
            <w:tcW w:w="544" w:type="dxa"/>
            <w:noWrap/>
          </w:tcPr>
          <w:p w14:paraId="25E95E6F" w14:textId="77777777" w:rsidR="006502E6" w:rsidRPr="006502E6" w:rsidRDefault="006502E6" w:rsidP="006502E6">
            <w:pPr>
              <w:spacing w:line="240" w:lineRule="auto"/>
              <w:jc w:val="right"/>
              <w:rPr>
                <w:ins w:id="463" w:author="Szymon Mikolajczyk" w:date="2018-10-18T10:56:00Z"/>
                <w:bCs/>
                <w:color w:val="BFBFBF" w:themeColor="background1" w:themeShade="BF"/>
                <w:sz w:val="20"/>
                <w:szCs w:val="20"/>
              </w:rPr>
            </w:pPr>
          </w:p>
        </w:tc>
        <w:tc>
          <w:tcPr>
            <w:tcW w:w="543" w:type="dxa"/>
            <w:noWrap/>
          </w:tcPr>
          <w:p w14:paraId="04D8A204" w14:textId="77777777" w:rsidR="006502E6" w:rsidRPr="006502E6" w:rsidRDefault="006502E6" w:rsidP="006502E6">
            <w:pPr>
              <w:spacing w:line="240" w:lineRule="auto"/>
              <w:jc w:val="right"/>
              <w:rPr>
                <w:ins w:id="464" w:author="Szymon Mikolajczyk" w:date="2018-10-18T10:56:00Z"/>
                <w:bCs/>
                <w:color w:val="BFBFBF" w:themeColor="background1" w:themeShade="BF"/>
                <w:sz w:val="20"/>
                <w:szCs w:val="20"/>
              </w:rPr>
            </w:pPr>
          </w:p>
        </w:tc>
        <w:tc>
          <w:tcPr>
            <w:tcW w:w="544" w:type="dxa"/>
          </w:tcPr>
          <w:p w14:paraId="05CC3731" w14:textId="77777777" w:rsidR="006502E6" w:rsidRPr="0091243A" w:rsidRDefault="006502E6" w:rsidP="006502E6">
            <w:pPr>
              <w:spacing w:line="240" w:lineRule="auto"/>
              <w:jc w:val="right"/>
              <w:rPr>
                <w:ins w:id="465" w:author="Szymon Mikolajczyk" w:date="2018-10-18T10:56:00Z"/>
                <w:color w:val="BFBFBF" w:themeColor="background1" w:themeShade="BF"/>
                <w:sz w:val="20"/>
                <w:szCs w:val="20"/>
              </w:rPr>
            </w:pPr>
          </w:p>
        </w:tc>
        <w:tc>
          <w:tcPr>
            <w:tcW w:w="1067" w:type="dxa"/>
            <w:noWrap/>
          </w:tcPr>
          <w:p w14:paraId="066E0E13" w14:textId="77777777" w:rsidR="006502E6" w:rsidRPr="00AD4E38" w:rsidRDefault="006502E6" w:rsidP="006502E6">
            <w:pPr>
              <w:spacing w:line="240" w:lineRule="auto"/>
              <w:jc w:val="right"/>
              <w:rPr>
                <w:ins w:id="466" w:author="Szymon Mikolajczyk" w:date="2018-10-18T10:56:00Z"/>
                <w:color w:val="000000"/>
                <w:sz w:val="20"/>
                <w:szCs w:val="20"/>
                <w:highlight w:val="green"/>
              </w:rPr>
            </w:pPr>
            <w:ins w:id="467" w:author="Szymon Mikolajczyk" w:date="2018-10-18T10:56:00Z">
              <w:r w:rsidRPr="00B26A59">
                <w:rPr>
                  <w:color w:val="000000"/>
                  <w:sz w:val="20"/>
                  <w:szCs w:val="20"/>
                </w:rPr>
                <w:t>3</w:t>
              </w:r>
            </w:ins>
          </w:p>
        </w:tc>
        <w:tc>
          <w:tcPr>
            <w:tcW w:w="1067" w:type="dxa"/>
          </w:tcPr>
          <w:p w14:paraId="471E9604" w14:textId="77777777" w:rsidR="006502E6" w:rsidRPr="00B26A59" w:rsidRDefault="006502E6" w:rsidP="006502E6">
            <w:pPr>
              <w:spacing w:line="240" w:lineRule="auto"/>
              <w:jc w:val="right"/>
              <w:rPr>
                <w:ins w:id="468" w:author="Szymon Mikolajczyk" w:date="2018-10-18T10:56:00Z"/>
                <w:color w:val="000000"/>
                <w:sz w:val="20"/>
                <w:szCs w:val="20"/>
              </w:rPr>
            </w:pPr>
          </w:p>
        </w:tc>
      </w:tr>
      <w:tr w:rsidR="006502E6" w:rsidRPr="00AB4911" w14:paraId="1CCF7185" w14:textId="77777777" w:rsidTr="006502E6">
        <w:trPr>
          <w:trHeight w:val="300"/>
          <w:ins w:id="469" w:author="Szymon Mikolajczyk" w:date="2018-10-18T10:56:00Z"/>
        </w:trPr>
        <w:tc>
          <w:tcPr>
            <w:tcW w:w="1335" w:type="dxa"/>
            <w:vMerge w:val="restart"/>
          </w:tcPr>
          <w:p w14:paraId="42C06813" w14:textId="77777777" w:rsidR="006502E6" w:rsidRPr="0083204B" w:rsidRDefault="006502E6" w:rsidP="006502E6">
            <w:pPr>
              <w:spacing w:line="240" w:lineRule="auto"/>
              <w:jc w:val="center"/>
              <w:rPr>
                <w:ins w:id="470" w:author="Szymon Mikolajczyk" w:date="2018-10-18T10:56:00Z"/>
                <w:b/>
                <w:bCs/>
                <w:color w:val="000000"/>
                <w:sz w:val="20"/>
                <w:szCs w:val="20"/>
              </w:rPr>
            </w:pPr>
            <w:ins w:id="471" w:author="Szymon Mikolajczyk" w:date="2018-10-18T10:56:00Z">
              <w:r w:rsidRPr="0083204B">
                <w:rPr>
                  <w:b/>
                  <w:bCs/>
                  <w:color w:val="000000"/>
                  <w:sz w:val="20"/>
                  <w:szCs w:val="20"/>
                </w:rPr>
                <w:t>South Sulawesi</w:t>
              </w:r>
            </w:ins>
          </w:p>
        </w:tc>
        <w:tc>
          <w:tcPr>
            <w:tcW w:w="1514" w:type="dxa"/>
            <w:noWrap/>
          </w:tcPr>
          <w:p w14:paraId="6A657E09" w14:textId="77777777" w:rsidR="006502E6" w:rsidRPr="0083204B" w:rsidRDefault="006502E6" w:rsidP="006502E6">
            <w:pPr>
              <w:spacing w:line="240" w:lineRule="auto"/>
              <w:jc w:val="left"/>
              <w:rPr>
                <w:ins w:id="472" w:author="Szymon Mikolajczyk" w:date="2018-10-18T10:56:00Z"/>
                <w:color w:val="000000"/>
                <w:sz w:val="20"/>
                <w:szCs w:val="20"/>
              </w:rPr>
            </w:pPr>
            <w:ins w:id="473"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52A11701" w14:textId="77777777" w:rsidR="006502E6" w:rsidRPr="006502E6" w:rsidRDefault="006502E6" w:rsidP="006502E6">
            <w:pPr>
              <w:spacing w:line="240" w:lineRule="auto"/>
              <w:jc w:val="right"/>
              <w:rPr>
                <w:ins w:id="474" w:author="Szymon Mikolajczyk" w:date="2018-10-18T10:56:00Z"/>
                <w:color w:val="BFBFBF" w:themeColor="background1" w:themeShade="BF"/>
                <w:sz w:val="20"/>
                <w:szCs w:val="20"/>
              </w:rPr>
            </w:pPr>
            <w:ins w:id="475" w:author="Szymon Mikolajczyk" w:date="2018-10-18T10:56:00Z">
              <w:r w:rsidRPr="006502E6">
                <w:rPr>
                  <w:color w:val="BFBFBF" w:themeColor="background1" w:themeShade="BF"/>
                  <w:sz w:val="18"/>
                  <w:szCs w:val="18"/>
                </w:rPr>
                <w:t>6</w:t>
              </w:r>
            </w:ins>
          </w:p>
        </w:tc>
        <w:tc>
          <w:tcPr>
            <w:tcW w:w="543" w:type="dxa"/>
            <w:noWrap/>
          </w:tcPr>
          <w:p w14:paraId="08FC653F" w14:textId="77777777" w:rsidR="006502E6" w:rsidRPr="006502E6" w:rsidRDefault="006502E6" w:rsidP="006502E6">
            <w:pPr>
              <w:spacing w:line="240" w:lineRule="auto"/>
              <w:jc w:val="right"/>
              <w:rPr>
                <w:ins w:id="476" w:author="Szymon Mikolajczyk" w:date="2018-10-18T10:56:00Z"/>
                <w:color w:val="BFBFBF" w:themeColor="background1" w:themeShade="BF"/>
                <w:sz w:val="20"/>
                <w:szCs w:val="20"/>
              </w:rPr>
            </w:pPr>
            <w:ins w:id="477" w:author="Szymon Mikolajczyk" w:date="2018-10-18T10:56:00Z">
              <w:r w:rsidRPr="006502E6">
                <w:rPr>
                  <w:color w:val="BFBFBF" w:themeColor="background1" w:themeShade="BF"/>
                  <w:sz w:val="18"/>
                  <w:szCs w:val="18"/>
                </w:rPr>
                <w:t>11</w:t>
              </w:r>
            </w:ins>
          </w:p>
        </w:tc>
        <w:tc>
          <w:tcPr>
            <w:tcW w:w="544" w:type="dxa"/>
            <w:noWrap/>
          </w:tcPr>
          <w:p w14:paraId="55C4DA3B" w14:textId="77777777" w:rsidR="006502E6" w:rsidRPr="006502E6" w:rsidRDefault="006502E6" w:rsidP="006502E6">
            <w:pPr>
              <w:spacing w:line="240" w:lineRule="auto"/>
              <w:jc w:val="right"/>
              <w:rPr>
                <w:ins w:id="478" w:author="Szymon Mikolajczyk" w:date="2018-10-18T10:56:00Z"/>
                <w:bCs/>
                <w:color w:val="BFBFBF" w:themeColor="background1" w:themeShade="BF"/>
                <w:sz w:val="20"/>
                <w:szCs w:val="20"/>
              </w:rPr>
            </w:pPr>
            <w:ins w:id="479" w:author="Szymon Mikolajczyk" w:date="2018-10-18T10:56:00Z">
              <w:r w:rsidRPr="006502E6">
                <w:rPr>
                  <w:color w:val="BFBFBF" w:themeColor="background1" w:themeShade="BF"/>
                  <w:sz w:val="18"/>
                  <w:szCs w:val="18"/>
                </w:rPr>
                <w:t>4</w:t>
              </w:r>
            </w:ins>
          </w:p>
        </w:tc>
        <w:tc>
          <w:tcPr>
            <w:tcW w:w="543" w:type="dxa"/>
            <w:noWrap/>
          </w:tcPr>
          <w:p w14:paraId="7BF4FA0C" w14:textId="77777777" w:rsidR="006502E6" w:rsidRPr="006502E6" w:rsidRDefault="006502E6" w:rsidP="006502E6">
            <w:pPr>
              <w:spacing w:line="240" w:lineRule="auto"/>
              <w:jc w:val="right"/>
              <w:rPr>
                <w:ins w:id="480" w:author="Szymon Mikolajczyk" w:date="2018-10-18T10:56:00Z"/>
                <w:bCs/>
                <w:color w:val="BFBFBF" w:themeColor="background1" w:themeShade="BF"/>
                <w:sz w:val="20"/>
                <w:szCs w:val="20"/>
              </w:rPr>
            </w:pPr>
            <w:ins w:id="481" w:author="Szymon Mikolajczyk" w:date="2018-10-18T10:56:00Z">
              <w:r w:rsidRPr="006502E6">
                <w:rPr>
                  <w:color w:val="BFBFBF" w:themeColor="background1" w:themeShade="BF"/>
                  <w:sz w:val="18"/>
                  <w:szCs w:val="18"/>
                </w:rPr>
                <w:t>2</w:t>
              </w:r>
            </w:ins>
          </w:p>
        </w:tc>
        <w:tc>
          <w:tcPr>
            <w:tcW w:w="543" w:type="dxa"/>
            <w:noWrap/>
          </w:tcPr>
          <w:p w14:paraId="00299ECA" w14:textId="77777777" w:rsidR="006502E6" w:rsidRPr="006502E6" w:rsidRDefault="006502E6" w:rsidP="006502E6">
            <w:pPr>
              <w:spacing w:line="240" w:lineRule="auto"/>
              <w:jc w:val="right"/>
              <w:rPr>
                <w:ins w:id="482" w:author="Szymon Mikolajczyk" w:date="2018-10-18T10:56:00Z"/>
                <w:bCs/>
                <w:color w:val="BFBFBF" w:themeColor="background1" w:themeShade="BF"/>
                <w:sz w:val="20"/>
                <w:szCs w:val="20"/>
              </w:rPr>
            </w:pPr>
            <w:ins w:id="483" w:author="Szymon Mikolajczyk" w:date="2018-10-18T10:56:00Z">
              <w:r w:rsidRPr="006502E6">
                <w:rPr>
                  <w:color w:val="BFBFBF" w:themeColor="background1" w:themeShade="BF"/>
                  <w:sz w:val="18"/>
                  <w:szCs w:val="18"/>
                </w:rPr>
                <w:t>0</w:t>
              </w:r>
            </w:ins>
          </w:p>
        </w:tc>
        <w:tc>
          <w:tcPr>
            <w:tcW w:w="544" w:type="dxa"/>
            <w:noWrap/>
          </w:tcPr>
          <w:p w14:paraId="57BD6BBF" w14:textId="77777777" w:rsidR="006502E6" w:rsidRPr="006502E6" w:rsidRDefault="006502E6" w:rsidP="006502E6">
            <w:pPr>
              <w:spacing w:line="240" w:lineRule="auto"/>
              <w:jc w:val="right"/>
              <w:rPr>
                <w:ins w:id="484" w:author="Szymon Mikolajczyk" w:date="2018-10-18T10:56:00Z"/>
                <w:bCs/>
                <w:color w:val="BFBFBF" w:themeColor="background1" w:themeShade="BF"/>
                <w:sz w:val="20"/>
                <w:szCs w:val="20"/>
              </w:rPr>
            </w:pPr>
            <w:ins w:id="485" w:author="Szymon Mikolajczyk" w:date="2018-10-18T10:56:00Z">
              <w:r w:rsidRPr="006502E6">
                <w:rPr>
                  <w:color w:val="BFBFBF" w:themeColor="background1" w:themeShade="BF"/>
                  <w:sz w:val="18"/>
                  <w:szCs w:val="18"/>
                </w:rPr>
                <w:t>1</w:t>
              </w:r>
            </w:ins>
          </w:p>
        </w:tc>
        <w:tc>
          <w:tcPr>
            <w:tcW w:w="543" w:type="dxa"/>
            <w:noWrap/>
          </w:tcPr>
          <w:p w14:paraId="18DB595B" w14:textId="77777777" w:rsidR="006502E6" w:rsidRPr="006502E6" w:rsidRDefault="006502E6" w:rsidP="006502E6">
            <w:pPr>
              <w:spacing w:line="240" w:lineRule="auto"/>
              <w:jc w:val="right"/>
              <w:rPr>
                <w:ins w:id="486" w:author="Szymon Mikolajczyk" w:date="2018-10-18T10:56:00Z"/>
                <w:bCs/>
                <w:color w:val="BFBFBF" w:themeColor="background1" w:themeShade="BF"/>
                <w:sz w:val="20"/>
                <w:szCs w:val="20"/>
              </w:rPr>
            </w:pPr>
            <w:ins w:id="487" w:author="Szymon Mikolajczyk" w:date="2018-10-18T10:56:00Z">
              <w:r w:rsidRPr="006502E6">
                <w:rPr>
                  <w:color w:val="BFBFBF" w:themeColor="background1" w:themeShade="BF"/>
                  <w:sz w:val="18"/>
                  <w:szCs w:val="18"/>
                </w:rPr>
                <w:t>2</w:t>
              </w:r>
            </w:ins>
          </w:p>
        </w:tc>
        <w:tc>
          <w:tcPr>
            <w:tcW w:w="544" w:type="dxa"/>
          </w:tcPr>
          <w:p w14:paraId="31FFA731" w14:textId="77777777" w:rsidR="006502E6" w:rsidRPr="0091243A" w:rsidRDefault="006502E6" w:rsidP="006502E6">
            <w:pPr>
              <w:spacing w:line="240" w:lineRule="auto"/>
              <w:jc w:val="right"/>
              <w:rPr>
                <w:ins w:id="488" w:author="Szymon Mikolajczyk" w:date="2018-10-18T10:56:00Z"/>
                <w:color w:val="BFBFBF" w:themeColor="background1" w:themeShade="BF"/>
                <w:sz w:val="20"/>
                <w:szCs w:val="20"/>
              </w:rPr>
            </w:pPr>
          </w:p>
        </w:tc>
        <w:tc>
          <w:tcPr>
            <w:tcW w:w="1067" w:type="dxa"/>
            <w:noWrap/>
          </w:tcPr>
          <w:p w14:paraId="37BDBFF1" w14:textId="77777777" w:rsidR="006502E6" w:rsidRPr="00B26A59" w:rsidRDefault="006502E6" w:rsidP="006502E6">
            <w:pPr>
              <w:spacing w:line="240" w:lineRule="auto"/>
              <w:jc w:val="right"/>
              <w:rPr>
                <w:ins w:id="489" w:author="Szymon Mikolajczyk" w:date="2018-10-18T10:56:00Z"/>
                <w:color w:val="000000"/>
                <w:sz w:val="20"/>
                <w:szCs w:val="20"/>
              </w:rPr>
            </w:pPr>
            <w:ins w:id="490" w:author="Szymon Mikolajczyk" w:date="2018-10-18T10:56:00Z">
              <w:r w:rsidRPr="00B26A59">
                <w:rPr>
                  <w:color w:val="000000"/>
                  <w:sz w:val="20"/>
                  <w:szCs w:val="20"/>
                </w:rPr>
                <w:t>26</w:t>
              </w:r>
            </w:ins>
          </w:p>
        </w:tc>
        <w:tc>
          <w:tcPr>
            <w:tcW w:w="1067" w:type="dxa"/>
          </w:tcPr>
          <w:p w14:paraId="057962C9" w14:textId="77777777" w:rsidR="006502E6" w:rsidRPr="00B26A59" w:rsidRDefault="006502E6" w:rsidP="006502E6">
            <w:pPr>
              <w:spacing w:line="240" w:lineRule="auto"/>
              <w:jc w:val="right"/>
              <w:rPr>
                <w:ins w:id="491" w:author="Szymon Mikolajczyk" w:date="2018-10-18T10:56:00Z"/>
                <w:color w:val="000000"/>
                <w:sz w:val="20"/>
                <w:szCs w:val="20"/>
              </w:rPr>
            </w:pPr>
          </w:p>
        </w:tc>
      </w:tr>
      <w:tr w:rsidR="006502E6" w:rsidRPr="00AB4911" w14:paraId="4EF19D8C" w14:textId="77777777" w:rsidTr="006502E6">
        <w:trPr>
          <w:trHeight w:val="300"/>
          <w:ins w:id="492" w:author="Szymon Mikolajczyk" w:date="2018-10-18T10:56:00Z"/>
        </w:trPr>
        <w:tc>
          <w:tcPr>
            <w:tcW w:w="1335" w:type="dxa"/>
            <w:vMerge/>
          </w:tcPr>
          <w:p w14:paraId="5D42AD24" w14:textId="77777777" w:rsidR="006502E6" w:rsidRPr="0083204B" w:rsidRDefault="006502E6" w:rsidP="006502E6">
            <w:pPr>
              <w:spacing w:line="240" w:lineRule="auto"/>
              <w:jc w:val="center"/>
              <w:rPr>
                <w:ins w:id="493" w:author="Szymon Mikolajczyk" w:date="2018-10-18T10:56:00Z"/>
                <w:b/>
                <w:bCs/>
                <w:color w:val="000000"/>
                <w:sz w:val="20"/>
                <w:szCs w:val="20"/>
              </w:rPr>
            </w:pPr>
          </w:p>
        </w:tc>
        <w:tc>
          <w:tcPr>
            <w:tcW w:w="1514" w:type="dxa"/>
            <w:noWrap/>
          </w:tcPr>
          <w:p w14:paraId="61F93643" w14:textId="77777777" w:rsidR="006502E6" w:rsidRPr="0083204B" w:rsidRDefault="006502E6" w:rsidP="006502E6">
            <w:pPr>
              <w:spacing w:line="240" w:lineRule="auto"/>
              <w:jc w:val="left"/>
              <w:rPr>
                <w:ins w:id="494" w:author="Szymon Mikolajczyk" w:date="2018-10-18T10:56:00Z"/>
                <w:color w:val="000000"/>
                <w:sz w:val="20"/>
                <w:szCs w:val="20"/>
              </w:rPr>
            </w:pPr>
            <w:ins w:id="495" w:author="Szymon Mikolajczyk" w:date="2018-10-18T10:56:00Z">
              <w:r>
                <w:rPr>
                  <w:color w:val="000000"/>
                  <w:sz w:val="20"/>
                  <w:szCs w:val="20"/>
                </w:rPr>
                <w:t>Total completed</w:t>
              </w:r>
            </w:ins>
          </w:p>
        </w:tc>
        <w:tc>
          <w:tcPr>
            <w:tcW w:w="543" w:type="dxa"/>
            <w:noWrap/>
          </w:tcPr>
          <w:p w14:paraId="30A38FAB" w14:textId="77777777" w:rsidR="006502E6" w:rsidRPr="006502E6" w:rsidRDefault="006502E6" w:rsidP="006502E6">
            <w:pPr>
              <w:spacing w:line="240" w:lineRule="auto"/>
              <w:jc w:val="right"/>
              <w:rPr>
                <w:ins w:id="496" w:author="Szymon Mikolajczyk" w:date="2018-10-18T10:56:00Z"/>
                <w:color w:val="BFBFBF" w:themeColor="background1" w:themeShade="BF"/>
                <w:sz w:val="20"/>
                <w:szCs w:val="20"/>
              </w:rPr>
            </w:pPr>
            <w:ins w:id="497" w:author="Szymon Mikolajczyk" w:date="2018-10-18T10:56:00Z">
              <w:r w:rsidRPr="006502E6">
                <w:rPr>
                  <w:color w:val="BFBFBF" w:themeColor="background1" w:themeShade="BF"/>
                  <w:sz w:val="18"/>
                  <w:szCs w:val="18"/>
                </w:rPr>
                <w:t>5</w:t>
              </w:r>
            </w:ins>
          </w:p>
        </w:tc>
        <w:tc>
          <w:tcPr>
            <w:tcW w:w="543" w:type="dxa"/>
            <w:noWrap/>
          </w:tcPr>
          <w:p w14:paraId="0DCB591C" w14:textId="77777777" w:rsidR="006502E6" w:rsidRPr="006502E6" w:rsidRDefault="006502E6" w:rsidP="006502E6">
            <w:pPr>
              <w:spacing w:line="240" w:lineRule="auto"/>
              <w:jc w:val="right"/>
              <w:rPr>
                <w:ins w:id="498" w:author="Szymon Mikolajczyk" w:date="2018-10-18T10:56:00Z"/>
                <w:color w:val="BFBFBF" w:themeColor="background1" w:themeShade="BF"/>
                <w:sz w:val="20"/>
                <w:szCs w:val="20"/>
              </w:rPr>
            </w:pPr>
            <w:ins w:id="499" w:author="Szymon Mikolajczyk" w:date="2018-10-18T10:56:00Z">
              <w:r w:rsidRPr="006502E6">
                <w:rPr>
                  <w:color w:val="BFBFBF" w:themeColor="background1" w:themeShade="BF"/>
                  <w:sz w:val="18"/>
                  <w:szCs w:val="18"/>
                </w:rPr>
                <w:t>7</w:t>
              </w:r>
            </w:ins>
          </w:p>
        </w:tc>
        <w:tc>
          <w:tcPr>
            <w:tcW w:w="544" w:type="dxa"/>
            <w:noWrap/>
          </w:tcPr>
          <w:p w14:paraId="4D262D4F" w14:textId="77777777" w:rsidR="006502E6" w:rsidRPr="006502E6" w:rsidRDefault="006502E6" w:rsidP="006502E6">
            <w:pPr>
              <w:spacing w:line="240" w:lineRule="auto"/>
              <w:jc w:val="right"/>
              <w:rPr>
                <w:ins w:id="500" w:author="Szymon Mikolajczyk" w:date="2018-10-18T10:56:00Z"/>
                <w:bCs/>
                <w:color w:val="BFBFBF" w:themeColor="background1" w:themeShade="BF"/>
                <w:sz w:val="20"/>
                <w:szCs w:val="20"/>
              </w:rPr>
            </w:pPr>
            <w:ins w:id="501" w:author="Szymon Mikolajczyk" w:date="2018-10-18T10:56:00Z">
              <w:r w:rsidRPr="006502E6">
                <w:rPr>
                  <w:color w:val="BFBFBF" w:themeColor="background1" w:themeShade="BF"/>
                  <w:sz w:val="18"/>
                  <w:szCs w:val="18"/>
                </w:rPr>
                <w:t>3</w:t>
              </w:r>
            </w:ins>
          </w:p>
        </w:tc>
        <w:tc>
          <w:tcPr>
            <w:tcW w:w="543" w:type="dxa"/>
            <w:noWrap/>
          </w:tcPr>
          <w:p w14:paraId="4CA51AFF" w14:textId="77777777" w:rsidR="006502E6" w:rsidRPr="006502E6" w:rsidRDefault="006502E6" w:rsidP="006502E6">
            <w:pPr>
              <w:spacing w:line="240" w:lineRule="auto"/>
              <w:jc w:val="right"/>
              <w:rPr>
                <w:ins w:id="502" w:author="Szymon Mikolajczyk" w:date="2018-10-18T10:56:00Z"/>
                <w:bCs/>
                <w:color w:val="BFBFBF" w:themeColor="background1" w:themeShade="BF"/>
                <w:sz w:val="20"/>
                <w:szCs w:val="20"/>
              </w:rPr>
            </w:pPr>
            <w:ins w:id="503" w:author="Szymon Mikolajczyk" w:date="2018-10-18T10:56:00Z">
              <w:r w:rsidRPr="006502E6">
                <w:rPr>
                  <w:color w:val="BFBFBF" w:themeColor="background1" w:themeShade="BF"/>
                  <w:sz w:val="18"/>
                  <w:szCs w:val="18"/>
                </w:rPr>
                <w:t>2</w:t>
              </w:r>
            </w:ins>
          </w:p>
        </w:tc>
        <w:tc>
          <w:tcPr>
            <w:tcW w:w="543" w:type="dxa"/>
            <w:noWrap/>
          </w:tcPr>
          <w:p w14:paraId="750986AB" w14:textId="77777777" w:rsidR="006502E6" w:rsidRPr="006502E6" w:rsidRDefault="006502E6" w:rsidP="006502E6">
            <w:pPr>
              <w:spacing w:line="240" w:lineRule="auto"/>
              <w:jc w:val="right"/>
              <w:rPr>
                <w:ins w:id="504" w:author="Szymon Mikolajczyk" w:date="2018-10-18T10:56:00Z"/>
                <w:bCs/>
                <w:color w:val="BFBFBF" w:themeColor="background1" w:themeShade="BF"/>
                <w:sz w:val="20"/>
                <w:szCs w:val="20"/>
              </w:rPr>
            </w:pPr>
          </w:p>
        </w:tc>
        <w:tc>
          <w:tcPr>
            <w:tcW w:w="544" w:type="dxa"/>
            <w:noWrap/>
          </w:tcPr>
          <w:p w14:paraId="09804CC1" w14:textId="77777777" w:rsidR="006502E6" w:rsidRPr="006502E6" w:rsidRDefault="006502E6" w:rsidP="006502E6">
            <w:pPr>
              <w:spacing w:line="240" w:lineRule="auto"/>
              <w:jc w:val="right"/>
              <w:rPr>
                <w:ins w:id="505" w:author="Szymon Mikolajczyk" w:date="2018-10-18T10:56:00Z"/>
                <w:bCs/>
                <w:color w:val="BFBFBF" w:themeColor="background1" w:themeShade="BF"/>
                <w:sz w:val="20"/>
                <w:szCs w:val="20"/>
              </w:rPr>
            </w:pPr>
            <w:ins w:id="506" w:author="Szymon Mikolajczyk" w:date="2018-10-18T10:56:00Z">
              <w:r w:rsidRPr="006502E6">
                <w:rPr>
                  <w:bCs/>
                  <w:color w:val="BFBFBF" w:themeColor="background1" w:themeShade="BF"/>
                  <w:sz w:val="20"/>
                  <w:szCs w:val="20"/>
                </w:rPr>
                <w:t>0</w:t>
              </w:r>
            </w:ins>
          </w:p>
        </w:tc>
        <w:tc>
          <w:tcPr>
            <w:tcW w:w="543" w:type="dxa"/>
            <w:noWrap/>
          </w:tcPr>
          <w:p w14:paraId="1A0D3AB1" w14:textId="77777777" w:rsidR="006502E6" w:rsidRPr="006502E6" w:rsidRDefault="006502E6" w:rsidP="006502E6">
            <w:pPr>
              <w:spacing w:line="240" w:lineRule="auto"/>
              <w:jc w:val="right"/>
              <w:rPr>
                <w:ins w:id="507" w:author="Szymon Mikolajczyk" w:date="2018-10-18T10:56:00Z"/>
                <w:bCs/>
                <w:color w:val="BFBFBF" w:themeColor="background1" w:themeShade="BF"/>
                <w:sz w:val="20"/>
                <w:szCs w:val="20"/>
              </w:rPr>
            </w:pPr>
            <w:ins w:id="508" w:author="Szymon Mikolajczyk" w:date="2018-10-18T10:56:00Z">
              <w:r w:rsidRPr="006502E6">
                <w:rPr>
                  <w:bCs/>
                  <w:color w:val="BFBFBF" w:themeColor="background1" w:themeShade="BF"/>
                  <w:sz w:val="20"/>
                  <w:szCs w:val="20"/>
                </w:rPr>
                <w:t>0</w:t>
              </w:r>
            </w:ins>
          </w:p>
        </w:tc>
        <w:tc>
          <w:tcPr>
            <w:tcW w:w="544" w:type="dxa"/>
          </w:tcPr>
          <w:p w14:paraId="08916315" w14:textId="77777777" w:rsidR="006502E6" w:rsidRPr="0091243A" w:rsidRDefault="006502E6" w:rsidP="006502E6">
            <w:pPr>
              <w:spacing w:line="240" w:lineRule="auto"/>
              <w:jc w:val="right"/>
              <w:rPr>
                <w:ins w:id="509" w:author="Szymon Mikolajczyk" w:date="2018-10-18T10:56:00Z"/>
                <w:color w:val="BFBFBF" w:themeColor="background1" w:themeShade="BF"/>
                <w:sz w:val="20"/>
                <w:szCs w:val="20"/>
              </w:rPr>
            </w:pPr>
          </w:p>
        </w:tc>
        <w:tc>
          <w:tcPr>
            <w:tcW w:w="1067" w:type="dxa"/>
            <w:noWrap/>
          </w:tcPr>
          <w:p w14:paraId="4C92DABE" w14:textId="77777777" w:rsidR="006502E6" w:rsidRPr="00B26A59" w:rsidRDefault="006502E6" w:rsidP="006502E6">
            <w:pPr>
              <w:spacing w:line="240" w:lineRule="auto"/>
              <w:jc w:val="right"/>
              <w:rPr>
                <w:ins w:id="510" w:author="Szymon Mikolajczyk" w:date="2018-10-18T10:56:00Z"/>
                <w:color w:val="000000"/>
                <w:sz w:val="20"/>
                <w:szCs w:val="20"/>
              </w:rPr>
            </w:pPr>
            <w:ins w:id="511" w:author="Szymon Mikolajczyk" w:date="2018-10-18T10:56:00Z">
              <w:r w:rsidRPr="00B26A59">
                <w:rPr>
                  <w:color w:val="000000"/>
                  <w:sz w:val="20"/>
                  <w:szCs w:val="20"/>
                </w:rPr>
                <w:t>17</w:t>
              </w:r>
            </w:ins>
          </w:p>
        </w:tc>
        <w:tc>
          <w:tcPr>
            <w:tcW w:w="1067" w:type="dxa"/>
          </w:tcPr>
          <w:p w14:paraId="38DE9B1E" w14:textId="77777777" w:rsidR="006502E6" w:rsidRPr="00B26A59" w:rsidRDefault="006502E6" w:rsidP="006502E6">
            <w:pPr>
              <w:spacing w:line="240" w:lineRule="auto"/>
              <w:jc w:val="right"/>
              <w:rPr>
                <w:ins w:id="512" w:author="Szymon Mikolajczyk" w:date="2018-10-18T10:56:00Z"/>
                <w:color w:val="000000"/>
                <w:sz w:val="20"/>
                <w:szCs w:val="20"/>
              </w:rPr>
            </w:pPr>
          </w:p>
        </w:tc>
      </w:tr>
      <w:tr w:rsidR="006502E6" w:rsidRPr="00AB4911" w14:paraId="2AA15C66" w14:textId="77777777" w:rsidTr="006502E6">
        <w:trPr>
          <w:trHeight w:val="300"/>
          <w:ins w:id="513" w:author="Szymon Mikolajczyk" w:date="2018-10-18T10:56:00Z"/>
        </w:trPr>
        <w:tc>
          <w:tcPr>
            <w:tcW w:w="1335" w:type="dxa"/>
            <w:vMerge w:val="restart"/>
          </w:tcPr>
          <w:p w14:paraId="2635E0EC" w14:textId="77777777" w:rsidR="006502E6" w:rsidRPr="0083204B" w:rsidRDefault="006502E6" w:rsidP="006502E6">
            <w:pPr>
              <w:spacing w:line="240" w:lineRule="auto"/>
              <w:jc w:val="center"/>
              <w:rPr>
                <w:ins w:id="514" w:author="Szymon Mikolajczyk" w:date="2018-10-18T10:56:00Z"/>
                <w:b/>
                <w:bCs/>
                <w:color w:val="000000"/>
                <w:sz w:val="20"/>
                <w:szCs w:val="20"/>
              </w:rPr>
            </w:pPr>
            <w:ins w:id="515" w:author="Szymon Mikolajczyk" w:date="2018-10-18T10:56:00Z">
              <w:r w:rsidRPr="0083204B">
                <w:rPr>
                  <w:b/>
                  <w:bCs/>
                  <w:color w:val="000000"/>
                  <w:sz w:val="20"/>
                  <w:szCs w:val="20"/>
                </w:rPr>
                <w:t>Yogyakarta</w:t>
              </w:r>
            </w:ins>
          </w:p>
        </w:tc>
        <w:tc>
          <w:tcPr>
            <w:tcW w:w="1514" w:type="dxa"/>
            <w:noWrap/>
          </w:tcPr>
          <w:p w14:paraId="7C028823" w14:textId="77777777" w:rsidR="006502E6" w:rsidRPr="0083204B" w:rsidRDefault="006502E6" w:rsidP="006502E6">
            <w:pPr>
              <w:spacing w:line="240" w:lineRule="auto"/>
              <w:jc w:val="left"/>
              <w:rPr>
                <w:ins w:id="516" w:author="Szymon Mikolajczyk" w:date="2018-10-18T10:56:00Z"/>
                <w:color w:val="000000"/>
                <w:sz w:val="20"/>
                <w:szCs w:val="20"/>
              </w:rPr>
            </w:pPr>
            <w:ins w:id="517"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tcPr>
          <w:p w14:paraId="082D8EB8" w14:textId="77777777" w:rsidR="006502E6" w:rsidRPr="006502E6" w:rsidRDefault="006502E6" w:rsidP="006502E6">
            <w:pPr>
              <w:spacing w:line="240" w:lineRule="auto"/>
              <w:jc w:val="right"/>
              <w:rPr>
                <w:ins w:id="518" w:author="Szymon Mikolajczyk" w:date="2018-10-18T10:56:00Z"/>
                <w:color w:val="BFBFBF" w:themeColor="background1" w:themeShade="BF"/>
                <w:sz w:val="20"/>
                <w:szCs w:val="20"/>
              </w:rPr>
            </w:pPr>
            <w:ins w:id="519" w:author="Szymon Mikolajczyk" w:date="2018-10-18T10:56:00Z">
              <w:r w:rsidRPr="006502E6">
                <w:rPr>
                  <w:color w:val="BFBFBF" w:themeColor="background1" w:themeShade="BF"/>
                  <w:sz w:val="18"/>
                  <w:szCs w:val="18"/>
                </w:rPr>
                <w:t>6</w:t>
              </w:r>
            </w:ins>
          </w:p>
        </w:tc>
        <w:tc>
          <w:tcPr>
            <w:tcW w:w="543" w:type="dxa"/>
            <w:noWrap/>
          </w:tcPr>
          <w:p w14:paraId="56C8E0D0" w14:textId="77777777" w:rsidR="006502E6" w:rsidRPr="006502E6" w:rsidRDefault="006502E6" w:rsidP="006502E6">
            <w:pPr>
              <w:spacing w:line="240" w:lineRule="auto"/>
              <w:jc w:val="right"/>
              <w:rPr>
                <w:ins w:id="520" w:author="Szymon Mikolajczyk" w:date="2018-10-18T10:56:00Z"/>
                <w:color w:val="BFBFBF" w:themeColor="background1" w:themeShade="BF"/>
                <w:sz w:val="20"/>
                <w:szCs w:val="20"/>
              </w:rPr>
            </w:pPr>
            <w:ins w:id="521" w:author="Szymon Mikolajczyk" w:date="2018-10-18T10:56:00Z">
              <w:r w:rsidRPr="006502E6">
                <w:rPr>
                  <w:color w:val="BFBFBF" w:themeColor="background1" w:themeShade="BF"/>
                  <w:sz w:val="18"/>
                  <w:szCs w:val="18"/>
                </w:rPr>
                <w:t>2</w:t>
              </w:r>
            </w:ins>
          </w:p>
        </w:tc>
        <w:tc>
          <w:tcPr>
            <w:tcW w:w="544" w:type="dxa"/>
            <w:noWrap/>
          </w:tcPr>
          <w:p w14:paraId="73657FB3" w14:textId="77777777" w:rsidR="006502E6" w:rsidRPr="006502E6" w:rsidRDefault="006502E6" w:rsidP="006502E6">
            <w:pPr>
              <w:spacing w:line="240" w:lineRule="auto"/>
              <w:jc w:val="right"/>
              <w:rPr>
                <w:ins w:id="522" w:author="Szymon Mikolajczyk" w:date="2018-10-18T10:56:00Z"/>
                <w:bCs/>
                <w:color w:val="BFBFBF" w:themeColor="background1" w:themeShade="BF"/>
                <w:sz w:val="20"/>
                <w:szCs w:val="20"/>
              </w:rPr>
            </w:pPr>
            <w:ins w:id="523" w:author="Szymon Mikolajczyk" w:date="2018-10-18T10:56:00Z">
              <w:r w:rsidRPr="006502E6">
                <w:rPr>
                  <w:color w:val="BFBFBF" w:themeColor="background1" w:themeShade="BF"/>
                  <w:sz w:val="18"/>
                  <w:szCs w:val="18"/>
                </w:rPr>
                <w:t>3</w:t>
              </w:r>
            </w:ins>
          </w:p>
        </w:tc>
        <w:tc>
          <w:tcPr>
            <w:tcW w:w="543" w:type="dxa"/>
            <w:noWrap/>
          </w:tcPr>
          <w:p w14:paraId="17E0E4B3" w14:textId="77777777" w:rsidR="006502E6" w:rsidRPr="006502E6" w:rsidRDefault="006502E6" w:rsidP="006502E6">
            <w:pPr>
              <w:spacing w:line="240" w:lineRule="auto"/>
              <w:jc w:val="right"/>
              <w:rPr>
                <w:ins w:id="524" w:author="Szymon Mikolajczyk" w:date="2018-10-18T10:56:00Z"/>
                <w:bCs/>
                <w:color w:val="BFBFBF" w:themeColor="background1" w:themeShade="BF"/>
                <w:sz w:val="20"/>
                <w:szCs w:val="20"/>
              </w:rPr>
            </w:pPr>
            <w:ins w:id="525" w:author="Szymon Mikolajczyk" w:date="2018-10-18T10:56:00Z">
              <w:r w:rsidRPr="006502E6">
                <w:rPr>
                  <w:color w:val="BFBFBF" w:themeColor="background1" w:themeShade="BF"/>
                  <w:sz w:val="18"/>
                  <w:szCs w:val="18"/>
                </w:rPr>
                <w:t>1</w:t>
              </w:r>
            </w:ins>
          </w:p>
        </w:tc>
        <w:tc>
          <w:tcPr>
            <w:tcW w:w="543" w:type="dxa"/>
            <w:noWrap/>
          </w:tcPr>
          <w:p w14:paraId="29B26572" w14:textId="77777777" w:rsidR="006502E6" w:rsidRPr="006502E6" w:rsidRDefault="006502E6" w:rsidP="006502E6">
            <w:pPr>
              <w:spacing w:line="240" w:lineRule="auto"/>
              <w:jc w:val="right"/>
              <w:rPr>
                <w:ins w:id="526" w:author="Szymon Mikolajczyk" w:date="2018-10-18T10:56:00Z"/>
                <w:bCs/>
                <w:color w:val="BFBFBF" w:themeColor="background1" w:themeShade="BF"/>
                <w:sz w:val="20"/>
                <w:szCs w:val="20"/>
              </w:rPr>
            </w:pPr>
          </w:p>
        </w:tc>
        <w:tc>
          <w:tcPr>
            <w:tcW w:w="544" w:type="dxa"/>
            <w:noWrap/>
          </w:tcPr>
          <w:p w14:paraId="3BEA85A7" w14:textId="77777777" w:rsidR="006502E6" w:rsidRPr="006502E6" w:rsidRDefault="006502E6" w:rsidP="006502E6">
            <w:pPr>
              <w:spacing w:line="240" w:lineRule="auto"/>
              <w:jc w:val="right"/>
              <w:rPr>
                <w:ins w:id="527" w:author="Szymon Mikolajczyk" w:date="2018-10-18T10:56:00Z"/>
                <w:bCs/>
                <w:color w:val="BFBFBF" w:themeColor="background1" w:themeShade="BF"/>
                <w:sz w:val="20"/>
                <w:szCs w:val="20"/>
              </w:rPr>
            </w:pPr>
          </w:p>
        </w:tc>
        <w:tc>
          <w:tcPr>
            <w:tcW w:w="543" w:type="dxa"/>
            <w:noWrap/>
          </w:tcPr>
          <w:p w14:paraId="2F163D32" w14:textId="77777777" w:rsidR="006502E6" w:rsidRPr="006502E6" w:rsidRDefault="006502E6" w:rsidP="006502E6">
            <w:pPr>
              <w:spacing w:line="240" w:lineRule="auto"/>
              <w:jc w:val="right"/>
              <w:rPr>
                <w:ins w:id="528" w:author="Szymon Mikolajczyk" w:date="2018-10-18T10:56:00Z"/>
                <w:bCs/>
                <w:color w:val="BFBFBF" w:themeColor="background1" w:themeShade="BF"/>
                <w:sz w:val="20"/>
                <w:szCs w:val="20"/>
              </w:rPr>
            </w:pPr>
          </w:p>
        </w:tc>
        <w:tc>
          <w:tcPr>
            <w:tcW w:w="544" w:type="dxa"/>
          </w:tcPr>
          <w:p w14:paraId="033685BA" w14:textId="77777777" w:rsidR="006502E6" w:rsidRPr="0091243A" w:rsidRDefault="006502E6" w:rsidP="006502E6">
            <w:pPr>
              <w:spacing w:line="240" w:lineRule="auto"/>
              <w:jc w:val="right"/>
              <w:rPr>
                <w:ins w:id="529" w:author="Szymon Mikolajczyk" w:date="2018-10-18T10:56:00Z"/>
                <w:color w:val="BFBFBF" w:themeColor="background1" w:themeShade="BF"/>
                <w:sz w:val="20"/>
                <w:szCs w:val="20"/>
              </w:rPr>
            </w:pPr>
          </w:p>
        </w:tc>
        <w:tc>
          <w:tcPr>
            <w:tcW w:w="1067" w:type="dxa"/>
            <w:noWrap/>
          </w:tcPr>
          <w:p w14:paraId="5DB4ECE3" w14:textId="77777777" w:rsidR="006502E6" w:rsidRPr="0083204B" w:rsidRDefault="006502E6" w:rsidP="006502E6">
            <w:pPr>
              <w:spacing w:line="240" w:lineRule="auto"/>
              <w:jc w:val="right"/>
              <w:rPr>
                <w:ins w:id="530" w:author="Szymon Mikolajczyk" w:date="2018-10-18T10:56:00Z"/>
                <w:color w:val="000000"/>
                <w:sz w:val="20"/>
                <w:szCs w:val="20"/>
              </w:rPr>
            </w:pPr>
            <w:ins w:id="531" w:author="Szymon Mikolajczyk" w:date="2018-10-18T10:56:00Z">
              <w:r w:rsidRPr="0083204B">
                <w:rPr>
                  <w:color w:val="000000"/>
                  <w:sz w:val="20"/>
                  <w:szCs w:val="20"/>
                </w:rPr>
                <w:t>12</w:t>
              </w:r>
            </w:ins>
          </w:p>
        </w:tc>
        <w:tc>
          <w:tcPr>
            <w:tcW w:w="1067" w:type="dxa"/>
          </w:tcPr>
          <w:p w14:paraId="00F0A2C7" w14:textId="77777777" w:rsidR="006502E6" w:rsidRPr="0083204B" w:rsidRDefault="006502E6" w:rsidP="006502E6">
            <w:pPr>
              <w:spacing w:line="240" w:lineRule="auto"/>
              <w:jc w:val="right"/>
              <w:rPr>
                <w:ins w:id="532" w:author="Szymon Mikolajczyk" w:date="2018-10-18T10:56:00Z"/>
                <w:color w:val="000000"/>
                <w:sz w:val="20"/>
                <w:szCs w:val="20"/>
              </w:rPr>
            </w:pPr>
          </w:p>
        </w:tc>
      </w:tr>
      <w:tr w:rsidR="006502E6" w:rsidRPr="00AB4911" w14:paraId="371339ED" w14:textId="77777777" w:rsidTr="006502E6">
        <w:trPr>
          <w:trHeight w:val="300"/>
          <w:ins w:id="533" w:author="Szymon Mikolajczyk" w:date="2018-10-18T10:56:00Z"/>
        </w:trPr>
        <w:tc>
          <w:tcPr>
            <w:tcW w:w="1335" w:type="dxa"/>
            <w:vMerge/>
          </w:tcPr>
          <w:p w14:paraId="0B628010" w14:textId="77777777" w:rsidR="006502E6" w:rsidRPr="0083204B" w:rsidRDefault="006502E6" w:rsidP="006502E6">
            <w:pPr>
              <w:spacing w:line="240" w:lineRule="auto"/>
              <w:jc w:val="left"/>
              <w:rPr>
                <w:ins w:id="534" w:author="Szymon Mikolajczyk" w:date="2018-10-18T10:56:00Z"/>
                <w:b/>
                <w:bCs/>
                <w:color w:val="000000"/>
                <w:sz w:val="20"/>
                <w:szCs w:val="20"/>
              </w:rPr>
            </w:pPr>
          </w:p>
        </w:tc>
        <w:tc>
          <w:tcPr>
            <w:tcW w:w="1514" w:type="dxa"/>
            <w:noWrap/>
          </w:tcPr>
          <w:p w14:paraId="5CD79DF8" w14:textId="77777777" w:rsidR="006502E6" w:rsidRPr="0083204B" w:rsidRDefault="006502E6" w:rsidP="006502E6">
            <w:pPr>
              <w:spacing w:line="240" w:lineRule="auto"/>
              <w:jc w:val="left"/>
              <w:rPr>
                <w:ins w:id="535" w:author="Szymon Mikolajczyk" w:date="2018-10-18T10:56:00Z"/>
                <w:color w:val="000000"/>
                <w:sz w:val="20"/>
                <w:szCs w:val="20"/>
              </w:rPr>
            </w:pPr>
            <w:ins w:id="536" w:author="Szymon Mikolajczyk" w:date="2018-10-18T10:56:00Z">
              <w:r>
                <w:rPr>
                  <w:color w:val="000000"/>
                  <w:sz w:val="20"/>
                  <w:szCs w:val="20"/>
                </w:rPr>
                <w:t>Total completed</w:t>
              </w:r>
            </w:ins>
          </w:p>
        </w:tc>
        <w:tc>
          <w:tcPr>
            <w:tcW w:w="543" w:type="dxa"/>
            <w:noWrap/>
          </w:tcPr>
          <w:p w14:paraId="56D42579" w14:textId="77777777" w:rsidR="006502E6" w:rsidRPr="006502E6" w:rsidRDefault="006502E6" w:rsidP="006502E6">
            <w:pPr>
              <w:spacing w:line="240" w:lineRule="auto"/>
              <w:jc w:val="right"/>
              <w:rPr>
                <w:ins w:id="537" w:author="Szymon Mikolajczyk" w:date="2018-10-18T10:56:00Z"/>
                <w:color w:val="BFBFBF" w:themeColor="background1" w:themeShade="BF"/>
                <w:sz w:val="20"/>
                <w:szCs w:val="20"/>
              </w:rPr>
            </w:pPr>
            <w:ins w:id="538" w:author="Szymon Mikolajczyk" w:date="2018-10-18T10:56:00Z">
              <w:r w:rsidRPr="006502E6">
                <w:rPr>
                  <w:color w:val="BFBFBF" w:themeColor="background1" w:themeShade="BF"/>
                  <w:sz w:val="18"/>
                  <w:szCs w:val="18"/>
                </w:rPr>
                <w:t>6</w:t>
              </w:r>
            </w:ins>
          </w:p>
        </w:tc>
        <w:tc>
          <w:tcPr>
            <w:tcW w:w="543" w:type="dxa"/>
            <w:noWrap/>
          </w:tcPr>
          <w:p w14:paraId="23AE642E" w14:textId="77777777" w:rsidR="006502E6" w:rsidRPr="006502E6" w:rsidRDefault="006502E6" w:rsidP="006502E6">
            <w:pPr>
              <w:spacing w:line="240" w:lineRule="auto"/>
              <w:jc w:val="right"/>
              <w:rPr>
                <w:ins w:id="539" w:author="Szymon Mikolajczyk" w:date="2018-10-18T10:56:00Z"/>
                <w:color w:val="BFBFBF" w:themeColor="background1" w:themeShade="BF"/>
                <w:sz w:val="20"/>
                <w:szCs w:val="20"/>
              </w:rPr>
            </w:pPr>
            <w:ins w:id="540" w:author="Szymon Mikolajczyk" w:date="2018-10-18T10:56:00Z">
              <w:r w:rsidRPr="006502E6">
                <w:rPr>
                  <w:color w:val="BFBFBF" w:themeColor="background1" w:themeShade="BF"/>
                  <w:sz w:val="18"/>
                  <w:szCs w:val="18"/>
                </w:rPr>
                <w:t>2</w:t>
              </w:r>
            </w:ins>
          </w:p>
        </w:tc>
        <w:tc>
          <w:tcPr>
            <w:tcW w:w="544" w:type="dxa"/>
            <w:noWrap/>
          </w:tcPr>
          <w:p w14:paraId="74460EA7" w14:textId="77777777" w:rsidR="006502E6" w:rsidRPr="006502E6" w:rsidRDefault="006502E6" w:rsidP="006502E6">
            <w:pPr>
              <w:spacing w:line="240" w:lineRule="auto"/>
              <w:jc w:val="right"/>
              <w:rPr>
                <w:ins w:id="541" w:author="Szymon Mikolajczyk" w:date="2018-10-18T10:56:00Z"/>
                <w:bCs/>
                <w:color w:val="BFBFBF" w:themeColor="background1" w:themeShade="BF"/>
                <w:sz w:val="20"/>
                <w:szCs w:val="20"/>
              </w:rPr>
            </w:pPr>
            <w:ins w:id="542" w:author="Szymon Mikolajczyk" w:date="2018-10-18T10:56:00Z">
              <w:r w:rsidRPr="006502E6">
                <w:rPr>
                  <w:color w:val="BFBFBF" w:themeColor="background1" w:themeShade="BF"/>
                  <w:sz w:val="18"/>
                  <w:szCs w:val="18"/>
                </w:rPr>
                <w:t>3</w:t>
              </w:r>
            </w:ins>
          </w:p>
        </w:tc>
        <w:tc>
          <w:tcPr>
            <w:tcW w:w="543" w:type="dxa"/>
            <w:noWrap/>
          </w:tcPr>
          <w:p w14:paraId="3EAD039F" w14:textId="77777777" w:rsidR="006502E6" w:rsidRPr="006502E6" w:rsidRDefault="006502E6" w:rsidP="006502E6">
            <w:pPr>
              <w:spacing w:line="240" w:lineRule="auto"/>
              <w:jc w:val="right"/>
              <w:rPr>
                <w:ins w:id="543" w:author="Szymon Mikolajczyk" w:date="2018-10-18T10:56:00Z"/>
                <w:bCs/>
                <w:color w:val="BFBFBF" w:themeColor="background1" w:themeShade="BF"/>
                <w:sz w:val="20"/>
                <w:szCs w:val="20"/>
              </w:rPr>
            </w:pPr>
            <w:ins w:id="544" w:author="Szymon Mikolajczyk" w:date="2018-10-18T10:56:00Z">
              <w:r w:rsidRPr="006502E6">
                <w:rPr>
                  <w:color w:val="BFBFBF" w:themeColor="background1" w:themeShade="BF"/>
                  <w:sz w:val="18"/>
                  <w:szCs w:val="18"/>
                </w:rPr>
                <w:t>1</w:t>
              </w:r>
            </w:ins>
          </w:p>
        </w:tc>
        <w:tc>
          <w:tcPr>
            <w:tcW w:w="543" w:type="dxa"/>
            <w:noWrap/>
          </w:tcPr>
          <w:p w14:paraId="0E70B46B" w14:textId="77777777" w:rsidR="006502E6" w:rsidRPr="006502E6" w:rsidRDefault="006502E6" w:rsidP="006502E6">
            <w:pPr>
              <w:spacing w:line="240" w:lineRule="auto"/>
              <w:jc w:val="right"/>
              <w:rPr>
                <w:ins w:id="545" w:author="Szymon Mikolajczyk" w:date="2018-10-18T10:56:00Z"/>
                <w:bCs/>
                <w:color w:val="BFBFBF" w:themeColor="background1" w:themeShade="BF"/>
                <w:sz w:val="20"/>
                <w:szCs w:val="20"/>
              </w:rPr>
            </w:pPr>
          </w:p>
        </w:tc>
        <w:tc>
          <w:tcPr>
            <w:tcW w:w="544" w:type="dxa"/>
            <w:noWrap/>
          </w:tcPr>
          <w:p w14:paraId="14C6358E" w14:textId="77777777" w:rsidR="006502E6" w:rsidRPr="006502E6" w:rsidRDefault="006502E6" w:rsidP="006502E6">
            <w:pPr>
              <w:spacing w:line="240" w:lineRule="auto"/>
              <w:jc w:val="right"/>
              <w:rPr>
                <w:ins w:id="546" w:author="Szymon Mikolajczyk" w:date="2018-10-18T10:56:00Z"/>
                <w:bCs/>
                <w:color w:val="BFBFBF" w:themeColor="background1" w:themeShade="BF"/>
                <w:sz w:val="20"/>
                <w:szCs w:val="20"/>
              </w:rPr>
            </w:pPr>
          </w:p>
        </w:tc>
        <w:tc>
          <w:tcPr>
            <w:tcW w:w="543" w:type="dxa"/>
            <w:noWrap/>
          </w:tcPr>
          <w:p w14:paraId="13014368" w14:textId="77777777" w:rsidR="006502E6" w:rsidRPr="006502E6" w:rsidRDefault="006502E6" w:rsidP="006502E6">
            <w:pPr>
              <w:spacing w:line="240" w:lineRule="auto"/>
              <w:jc w:val="right"/>
              <w:rPr>
                <w:ins w:id="547" w:author="Szymon Mikolajczyk" w:date="2018-10-18T10:56:00Z"/>
                <w:bCs/>
                <w:color w:val="BFBFBF" w:themeColor="background1" w:themeShade="BF"/>
                <w:sz w:val="20"/>
                <w:szCs w:val="20"/>
              </w:rPr>
            </w:pPr>
          </w:p>
        </w:tc>
        <w:tc>
          <w:tcPr>
            <w:tcW w:w="544" w:type="dxa"/>
          </w:tcPr>
          <w:p w14:paraId="3283B6D0" w14:textId="77777777" w:rsidR="006502E6" w:rsidRPr="0091243A" w:rsidRDefault="006502E6" w:rsidP="006502E6">
            <w:pPr>
              <w:spacing w:line="240" w:lineRule="auto"/>
              <w:jc w:val="right"/>
              <w:rPr>
                <w:ins w:id="548" w:author="Szymon Mikolajczyk" w:date="2018-10-18T10:56:00Z"/>
                <w:color w:val="BFBFBF" w:themeColor="background1" w:themeShade="BF"/>
                <w:sz w:val="20"/>
                <w:szCs w:val="20"/>
              </w:rPr>
            </w:pPr>
          </w:p>
        </w:tc>
        <w:tc>
          <w:tcPr>
            <w:tcW w:w="1067" w:type="dxa"/>
            <w:noWrap/>
          </w:tcPr>
          <w:p w14:paraId="02090EBA" w14:textId="77777777" w:rsidR="006502E6" w:rsidRPr="0083204B" w:rsidRDefault="006502E6" w:rsidP="006502E6">
            <w:pPr>
              <w:spacing w:line="240" w:lineRule="auto"/>
              <w:jc w:val="right"/>
              <w:rPr>
                <w:ins w:id="549" w:author="Szymon Mikolajczyk" w:date="2018-10-18T10:56:00Z"/>
                <w:color w:val="000000"/>
                <w:sz w:val="20"/>
                <w:szCs w:val="20"/>
              </w:rPr>
            </w:pPr>
            <w:ins w:id="550" w:author="Szymon Mikolajczyk" w:date="2018-10-18T10:56:00Z">
              <w:r w:rsidRPr="0083204B">
                <w:rPr>
                  <w:color w:val="000000"/>
                  <w:sz w:val="20"/>
                  <w:szCs w:val="20"/>
                </w:rPr>
                <w:t>12</w:t>
              </w:r>
            </w:ins>
          </w:p>
        </w:tc>
        <w:tc>
          <w:tcPr>
            <w:tcW w:w="1067" w:type="dxa"/>
          </w:tcPr>
          <w:p w14:paraId="30869BC9" w14:textId="77777777" w:rsidR="006502E6" w:rsidRPr="0083204B" w:rsidRDefault="006502E6" w:rsidP="006502E6">
            <w:pPr>
              <w:spacing w:line="240" w:lineRule="auto"/>
              <w:jc w:val="right"/>
              <w:rPr>
                <w:ins w:id="551" w:author="Szymon Mikolajczyk" w:date="2018-10-18T10:56:00Z"/>
                <w:color w:val="000000"/>
                <w:sz w:val="20"/>
                <w:szCs w:val="20"/>
              </w:rPr>
            </w:pPr>
          </w:p>
        </w:tc>
      </w:tr>
      <w:tr w:rsidR="006502E6" w:rsidRPr="00AB4911" w14:paraId="5D0439C4" w14:textId="77777777" w:rsidTr="006502E6">
        <w:trPr>
          <w:trHeight w:val="300"/>
          <w:ins w:id="552" w:author="Szymon Mikolajczyk" w:date="2018-10-18T10:56:00Z"/>
        </w:trPr>
        <w:tc>
          <w:tcPr>
            <w:tcW w:w="8263" w:type="dxa"/>
            <w:gridSpan w:val="11"/>
          </w:tcPr>
          <w:p w14:paraId="77A203A6" w14:textId="1095AF17" w:rsidR="006502E6" w:rsidRPr="00E70641" w:rsidRDefault="006502E6" w:rsidP="006502E6">
            <w:pPr>
              <w:spacing w:line="240" w:lineRule="auto"/>
              <w:jc w:val="right"/>
              <w:rPr>
                <w:ins w:id="553" w:author="Szymon Mikolajczyk" w:date="2018-10-18T10:56:00Z"/>
                <w:b/>
                <w:bCs/>
                <w:color w:val="BFBFBF" w:themeColor="background1" w:themeShade="BF"/>
                <w:sz w:val="20"/>
                <w:szCs w:val="20"/>
              </w:rPr>
            </w:pPr>
            <w:ins w:id="554" w:author="Szymon Mikolajczyk" w:date="2018-10-18T10:56:00Z">
              <w:r w:rsidRPr="00E70641">
                <w:rPr>
                  <w:b/>
                  <w:bCs/>
                  <w:color w:val="000000" w:themeColor="text1"/>
                  <w:sz w:val="20"/>
                  <w:szCs w:val="20"/>
                </w:rPr>
                <w:t>Total VPA-</w:t>
              </w:r>
            </w:ins>
            <w:ins w:id="555" w:author="Szymon Mikolajczyk" w:date="2018-10-18T10:57:00Z">
              <w:r>
                <w:rPr>
                  <w:b/>
                  <w:bCs/>
                  <w:color w:val="000000" w:themeColor="text1"/>
                  <w:sz w:val="20"/>
                  <w:szCs w:val="20"/>
                </w:rPr>
                <w:t>2</w:t>
              </w:r>
            </w:ins>
          </w:p>
        </w:tc>
        <w:tc>
          <w:tcPr>
            <w:tcW w:w="1067" w:type="dxa"/>
          </w:tcPr>
          <w:p w14:paraId="1D72ED3F" w14:textId="77777777" w:rsidR="006502E6" w:rsidRPr="00E70641" w:rsidRDefault="006502E6" w:rsidP="006502E6">
            <w:pPr>
              <w:spacing w:line="240" w:lineRule="auto"/>
              <w:jc w:val="right"/>
              <w:rPr>
                <w:ins w:id="556" w:author="Szymon Mikolajczyk" w:date="2018-10-18T10:56:00Z"/>
                <w:b/>
                <w:bCs/>
                <w:color w:val="BFBFBF" w:themeColor="background1" w:themeShade="BF"/>
                <w:sz w:val="20"/>
                <w:szCs w:val="20"/>
              </w:rPr>
            </w:pPr>
            <w:ins w:id="557" w:author="Szymon Mikolajczyk" w:date="2018-10-18T10:56:00Z">
              <w:r>
                <w:rPr>
                  <w:b/>
                  <w:bCs/>
                  <w:color w:val="BFBFBF" w:themeColor="background1" w:themeShade="BF"/>
                  <w:sz w:val="20"/>
                  <w:szCs w:val="20"/>
                </w:rPr>
                <w:t>Total:</w:t>
              </w:r>
            </w:ins>
          </w:p>
        </w:tc>
      </w:tr>
      <w:tr w:rsidR="006502E6" w:rsidRPr="00AB4911" w14:paraId="4D5FA4F1" w14:textId="77777777" w:rsidTr="006502E6">
        <w:trPr>
          <w:trHeight w:val="300"/>
          <w:ins w:id="558" w:author="Szymon Mikolajczyk" w:date="2018-10-18T10:56:00Z"/>
        </w:trPr>
        <w:tc>
          <w:tcPr>
            <w:tcW w:w="1335" w:type="dxa"/>
            <w:vMerge w:val="restart"/>
            <w:noWrap/>
          </w:tcPr>
          <w:p w14:paraId="0628F0AB" w14:textId="77777777" w:rsidR="006502E6" w:rsidRPr="0083204B" w:rsidRDefault="006502E6" w:rsidP="006502E6">
            <w:pPr>
              <w:spacing w:line="240" w:lineRule="auto"/>
              <w:jc w:val="center"/>
              <w:rPr>
                <w:ins w:id="559" w:author="Szymon Mikolajczyk" w:date="2018-10-18T10:56:00Z"/>
                <w:b/>
                <w:bCs/>
                <w:color w:val="000000"/>
                <w:sz w:val="20"/>
                <w:szCs w:val="20"/>
              </w:rPr>
            </w:pPr>
            <w:ins w:id="560" w:author="Szymon Mikolajczyk" w:date="2018-10-18T10:56:00Z">
              <w:r w:rsidRPr="0083204B">
                <w:rPr>
                  <w:b/>
                  <w:bCs/>
                  <w:color w:val="000000"/>
                  <w:sz w:val="20"/>
                  <w:szCs w:val="20"/>
                </w:rPr>
                <w:t>9 provinces</w:t>
              </w:r>
            </w:ins>
          </w:p>
        </w:tc>
        <w:tc>
          <w:tcPr>
            <w:tcW w:w="1514" w:type="dxa"/>
            <w:noWrap/>
          </w:tcPr>
          <w:p w14:paraId="6BA58924" w14:textId="77777777" w:rsidR="006502E6" w:rsidRPr="0083204B" w:rsidRDefault="006502E6" w:rsidP="006502E6">
            <w:pPr>
              <w:spacing w:line="240" w:lineRule="auto"/>
              <w:jc w:val="left"/>
              <w:rPr>
                <w:ins w:id="561" w:author="Szymon Mikolajczyk" w:date="2018-10-18T10:56:00Z"/>
                <w:b/>
                <w:bCs/>
                <w:color w:val="000000"/>
                <w:sz w:val="20"/>
                <w:szCs w:val="20"/>
              </w:rPr>
            </w:pPr>
            <w:ins w:id="562" w:author="Szymon Mikolajczyk" w:date="2018-10-18T10:56:00Z">
              <w:r>
                <w:rPr>
                  <w:b/>
                  <w:bCs/>
                  <w:color w:val="000000"/>
                  <w:sz w:val="20"/>
                  <w:szCs w:val="20"/>
                </w:rPr>
                <w:t>Total sampled</w:t>
              </w:r>
            </w:ins>
          </w:p>
        </w:tc>
        <w:tc>
          <w:tcPr>
            <w:tcW w:w="543" w:type="dxa"/>
            <w:noWrap/>
          </w:tcPr>
          <w:p w14:paraId="488B0CAF" w14:textId="77777777" w:rsidR="006502E6" w:rsidRPr="006502E6" w:rsidRDefault="006502E6" w:rsidP="006502E6">
            <w:pPr>
              <w:spacing w:line="240" w:lineRule="auto"/>
              <w:jc w:val="right"/>
              <w:rPr>
                <w:ins w:id="563" w:author="Szymon Mikolajczyk" w:date="2018-10-18T10:56:00Z"/>
                <w:b/>
                <w:bCs/>
                <w:color w:val="BFBFBF" w:themeColor="background1" w:themeShade="BF"/>
                <w:sz w:val="20"/>
                <w:szCs w:val="20"/>
              </w:rPr>
            </w:pPr>
            <w:ins w:id="564" w:author="Szymon Mikolajczyk" w:date="2018-10-18T10:56:00Z">
              <w:r w:rsidRPr="006502E6">
                <w:rPr>
                  <w:b/>
                  <w:bCs/>
                  <w:color w:val="BFBFBF" w:themeColor="background1" w:themeShade="BF"/>
                  <w:sz w:val="20"/>
                  <w:szCs w:val="20"/>
                </w:rPr>
                <w:t>36</w:t>
              </w:r>
            </w:ins>
          </w:p>
        </w:tc>
        <w:tc>
          <w:tcPr>
            <w:tcW w:w="543" w:type="dxa"/>
            <w:noWrap/>
          </w:tcPr>
          <w:p w14:paraId="197270EA" w14:textId="77777777" w:rsidR="006502E6" w:rsidRPr="006502E6" w:rsidRDefault="006502E6" w:rsidP="006502E6">
            <w:pPr>
              <w:spacing w:line="240" w:lineRule="auto"/>
              <w:jc w:val="right"/>
              <w:rPr>
                <w:ins w:id="565" w:author="Szymon Mikolajczyk" w:date="2018-10-18T10:56:00Z"/>
                <w:b/>
                <w:bCs/>
                <w:color w:val="BFBFBF" w:themeColor="background1" w:themeShade="BF"/>
                <w:sz w:val="20"/>
                <w:szCs w:val="20"/>
              </w:rPr>
            </w:pPr>
            <w:ins w:id="566" w:author="Szymon Mikolajczyk" w:date="2018-10-18T10:56:00Z">
              <w:r w:rsidRPr="006502E6">
                <w:rPr>
                  <w:b/>
                  <w:bCs/>
                  <w:color w:val="BFBFBF" w:themeColor="background1" w:themeShade="BF"/>
                  <w:sz w:val="20"/>
                  <w:szCs w:val="20"/>
                </w:rPr>
                <w:t>35</w:t>
              </w:r>
            </w:ins>
          </w:p>
        </w:tc>
        <w:tc>
          <w:tcPr>
            <w:tcW w:w="544" w:type="dxa"/>
            <w:noWrap/>
          </w:tcPr>
          <w:p w14:paraId="56628498" w14:textId="77777777" w:rsidR="006502E6" w:rsidRPr="006502E6" w:rsidRDefault="006502E6" w:rsidP="006502E6">
            <w:pPr>
              <w:spacing w:line="240" w:lineRule="auto"/>
              <w:jc w:val="right"/>
              <w:rPr>
                <w:ins w:id="567" w:author="Szymon Mikolajczyk" w:date="2018-10-18T10:56:00Z"/>
                <w:b/>
                <w:bCs/>
                <w:color w:val="BFBFBF" w:themeColor="background1" w:themeShade="BF"/>
                <w:sz w:val="20"/>
                <w:szCs w:val="20"/>
              </w:rPr>
            </w:pPr>
            <w:ins w:id="568" w:author="Szymon Mikolajczyk" w:date="2018-10-18T10:56:00Z">
              <w:r w:rsidRPr="006502E6">
                <w:rPr>
                  <w:b/>
                  <w:bCs/>
                  <w:color w:val="BFBFBF" w:themeColor="background1" w:themeShade="BF"/>
                  <w:sz w:val="20"/>
                  <w:szCs w:val="20"/>
                </w:rPr>
                <w:t>35</w:t>
              </w:r>
            </w:ins>
          </w:p>
        </w:tc>
        <w:tc>
          <w:tcPr>
            <w:tcW w:w="543" w:type="dxa"/>
            <w:noWrap/>
          </w:tcPr>
          <w:p w14:paraId="1C858EEB" w14:textId="77777777" w:rsidR="006502E6" w:rsidRPr="006502E6" w:rsidRDefault="006502E6" w:rsidP="006502E6">
            <w:pPr>
              <w:spacing w:line="240" w:lineRule="auto"/>
              <w:jc w:val="right"/>
              <w:rPr>
                <w:ins w:id="569" w:author="Szymon Mikolajczyk" w:date="2018-10-18T10:56:00Z"/>
                <w:b/>
                <w:bCs/>
                <w:color w:val="BFBFBF" w:themeColor="background1" w:themeShade="BF"/>
                <w:sz w:val="20"/>
                <w:szCs w:val="20"/>
              </w:rPr>
            </w:pPr>
            <w:ins w:id="570" w:author="Szymon Mikolajczyk" w:date="2018-10-18T10:56:00Z">
              <w:r w:rsidRPr="006502E6">
                <w:rPr>
                  <w:b/>
                  <w:bCs/>
                  <w:color w:val="BFBFBF" w:themeColor="background1" w:themeShade="BF"/>
                  <w:sz w:val="20"/>
                  <w:szCs w:val="20"/>
                </w:rPr>
                <w:t>33</w:t>
              </w:r>
            </w:ins>
          </w:p>
        </w:tc>
        <w:tc>
          <w:tcPr>
            <w:tcW w:w="543" w:type="dxa"/>
            <w:noWrap/>
          </w:tcPr>
          <w:p w14:paraId="4AC87CBA" w14:textId="77777777" w:rsidR="006502E6" w:rsidRPr="006502E6" w:rsidRDefault="006502E6" w:rsidP="006502E6">
            <w:pPr>
              <w:spacing w:line="240" w:lineRule="auto"/>
              <w:jc w:val="right"/>
              <w:rPr>
                <w:ins w:id="571" w:author="Szymon Mikolajczyk" w:date="2018-10-18T10:56:00Z"/>
                <w:b/>
                <w:bCs/>
                <w:color w:val="BFBFBF" w:themeColor="background1" w:themeShade="BF"/>
                <w:sz w:val="20"/>
                <w:szCs w:val="20"/>
              </w:rPr>
            </w:pPr>
            <w:ins w:id="572" w:author="Szymon Mikolajczyk" w:date="2018-10-18T10:56:00Z">
              <w:r w:rsidRPr="006502E6">
                <w:rPr>
                  <w:b/>
                  <w:bCs/>
                  <w:color w:val="BFBFBF" w:themeColor="background1" w:themeShade="BF"/>
                  <w:sz w:val="20"/>
                  <w:szCs w:val="20"/>
                </w:rPr>
                <w:t>34</w:t>
              </w:r>
            </w:ins>
          </w:p>
        </w:tc>
        <w:tc>
          <w:tcPr>
            <w:tcW w:w="544" w:type="dxa"/>
            <w:noWrap/>
          </w:tcPr>
          <w:p w14:paraId="0865BD9F" w14:textId="77777777" w:rsidR="006502E6" w:rsidRPr="006502E6" w:rsidRDefault="006502E6" w:rsidP="006502E6">
            <w:pPr>
              <w:spacing w:line="240" w:lineRule="auto"/>
              <w:jc w:val="right"/>
              <w:rPr>
                <w:ins w:id="573" w:author="Szymon Mikolajczyk" w:date="2018-10-18T10:56:00Z"/>
                <w:b/>
                <w:bCs/>
                <w:color w:val="BFBFBF" w:themeColor="background1" w:themeShade="BF"/>
                <w:sz w:val="20"/>
                <w:szCs w:val="20"/>
              </w:rPr>
            </w:pPr>
            <w:ins w:id="574" w:author="Szymon Mikolajczyk" w:date="2018-10-18T10:56:00Z">
              <w:r w:rsidRPr="006502E6">
                <w:rPr>
                  <w:b/>
                  <w:bCs/>
                  <w:color w:val="BFBFBF" w:themeColor="background1" w:themeShade="BF"/>
                  <w:sz w:val="20"/>
                  <w:szCs w:val="20"/>
                </w:rPr>
                <w:t>34</w:t>
              </w:r>
            </w:ins>
          </w:p>
        </w:tc>
        <w:tc>
          <w:tcPr>
            <w:tcW w:w="543" w:type="dxa"/>
            <w:noWrap/>
          </w:tcPr>
          <w:p w14:paraId="42282C44" w14:textId="77777777" w:rsidR="006502E6" w:rsidRPr="006502E6" w:rsidRDefault="006502E6" w:rsidP="006502E6">
            <w:pPr>
              <w:spacing w:line="240" w:lineRule="auto"/>
              <w:jc w:val="right"/>
              <w:rPr>
                <w:ins w:id="575" w:author="Szymon Mikolajczyk" w:date="2018-10-18T10:56:00Z"/>
                <w:b/>
                <w:bCs/>
                <w:color w:val="BFBFBF" w:themeColor="background1" w:themeShade="BF"/>
                <w:sz w:val="20"/>
                <w:szCs w:val="20"/>
              </w:rPr>
            </w:pPr>
            <w:ins w:id="576" w:author="Szymon Mikolajczyk" w:date="2018-10-18T10:56:00Z">
              <w:r w:rsidRPr="006502E6">
                <w:rPr>
                  <w:b/>
                  <w:bCs/>
                  <w:color w:val="BFBFBF" w:themeColor="background1" w:themeShade="BF"/>
                  <w:sz w:val="20"/>
                  <w:szCs w:val="20"/>
                </w:rPr>
                <w:t>33</w:t>
              </w:r>
            </w:ins>
          </w:p>
        </w:tc>
        <w:tc>
          <w:tcPr>
            <w:tcW w:w="544" w:type="dxa"/>
          </w:tcPr>
          <w:p w14:paraId="1A370CB0" w14:textId="77777777" w:rsidR="006502E6" w:rsidRPr="006502E6" w:rsidRDefault="006502E6" w:rsidP="006502E6">
            <w:pPr>
              <w:spacing w:line="240" w:lineRule="auto"/>
              <w:jc w:val="right"/>
              <w:rPr>
                <w:ins w:id="577" w:author="Szymon Mikolajczyk" w:date="2018-10-18T10:56:00Z"/>
                <w:b/>
                <w:bCs/>
                <w:sz w:val="20"/>
                <w:szCs w:val="20"/>
              </w:rPr>
            </w:pPr>
            <w:ins w:id="578" w:author="Szymon Mikolajczyk" w:date="2018-10-18T10:56:00Z">
              <w:r w:rsidRPr="006502E6">
                <w:rPr>
                  <w:b/>
                  <w:bCs/>
                  <w:sz w:val="20"/>
                  <w:szCs w:val="20"/>
                </w:rPr>
                <w:t>32</w:t>
              </w:r>
            </w:ins>
          </w:p>
        </w:tc>
        <w:tc>
          <w:tcPr>
            <w:tcW w:w="1067" w:type="dxa"/>
            <w:noWrap/>
          </w:tcPr>
          <w:p w14:paraId="4CEE8990" w14:textId="694E8391" w:rsidR="006502E6" w:rsidRDefault="006502E6" w:rsidP="006502E6">
            <w:pPr>
              <w:spacing w:line="240" w:lineRule="auto"/>
              <w:jc w:val="right"/>
              <w:rPr>
                <w:ins w:id="579" w:author="Szymon Mikolajczyk" w:date="2018-10-18T10:56:00Z"/>
                <w:b/>
                <w:bCs/>
                <w:color w:val="000000"/>
                <w:sz w:val="20"/>
                <w:szCs w:val="20"/>
              </w:rPr>
            </w:pPr>
            <w:ins w:id="580" w:author="Szymon Mikolajczyk" w:date="2018-10-18T10:57:00Z">
              <w:r w:rsidRPr="006502E6">
                <w:rPr>
                  <w:b/>
                  <w:bCs/>
                  <w:sz w:val="20"/>
                  <w:szCs w:val="20"/>
                </w:rPr>
                <w:t>32</w:t>
              </w:r>
            </w:ins>
          </w:p>
        </w:tc>
        <w:tc>
          <w:tcPr>
            <w:tcW w:w="1067" w:type="dxa"/>
          </w:tcPr>
          <w:p w14:paraId="76203A0B" w14:textId="77777777" w:rsidR="006502E6" w:rsidRPr="00E70641" w:rsidRDefault="006502E6" w:rsidP="006502E6">
            <w:pPr>
              <w:spacing w:line="240" w:lineRule="auto"/>
              <w:jc w:val="right"/>
              <w:rPr>
                <w:ins w:id="581" w:author="Szymon Mikolajczyk" w:date="2018-10-18T10:56:00Z"/>
                <w:b/>
                <w:bCs/>
                <w:color w:val="BFBFBF" w:themeColor="background1" w:themeShade="BF"/>
                <w:sz w:val="20"/>
                <w:szCs w:val="20"/>
              </w:rPr>
            </w:pPr>
            <w:ins w:id="582" w:author="Szymon Mikolajczyk" w:date="2018-10-18T10:56:00Z">
              <w:r w:rsidRPr="00E70641">
                <w:rPr>
                  <w:b/>
                  <w:bCs/>
                  <w:color w:val="BFBFBF" w:themeColor="background1" w:themeShade="BF"/>
                  <w:sz w:val="20"/>
                  <w:szCs w:val="20"/>
                </w:rPr>
                <w:t>272</w:t>
              </w:r>
            </w:ins>
          </w:p>
        </w:tc>
      </w:tr>
      <w:tr w:rsidR="006502E6" w:rsidRPr="00AB4911" w14:paraId="1B700274" w14:textId="77777777" w:rsidTr="006502E6">
        <w:trPr>
          <w:trHeight w:val="300"/>
          <w:ins w:id="583" w:author="Szymon Mikolajczyk" w:date="2018-10-18T10:56:00Z"/>
        </w:trPr>
        <w:tc>
          <w:tcPr>
            <w:tcW w:w="1335" w:type="dxa"/>
            <w:vMerge/>
            <w:noWrap/>
            <w:hideMark/>
          </w:tcPr>
          <w:p w14:paraId="69478F95" w14:textId="77777777" w:rsidR="006502E6" w:rsidRPr="0083204B" w:rsidRDefault="006502E6" w:rsidP="006502E6">
            <w:pPr>
              <w:spacing w:line="240" w:lineRule="auto"/>
              <w:jc w:val="center"/>
              <w:rPr>
                <w:ins w:id="584" w:author="Szymon Mikolajczyk" w:date="2018-10-18T10:56:00Z"/>
                <w:b/>
                <w:bCs/>
                <w:color w:val="000000"/>
                <w:sz w:val="20"/>
                <w:szCs w:val="20"/>
              </w:rPr>
            </w:pPr>
          </w:p>
        </w:tc>
        <w:tc>
          <w:tcPr>
            <w:tcW w:w="1514" w:type="dxa"/>
            <w:noWrap/>
            <w:hideMark/>
          </w:tcPr>
          <w:p w14:paraId="795C45C1" w14:textId="77777777" w:rsidR="006502E6" w:rsidRPr="0083204B" w:rsidRDefault="006502E6" w:rsidP="006502E6">
            <w:pPr>
              <w:spacing w:line="240" w:lineRule="auto"/>
              <w:jc w:val="left"/>
              <w:rPr>
                <w:ins w:id="585" w:author="Szymon Mikolajczyk" w:date="2018-10-18T10:56:00Z"/>
                <w:b/>
                <w:bCs/>
                <w:color w:val="000000"/>
                <w:sz w:val="20"/>
                <w:szCs w:val="20"/>
              </w:rPr>
            </w:pPr>
            <w:ins w:id="586" w:author="Szymon Mikolajczyk" w:date="2018-10-18T10:56:00Z">
              <w:r w:rsidRPr="0083204B">
                <w:rPr>
                  <w:b/>
                  <w:bCs/>
                  <w:color w:val="000000"/>
                  <w:sz w:val="20"/>
                  <w:szCs w:val="20"/>
                </w:rPr>
                <w:t xml:space="preserve">Total </w:t>
              </w:r>
              <w:r>
                <w:rPr>
                  <w:b/>
                  <w:bCs/>
                  <w:color w:val="000000"/>
                  <w:sz w:val="20"/>
                  <w:szCs w:val="20"/>
                </w:rPr>
                <w:t>interviewed</w:t>
              </w:r>
            </w:ins>
          </w:p>
        </w:tc>
        <w:tc>
          <w:tcPr>
            <w:tcW w:w="543" w:type="dxa"/>
            <w:noWrap/>
            <w:hideMark/>
          </w:tcPr>
          <w:p w14:paraId="63ECFC44" w14:textId="77777777" w:rsidR="006502E6" w:rsidRPr="006502E6" w:rsidRDefault="006502E6" w:rsidP="006502E6">
            <w:pPr>
              <w:spacing w:line="240" w:lineRule="auto"/>
              <w:jc w:val="right"/>
              <w:rPr>
                <w:ins w:id="587" w:author="Szymon Mikolajczyk" w:date="2018-10-18T10:56:00Z"/>
                <w:b/>
                <w:bCs/>
                <w:color w:val="BFBFBF" w:themeColor="background1" w:themeShade="BF"/>
                <w:sz w:val="20"/>
                <w:szCs w:val="20"/>
              </w:rPr>
            </w:pPr>
            <w:ins w:id="588" w:author="Szymon Mikolajczyk" w:date="2018-10-18T10:56:00Z">
              <w:r w:rsidRPr="006502E6">
                <w:rPr>
                  <w:b/>
                  <w:bCs/>
                  <w:color w:val="BFBFBF" w:themeColor="background1" w:themeShade="BF"/>
                  <w:sz w:val="20"/>
                  <w:szCs w:val="20"/>
                </w:rPr>
                <w:t>33</w:t>
              </w:r>
            </w:ins>
          </w:p>
        </w:tc>
        <w:tc>
          <w:tcPr>
            <w:tcW w:w="543" w:type="dxa"/>
            <w:noWrap/>
            <w:hideMark/>
          </w:tcPr>
          <w:p w14:paraId="15969FFC" w14:textId="77777777" w:rsidR="006502E6" w:rsidRPr="006502E6" w:rsidRDefault="006502E6" w:rsidP="006502E6">
            <w:pPr>
              <w:spacing w:line="240" w:lineRule="auto"/>
              <w:jc w:val="right"/>
              <w:rPr>
                <w:ins w:id="589" w:author="Szymon Mikolajczyk" w:date="2018-10-18T10:56:00Z"/>
                <w:b/>
                <w:bCs/>
                <w:color w:val="BFBFBF" w:themeColor="background1" w:themeShade="BF"/>
                <w:sz w:val="20"/>
                <w:szCs w:val="20"/>
              </w:rPr>
            </w:pPr>
            <w:ins w:id="590" w:author="Szymon Mikolajczyk" w:date="2018-10-18T10:56:00Z">
              <w:r w:rsidRPr="006502E6">
                <w:rPr>
                  <w:b/>
                  <w:bCs/>
                  <w:color w:val="BFBFBF" w:themeColor="background1" w:themeShade="BF"/>
                  <w:sz w:val="20"/>
                  <w:szCs w:val="20"/>
                </w:rPr>
                <w:t>34</w:t>
              </w:r>
            </w:ins>
          </w:p>
        </w:tc>
        <w:tc>
          <w:tcPr>
            <w:tcW w:w="544" w:type="dxa"/>
            <w:noWrap/>
            <w:hideMark/>
          </w:tcPr>
          <w:p w14:paraId="4E8453DF" w14:textId="77777777" w:rsidR="006502E6" w:rsidRPr="006502E6" w:rsidRDefault="006502E6" w:rsidP="006502E6">
            <w:pPr>
              <w:spacing w:line="240" w:lineRule="auto"/>
              <w:jc w:val="right"/>
              <w:rPr>
                <w:ins w:id="591" w:author="Szymon Mikolajczyk" w:date="2018-10-18T10:56:00Z"/>
                <w:b/>
                <w:bCs/>
                <w:color w:val="BFBFBF" w:themeColor="background1" w:themeShade="BF"/>
                <w:sz w:val="20"/>
                <w:szCs w:val="20"/>
              </w:rPr>
            </w:pPr>
            <w:ins w:id="592" w:author="Szymon Mikolajczyk" w:date="2018-10-18T10:56:00Z">
              <w:r w:rsidRPr="006502E6">
                <w:rPr>
                  <w:b/>
                  <w:bCs/>
                  <w:color w:val="BFBFBF" w:themeColor="background1" w:themeShade="BF"/>
                  <w:sz w:val="20"/>
                  <w:szCs w:val="20"/>
                </w:rPr>
                <w:t>32</w:t>
              </w:r>
            </w:ins>
          </w:p>
        </w:tc>
        <w:tc>
          <w:tcPr>
            <w:tcW w:w="543" w:type="dxa"/>
            <w:noWrap/>
            <w:hideMark/>
          </w:tcPr>
          <w:p w14:paraId="45927D3C" w14:textId="77777777" w:rsidR="006502E6" w:rsidRPr="006502E6" w:rsidRDefault="006502E6" w:rsidP="006502E6">
            <w:pPr>
              <w:spacing w:line="240" w:lineRule="auto"/>
              <w:jc w:val="right"/>
              <w:rPr>
                <w:ins w:id="593" w:author="Szymon Mikolajczyk" w:date="2018-10-18T10:56:00Z"/>
                <w:b/>
                <w:bCs/>
                <w:color w:val="BFBFBF" w:themeColor="background1" w:themeShade="BF"/>
                <w:sz w:val="20"/>
                <w:szCs w:val="20"/>
              </w:rPr>
            </w:pPr>
            <w:ins w:id="594" w:author="Szymon Mikolajczyk" w:date="2018-10-18T10:56:00Z">
              <w:r w:rsidRPr="006502E6">
                <w:rPr>
                  <w:b/>
                  <w:bCs/>
                  <w:color w:val="BFBFBF" w:themeColor="background1" w:themeShade="BF"/>
                  <w:sz w:val="20"/>
                  <w:szCs w:val="20"/>
                </w:rPr>
                <w:t>31</w:t>
              </w:r>
            </w:ins>
          </w:p>
        </w:tc>
        <w:tc>
          <w:tcPr>
            <w:tcW w:w="543" w:type="dxa"/>
            <w:noWrap/>
            <w:hideMark/>
          </w:tcPr>
          <w:p w14:paraId="1FDB3DDE" w14:textId="77777777" w:rsidR="006502E6" w:rsidRPr="006502E6" w:rsidRDefault="006502E6" w:rsidP="006502E6">
            <w:pPr>
              <w:spacing w:line="240" w:lineRule="auto"/>
              <w:jc w:val="right"/>
              <w:rPr>
                <w:ins w:id="595" w:author="Szymon Mikolajczyk" w:date="2018-10-18T10:56:00Z"/>
                <w:b/>
                <w:bCs/>
                <w:color w:val="BFBFBF" w:themeColor="background1" w:themeShade="BF"/>
                <w:sz w:val="20"/>
                <w:szCs w:val="20"/>
              </w:rPr>
            </w:pPr>
            <w:ins w:id="596" w:author="Szymon Mikolajczyk" w:date="2018-10-18T10:56:00Z">
              <w:r w:rsidRPr="006502E6">
                <w:rPr>
                  <w:b/>
                  <w:bCs/>
                  <w:color w:val="BFBFBF" w:themeColor="background1" w:themeShade="BF"/>
                  <w:sz w:val="20"/>
                  <w:szCs w:val="20"/>
                </w:rPr>
                <w:t>32</w:t>
              </w:r>
            </w:ins>
          </w:p>
        </w:tc>
        <w:tc>
          <w:tcPr>
            <w:tcW w:w="544" w:type="dxa"/>
            <w:noWrap/>
            <w:hideMark/>
          </w:tcPr>
          <w:p w14:paraId="38E123AC" w14:textId="77777777" w:rsidR="006502E6" w:rsidRPr="006502E6" w:rsidRDefault="006502E6" w:rsidP="006502E6">
            <w:pPr>
              <w:spacing w:line="240" w:lineRule="auto"/>
              <w:jc w:val="right"/>
              <w:rPr>
                <w:ins w:id="597" w:author="Szymon Mikolajczyk" w:date="2018-10-18T10:56:00Z"/>
                <w:b/>
                <w:bCs/>
                <w:color w:val="BFBFBF" w:themeColor="background1" w:themeShade="BF"/>
                <w:sz w:val="20"/>
                <w:szCs w:val="20"/>
              </w:rPr>
            </w:pPr>
            <w:ins w:id="598" w:author="Szymon Mikolajczyk" w:date="2018-10-18T10:56:00Z">
              <w:r w:rsidRPr="006502E6">
                <w:rPr>
                  <w:b/>
                  <w:bCs/>
                  <w:color w:val="BFBFBF" w:themeColor="background1" w:themeShade="BF"/>
                  <w:sz w:val="20"/>
                  <w:szCs w:val="20"/>
                </w:rPr>
                <w:t>30</w:t>
              </w:r>
            </w:ins>
          </w:p>
        </w:tc>
        <w:tc>
          <w:tcPr>
            <w:tcW w:w="543" w:type="dxa"/>
            <w:noWrap/>
            <w:hideMark/>
          </w:tcPr>
          <w:p w14:paraId="302255E7" w14:textId="77777777" w:rsidR="006502E6" w:rsidRPr="006502E6" w:rsidRDefault="006502E6" w:rsidP="006502E6">
            <w:pPr>
              <w:spacing w:line="240" w:lineRule="auto"/>
              <w:jc w:val="right"/>
              <w:rPr>
                <w:ins w:id="599" w:author="Szymon Mikolajczyk" w:date="2018-10-18T10:56:00Z"/>
                <w:b/>
                <w:bCs/>
                <w:color w:val="BFBFBF" w:themeColor="background1" w:themeShade="BF"/>
                <w:sz w:val="20"/>
                <w:szCs w:val="20"/>
              </w:rPr>
            </w:pPr>
            <w:ins w:id="600" w:author="Szymon Mikolajczyk" w:date="2018-10-18T10:56:00Z">
              <w:r w:rsidRPr="006502E6">
                <w:rPr>
                  <w:b/>
                  <w:bCs/>
                  <w:color w:val="BFBFBF" w:themeColor="background1" w:themeShade="BF"/>
                  <w:sz w:val="20"/>
                  <w:szCs w:val="20"/>
                </w:rPr>
                <w:t>30</w:t>
              </w:r>
            </w:ins>
          </w:p>
        </w:tc>
        <w:tc>
          <w:tcPr>
            <w:tcW w:w="544" w:type="dxa"/>
          </w:tcPr>
          <w:p w14:paraId="30463F48" w14:textId="77777777" w:rsidR="006502E6" w:rsidRPr="006502E6" w:rsidRDefault="006502E6" w:rsidP="006502E6">
            <w:pPr>
              <w:spacing w:line="240" w:lineRule="auto"/>
              <w:jc w:val="right"/>
              <w:rPr>
                <w:ins w:id="601" w:author="Szymon Mikolajczyk" w:date="2018-10-18T10:56:00Z"/>
                <w:b/>
                <w:bCs/>
                <w:sz w:val="20"/>
                <w:szCs w:val="20"/>
              </w:rPr>
            </w:pPr>
            <w:ins w:id="602" w:author="Szymon Mikolajczyk" w:date="2018-10-18T10:56:00Z">
              <w:r w:rsidRPr="006502E6">
                <w:rPr>
                  <w:b/>
                  <w:bCs/>
                  <w:sz w:val="20"/>
                  <w:szCs w:val="20"/>
                </w:rPr>
                <w:t>30</w:t>
              </w:r>
            </w:ins>
          </w:p>
        </w:tc>
        <w:tc>
          <w:tcPr>
            <w:tcW w:w="1067" w:type="dxa"/>
            <w:noWrap/>
            <w:hideMark/>
          </w:tcPr>
          <w:p w14:paraId="11F6881F" w14:textId="000EDE90" w:rsidR="006502E6" w:rsidRPr="0083204B" w:rsidRDefault="006502E6" w:rsidP="006502E6">
            <w:pPr>
              <w:spacing w:line="240" w:lineRule="auto"/>
              <w:jc w:val="right"/>
              <w:rPr>
                <w:ins w:id="603" w:author="Szymon Mikolajczyk" w:date="2018-10-18T10:56:00Z"/>
                <w:b/>
                <w:bCs/>
                <w:color w:val="000000"/>
                <w:sz w:val="20"/>
                <w:szCs w:val="20"/>
              </w:rPr>
            </w:pPr>
            <w:ins w:id="604" w:author="Szymon Mikolajczyk" w:date="2018-10-18T10:57:00Z">
              <w:r w:rsidRPr="006502E6">
                <w:rPr>
                  <w:b/>
                  <w:bCs/>
                  <w:sz w:val="20"/>
                  <w:szCs w:val="20"/>
                </w:rPr>
                <w:t>30</w:t>
              </w:r>
            </w:ins>
          </w:p>
        </w:tc>
        <w:tc>
          <w:tcPr>
            <w:tcW w:w="1067" w:type="dxa"/>
          </w:tcPr>
          <w:p w14:paraId="39D0D45F" w14:textId="77777777" w:rsidR="006502E6" w:rsidRPr="00E70641" w:rsidRDefault="006502E6" w:rsidP="006502E6">
            <w:pPr>
              <w:spacing w:line="240" w:lineRule="auto"/>
              <w:jc w:val="right"/>
              <w:rPr>
                <w:ins w:id="605" w:author="Szymon Mikolajczyk" w:date="2018-10-18T10:56:00Z"/>
                <w:b/>
                <w:bCs/>
                <w:color w:val="BFBFBF" w:themeColor="background1" w:themeShade="BF"/>
                <w:sz w:val="20"/>
                <w:szCs w:val="20"/>
              </w:rPr>
            </w:pPr>
            <w:ins w:id="606" w:author="Szymon Mikolajczyk" w:date="2018-10-18T10:56:00Z">
              <w:r w:rsidRPr="00E70641">
                <w:rPr>
                  <w:b/>
                  <w:bCs/>
                  <w:color w:val="BFBFBF" w:themeColor="background1" w:themeShade="BF"/>
                  <w:sz w:val="20"/>
                  <w:szCs w:val="20"/>
                </w:rPr>
                <w:t>252</w:t>
              </w:r>
            </w:ins>
          </w:p>
        </w:tc>
      </w:tr>
      <w:tr w:rsidR="006502E6" w:rsidRPr="00AB4911" w14:paraId="6CB11113" w14:textId="77777777" w:rsidTr="006502E6">
        <w:trPr>
          <w:trHeight w:val="300"/>
          <w:ins w:id="607" w:author="Szymon Mikolajczyk" w:date="2018-10-18T10:56:00Z"/>
        </w:trPr>
        <w:tc>
          <w:tcPr>
            <w:tcW w:w="1335" w:type="dxa"/>
            <w:vMerge/>
            <w:hideMark/>
          </w:tcPr>
          <w:p w14:paraId="331AC9A0" w14:textId="77777777" w:rsidR="006502E6" w:rsidRPr="0083204B" w:rsidRDefault="006502E6" w:rsidP="006502E6">
            <w:pPr>
              <w:spacing w:line="240" w:lineRule="auto"/>
              <w:jc w:val="left"/>
              <w:rPr>
                <w:ins w:id="608" w:author="Szymon Mikolajczyk" w:date="2018-10-18T10:56:00Z"/>
                <w:b/>
                <w:bCs/>
                <w:color w:val="000000"/>
                <w:sz w:val="20"/>
                <w:szCs w:val="20"/>
              </w:rPr>
            </w:pPr>
          </w:p>
        </w:tc>
        <w:tc>
          <w:tcPr>
            <w:tcW w:w="1514" w:type="dxa"/>
            <w:noWrap/>
            <w:hideMark/>
          </w:tcPr>
          <w:p w14:paraId="25B5BC6B" w14:textId="77777777" w:rsidR="006502E6" w:rsidRPr="0002123A" w:rsidRDefault="006502E6" w:rsidP="006502E6">
            <w:pPr>
              <w:spacing w:line="240" w:lineRule="auto"/>
              <w:jc w:val="left"/>
              <w:rPr>
                <w:ins w:id="609" w:author="Szymon Mikolajczyk" w:date="2018-10-18T10:56:00Z"/>
                <w:b/>
                <w:bCs/>
                <w:color w:val="000000"/>
                <w:sz w:val="20"/>
                <w:szCs w:val="20"/>
              </w:rPr>
            </w:pPr>
            <w:ins w:id="610" w:author="Szymon Mikolajczyk" w:date="2018-10-18T10:56:00Z">
              <w:r w:rsidRPr="0002123A">
                <w:rPr>
                  <w:b/>
                  <w:color w:val="000000"/>
                  <w:sz w:val="20"/>
                  <w:szCs w:val="20"/>
                </w:rPr>
                <w:t>Total completed</w:t>
              </w:r>
            </w:ins>
          </w:p>
        </w:tc>
        <w:tc>
          <w:tcPr>
            <w:tcW w:w="543" w:type="dxa"/>
            <w:noWrap/>
            <w:hideMark/>
          </w:tcPr>
          <w:p w14:paraId="480A1EAD" w14:textId="77777777" w:rsidR="006502E6" w:rsidRPr="006502E6" w:rsidRDefault="006502E6" w:rsidP="006502E6">
            <w:pPr>
              <w:spacing w:line="240" w:lineRule="auto"/>
              <w:jc w:val="right"/>
              <w:rPr>
                <w:ins w:id="611" w:author="Szymon Mikolajczyk" w:date="2018-10-18T10:56:00Z"/>
                <w:b/>
                <w:bCs/>
                <w:color w:val="BFBFBF" w:themeColor="background1" w:themeShade="BF"/>
                <w:sz w:val="20"/>
                <w:szCs w:val="20"/>
              </w:rPr>
            </w:pPr>
            <w:ins w:id="612" w:author="Szymon Mikolajczyk" w:date="2018-10-18T10:56:00Z">
              <w:r w:rsidRPr="006502E6">
                <w:rPr>
                  <w:b/>
                  <w:bCs/>
                  <w:color w:val="BFBFBF" w:themeColor="background1" w:themeShade="BF"/>
                  <w:sz w:val="20"/>
                  <w:szCs w:val="20"/>
                </w:rPr>
                <w:t>26</w:t>
              </w:r>
            </w:ins>
          </w:p>
        </w:tc>
        <w:tc>
          <w:tcPr>
            <w:tcW w:w="543" w:type="dxa"/>
            <w:noWrap/>
            <w:hideMark/>
          </w:tcPr>
          <w:p w14:paraId="4747A977" w14:textId="77777777" w:rsidR="006502E6" w:rsidRPr="006502E6" w:rsidRDefault="006502E6" w:rsidP="006502E6">
            <w:pPr>
              <w:spacing w:line="240" w:lineRule="auto"/>
              <w:jc w:val="right"/>
              <w:rPr>
                <w:ins w:id="613" w:author="Szymon Mikolajczyk" w:date="2018-10-18T10:56:00Z"/>
                <w:b/>
                <w:bCs/>
                <w:color w:val="BFBFBF" w:themeColor="background1" w:themeShade="BF"/>
                <w:sz w:val="20"/>
                <w:szCs w:val="20"/>
              </w:rPr>
            </w:pPr>
            <w:ins w:id="614" w:author="Szymon Mikolajczyk" w:date="2018-10-18T10:56:00Z">
              <w:r w:rsidRPr="006502E6">
                <w:rPr>
                  <w:b/>
                  <w:bCs/>
                  <w:color w:val="BFBFBF" w:themeColor="background1" w:themeShade="BF"/>
                  <w:sz w:val="20"/>
                  <w:szCs w:val="20"/>
                </w:rPr>
                <w:t>26</w:t>
              </w:r>
            </w:ins>
          </w:p>
        </w:tc>
        <w:tc>
          <w:tcPr>
            <w:tcW w:w="544" w:type="dxa"/>
            <w:noWrap/>
            <w:hideMark/>
          </w:tcPr>
          <w:p w14:paraId="233D132C" w14:textId="77777777" w:rsidR="006502E6" w:rsidRPr="006502E6" w:rsidRDefault="006502E6" w:rsidP="006502E6">
            <w:pPr>
              <w:spacing w:line="240" w:lineRule="auto"/>
              <w:jc w:val="right"/>
              <w:rPr>
                <w:ins w:id="615" w:author="Szymon Mikolajczyk" w:date="2018-10-18T10:56:00Z"/>
                <w:b/>
                <w:bCs/>
                <w:color w:val="BFBFBF" w:themeColor="background1" w:themeShade="BF"/>
                <w:sz w:val="20"/>
                <w:szCs w:val="20"/>
              </w:rPr>
            </w:pPr>
            <w:ins w:id="616" w:author="Szymon Mikolajczyk" w:date="2018-10-18T10:56:00Z">
              <w:r w:rsidRPr="006502E6">
                <w:rPr>
                  <w:b/>
                  <w:bCs/>
                  <w:color w:val="BFBFBF" w:themeColor="background1" w:themeShade="BF"/>
                  <w:sz w:val="20"/>
                  <w:szCs w:val="20"/>
                </w:rPr>
                <w:t>24</w:t>
              </w:r>
            </w:ins>
          </w:p>
        </w:tc>
        <w:tc>
          <w:tcPr>
            <w:tcW w:w="543" w:type="dxa"/>
            <w:noWrap/>
            <w:hideMark/>
          </w:tcPr>
          <w:p w14:paraId="791549C2" w14:textId="77777777" w:rsidR="006502E6" w:rsidRPr="006502E6" w:rsidRDefault="006502E6" w:rsidP="006502E6">
            <w:pPr>
              <w:spacing w:line="240" w:lineRule="auto"/>
              <w:jc w:val="right"/>
              <w:rPr>
                <w:ins w:id="617" w:author="Szymon Mikolajczyk" w:date="2018-10-18T10:56:00Z"/>
                <w:b/>
                <w:bCs/>
                <w:color w:val="BFBFBF" w:themeColor="background1" w:themeShade="BF"/>
                <w:sz w:val="20"/>
                <w:szCs w:val="20"/>
              </w:rPr>
            </w:pPr>
            <w:ins w:id="618" w:author="Szymon Mikolajczyk" w:date="2018-10-18T10:56:00Z">
              <w:r w:rsidRPr="006502E6">
                <w:rPr>
                  <w:b/>
                  <w:bCs/>
                  <w:color w:val="BFBFBF" w:themeColor="background1" w:themeShade="BF"/>
                  <w:sz w:val="20"/>
                  <w:szCs w:val="20"/>
                </w:rPr>
                <w:t>28</w:t>
              </w:r>
            </w:ins>
          </w:p>
        </w:tc>
        <w:tc>
          <w:tcPr>
            <w:tcW w:w="543" w:type="dxa"/>
            <w:noWrap/>
            <w:hideMark/>
          </w:tcPr>
          <w:p w14:paraId="40BBA252" w14:textId="77777777" w:rsidR="006502E6" w:rsidRPr="006502E6" w:rsidRDefault="006502E6" w:rsidP="006502E6">
            <w:pPr>
              <w:spacing w:line="240" w:lineRule="auto"/>
              <w:jc w:val="right"/>
              <w:rPr>
                <w:ins w:id="619" w:author="Szymon Mikolajczyk" w:date="2018-10-18T10:56:00Z"/>
                <w:b/>
                <w:bCs/>
                <w:color w:val="BFBFBF" w:themeColor="background1" w:themeShade="BF"/>
                <w:sz w:val="20"/>
                <w:szCs w:val="20"/>
              </w:rPr>
            </w:pPr>
            <w:ins w:id="620" w:author="Szymon Mikolajczyk" w:date="2018-10-18T10:56:00Z">
              <w:r w:rsidRPr="006502E6">
                <w:rPr>
                  <w:b/>
                  <w:bCs/>
                  <w:color w:val="BFBFBF" w:themeColor="background1" w:themeShade="BF"/>
                  <w:sz w:val="20"/>
                  <w:szCs w:val="20"/>
                </w:rPr>
                <w:t>29</w:t>
              </w:r>
            </w:ins>
          </w:p>
        </w:tc>
        <w:tc>
          <w:tcPr>
            <w:tcW w:w="544" w:type="dxa"/>
            <w:noWrap/>
            <w:hideMark/>
          </w:tcPr>
          <w:p w14:paraId="794EED97" w14:textId="77777777" w:rsidR="006502E6" w:rsidRPr="006502E6" w:rsidRDefault="006502E6" w:rsidP="006502E6">
            <w:pPr>
              <w:spacing w:line="240" w:lineRule="auto"/>
              <w:jc w:val="right"/>
              <w:rPr>
                <w:ins w:id="621" w:author="Szymon Mikolajczyk" w:date="2018-10-18T10:56:00Z"/>
                <w:b/>
                <w:bCs/>
                <w:color w:val="BFBFBF" w:themeColor="background1" w:themeShade="BF"/>
                <w:sz w:val="20"/>
                <w:szCs w:val="20"/>
              </w:rPr>
            </w:pPr>
            <w:ins w:id="622" w:author="Szymon Mikolajczyk" w:date="2018-10-18T10:56:00Z">
              <w:r w:rsidRPr="006502E6">
                <w:rPr>
                  <w:b/>
                  <w:bCs/>
                  <w:color w:val="BFBFBF" w:themeColor="background1" w:themeShade="BF"/>
                  <w:sz w:val="20"/>
                  <w:szCs w:val="20"/>
                </w:rPr>
                <w:t>26</w:t>
              </w:r>
            </w:ins>
          </w:p>
        </w:tc>
        <w:tc>
          <w:tcPr>
            <w:tcW w:w="543" w:type="dxa"/>
            <w:noWrap/>
            <w:hideMark/>
          </w:tcPr>
          <w:p w14:paraId="63FDB6D6" w14:textId="77777777" w:rsidR="006502E6" w:rsidRPr="006502E6" w:rsidRDefault="006502E6" w:rsidP="006502E6">
            <w:pPr>
              <w:spacing w:line="240" w:lineRule="auto"/>
              <w:jc w:val="right"/>
              <w:rPr>
                <w:ins w:id="623" w:author="Szymon Mikolajczyk" w:date="2018-10-18T10:56:00Z"/>
                <w:b/>
                <w:bCs/>
                <w:color w:val="BFBFBF" w:themeColor="background1" w:themeShade="BF"/>
                <w:sz w:val="20"/>
                <w:szCs w:val="20"/>
              </w:rPr>
            </w:pPr>
            <w:ins w:id="624" w:author="Szymon Mikolajczyk" w:date="2018-10-18T10:56:00Z">
              <w:r w:rsidRPr="006502E6">
                <w:rPr>
                  <w:b/>
                  <w:bCs/>
                  <w:color w:val="BFBFBF" w:themeColor="background1" w:themeShade="BF"/>
                  <w:sz w:val="20"/>
                  <w:szCs w:val="20"/>
                </w:rPr>
                <w:t>27</w:t>
              </w:r>
            </w:ins>
          </w:p>
        </w:tc>
        <w:tc>
          <w:tcPr>
            <w:tcW w:w="544" w:type="dxa"/>
          </w:tcPr>
          <w:p w14:paraId="175C08AF" w14:textId="77777777" w:rsidR="006502E6" w:rsidRPr="006502E6" w:rsidRDefault="006502E6" w:rsidP="006502E6">
            <w:pPr>
              <w:spacing w:line="240" w:lineRule="auto"/>
              <w:jc w:val="right"/>
              <w:rPr>
                <w:ins w:id="625" w:author="Szymon Mikolajczyk" w:date="2018-10-18T10:56:00Z"/>
                <w:b/>
                <w:bCs/>
                <w:sz w:val="20"/>
                <w:szCs w:val="20"/>
              </w:rPr>
            </w:pPr>
            <w:ins w:id="626" w:author="Szymon Mikolajczyk" w:date="2018-10-18T10:56:00Z">
              <w:r w:rsidRPr="006502E6">
                <w:rPr>
                  <w:b/>
                  <w:bCs/>
                  <w:sz w:val="20"/>
                  <w:szCs w:val="20"/>
                </w:rPr>
                <w:t>27</w:t>
              </w:r>
            </w:ins>
          </w:p>
        </w:tc>
        <w:tc>
          <w:tcPr>
            <w:tcW w:w="1067" w:type="dxa"/>
            <w:noWrap/>
            <w:hideMark/>
          </w:tcPr>
          <w:p w14:paraId="40C5EC5A" w14:textId="33CDBBC8" w:rsidR="006502E6" w:rsidRPr="0083204B" w:rsidRDefault="006502E6" w:rsidP="006502E6">
            <w:pPr>
              <w:spacing w:line="240" w:lineRule="auto"/>
              <w:jc w:val="right"/>
              <w:rPr>
                <w:ins w:id="627" w:author="Szymon Mikolajczyk" w:date="2018-10-18T10:56:00Z"/>
                <w:b/>
                <w:bCs/>
                <w:color w:val="000000"/>
                <w:sz w:val="20"/>
                <w:szCs w:val="20"/>
              </w:rPr>
            </w:pPr>
            <w:ins w:id="628" w:author="Szymon Mikolajczyk" w:date="2018-10-18T10:57:00Z">
              <w:r w:rsidRPr="006502E6">
                <w:rPr>
                  <w:b/>
                  <w:bCs/>
                  <w:sz w:val="20"/>
                  <w:szCs w:val="20"/>
                </w:rPr>
                <w:t>27</w:t>
              </w:r>
            </w:ins>
          </w:p>
        </w:tc>
        <w:tc>
          <w:tcPr>
            <w:tcW w:w="1067" w:type="dxa"/>
          </w:tcPr>
          <w:p w14:paraId="04091D2E" w14:textId="77777777" w:rsidR="006502E6" w:rsidRPr="00E70641" w:rsidRDefault="006502E6" w:rsidP="006502E6">
            <w:pPr>
              <w:spacing w:line="240" w:lineRule="auto"/>
              <w:jc w:val="right"/>
              <w:rPr>
                <w:ins w:id="629" w:author="Szymon Mikolajczyk" w:date="2018-10-18T10:56:00Z"/>
                <w:b/>
                <w:bCs/>
                <w:color w:val="BFBFBF" w:themeColor="background1" w:themeShade="BF"/>
                <w:sz w:val="20"/>
                <w:szCs w:val="20"/>
              </w:rPr>
            </w:pPr>
            <w:ins w:id="630" w:author="Szymon Mikolajczyk" w:date="2018-10-18T10:56:00Z">
              <w:r w:rsidRPr="00E70641">
                <w:rPr>
                  <w:b/>
                  <w:bCs/>
                  <w:color w:val="BFBFBF" w:themeColor="background1" w:themeShade="BF"/>
                  <w:sz w:val="20"/>
                  <w:szCs w:val="20"/>
                </w:rPr>
                <w:t>2</w:t>
              </w:r>
              <w:r>
                <w:rPr>
                  <w:b/>
                  <w:bCs/>
                  <w:color w:val="BFBFBF" w:themeColor="background1" w:themeShade="BF"/>
                  <w:sz w:val="20"/>
                  <w:szCs w:val="20"/>
                </w:rPr>
                <w:t>13</w:t>
              </w:r>
            </w:ins>
          </w:p>
        </w:tc>
      </w:tr>
      <w:tr w:rsidR="006502E6" w:rsidRPr="00AB4911" w14:paraId="556CEC0B" w14:textId="77777777" w:rsidTr="006502E6">
        <w:trPr>
          <w:trHeight w:val="300"/>
          <w:ins w:id="631" w:author="Szymon Mikolajczyk" w:date="2018-10-18T10:56:00Z"/>
        </w:trPr>
        <w:tc>
          <w:tcPr>
            <w:tcW w:w="1335" w:type="dxa"/>
          </w:tcPr>
          <w:p w14:paraId="5FE8FBEA" w14:textId="77777777" w:rsidR="006502E6" w:rsidRPr="0083204B" w:rsidRDefault="006502E6" w:rsidP="006502E6">
            <w:pPr>
              <w:spacing w:line="240" w:lineRule="auto"/>
              <w:jc w:val="left"/>
              <w:rPr>
                <w:ins w:id="632" w:author="Szymon Mikolajczyk" w:date="2018-10-18T10:56:00Z"/>
                <w:b/>
                <w:bCs/>
                <w:color w:val="000000"/>
                <w:sz w:val="20"/>
                <w:szCs w:val="20"/>
              </w:rPr>
            </w:pPr>
          </w:p>
        </w:tc>
        <w:tc>
          <w:tcPr>
            <w:tcW w:w="1514" w:type="dxa"/>
            <w:noWrap/>
          </w:tcPr>
          <w:p w14:paraId="08151D26" w14:textId="77777777" w:rsidR="006502E6" w:rsidRPr="0002123A" w:rsidRDefault="006502E6" w:rsidP="006502E6">
            <w:pPr>
              <w:spacing w:line="240" w:lineRule="auto"/>
              <w:jc w:val="left"/>
              <w:rPr>
                <w:ins w:id="633" w:author="Szymon Mikolajczyk" w:date="2018-10-18T10:56:00Z"/>
                <w:b/>
                <w:color w:val="000000"/>
                <w:sz w:val="20"/>
                <w:szCs w:val="20"/>
              </w:rPr>
            </w:pPr>
            <w:ins w:id="634" w:author="Szymon Mikolajczyk" w:date="2018-10-18T10:56:00Z">
              <w:r>
                <w:rPr>
                  <w:b/>
                  <w:color w:val="000000"/>
                  <w:sz w:val="20"/>
                  <w:szCs w:val="20"/>
                </w:rPr>
                <w:t>Total drop-off</w:t>
              </w:r>
            </w:ins>
          </w:p>
        </w:tc>
        <w:tc>
          <w:tcPr>
            <w:tcW w:w="543" w:type="dxa"/>
            <w:noWrap/>
          </w:tcPr>
          <w:p w14:paraId="2D0BE5D1" w14:textId="77777777" w:rsidR="006502E6" w:rsidRPr="006502E6" w:rsidDel="006755A4" w:rsidRDefault="006502E6" w:rsidP="006502E6">
            <w:pPr>
              <w:spacing w:line="240" w:lineRule="auto"/>
              <w:jc w:val="right"/>
              <w:rPr>
                <w:ins w:id="635" w:author="Szymon Mikolajczyk" w:date="2018-10-18T10:56:00Z"/>
                <w:b/>
                <w:bCs/>
                <w:color w:val="BFBFBF" w:themeColor="background1" w:themeShade="BF"/>
                <w:sz w:val="20"/>
                <w:szCs w:val="20"/>
              </w:rPr>
            </w:pPr>
            <w:ins w:id="636" w:author="Szymon Mikolajczyk" w:date="2018-10-18T10:56:00Z">
              <w:r w:rsidRPr="006502E6">
                <w:rPr>
                  <w:b/>
                  <w:bCs/>
                  <w:color w:val="BFBFBF" w:themeColor="background1" w:themeShade="BF"/>
                  <w:sz w:val="20"/>
                  <w:szCs w:val="20"/>
                </w:rPr>
                <w:t>7</w:t>
              </w:r>
            </w:ins>
          </w:p>
        </w:tc>
        <w:tc>
          <w:tcPr>
            <w:tcW w:w="543" w:type="dxa"/>
            <w:noWrap/>
          </w:tcPr>
          <w:p w14:paraId="3C7C4071" w14:textId="77777777" w:rsidR="006502E6" w:rsidRPr="006502E6" w:rsidDel="006755A4" w:rsidRDefault="006502E6" w:rsidP="006502E6">
            <w:pPr>
              <w:spacing w:line="240" w:lineRule="auto"/>
              <w:jc w:val="right"/>
              <w:rPr>
                <w:ins w:id="637" w:author="Szymon Mikolajczyk" w:date="2018-10-18T10:56:00Z"/>
                <w:b/>
                <w:bCs/>
                <w:color w:val="BFBFBF" w:themeColor="background1" w:themeShade="BF"/>
                <w:sz w:val="20"/>
                <w:szCs w:val="20"/>
              </w:rPr>
            </w:pPr>
            <w:ins w:id="638" w:author="Szymon Mikolajczyk" w:date="2018-10-18T10:56:00Z">
              <w:r w:rsidRPr="006502E6">
                <w:rPr>
                  <w:b/>
                  <w:bCs/>
                  <w:color w:val="BFBFBF" w:themeColor="background1" w:themeShade="BF"/>
                  <w:sz w:val="20"/>
                  <w:szCs w:val="20"/>
                </w:rPr>
                <w:t>8</w:t>
              </w:r>
            </w:ins>
          </w:p>
        </w:tc>
        <w:tc>
          <w:tcPr>
            <w:tcW w:w="544" w:type="dxa"/>
            <w:noWrap/>
          </w:tcPr>
          <w:p w14:paraId="05C10DC4" w14:textId="77777777" w:rsidR="006502E6" w:rsidRPr="006502E6" w:rsidDel="006755A4" w:rsidRDefault="006502E6" w:rsidP="006502E6">
            <w:pPr>
              <w:spacing w:line="240" w:lineRule="auto"/>
              <w:jc w:val="right"/>
              <w:rPr>
                <w:ins w:id="639" w:author="Szymon Mikolajczyk" w:date="2018-10-18T10:56:00Z"/>
                <w:b/>
                <w:bCs/>
                <w:color w:val="BFBFBF" w:themeColor="background1" w:themeShade="BF"/>
                <w:sz w:val="20"/>
                <w:szCs w:val="20"/>
              </w:rPr>
            </w:pPr>
            <w:ins w:id="640" w:author="Szymon Mikolajczyk" w:date="2018-10-18T10:56:00Z">
              <w:r w:rsidRPr="006502E6">
                <w:rPr>
                  <w:b/>
                  <w:bCs/>
                  <w:color w:val="BFBFBF" w:themeColor="background1" w:themeShade="BF"/>
                  <w:sz w:val="20"/>
                  <w:szCs w:val="20"/>
                </w:rPr>
                <w:t>8</w:t>
              </w:r>
            </w:ins>
          </w:p>
        </w:tc>
        <w:tc>
          <w:tcPr>
            <w:tcW w:w="543" w:type="dxa"/>
            <w:noWrap/>
          </w:tcPr>
          <w:p w14:paraId="5A39BC18" w14:textId="77777777" w:rsidR="006502E6" w:rsidRPr="006502E6" w:rsidDel="006755A4" w:rsidRDefault="006502E6" w:rsidP="006502E6">
            <w:pPr>
              <w:spacing w:line="240" w:lineRule="auto"/>
              <w:jc w:val="right"/>
              <w:rPr>
                <w:ins w:id="641" w:author="Szymon Mikolajczyk" w:date="2018-10-18T10:56:00Z"/>
                <w:b/>
                <w:bCs/>
                <w:color w:val="BFBFBF" w:themeColor="background1" w:themeShade="BF"/>
                <w:sz w:val="20"/>
                <w:szCs w:val="20"/>
              </w:rPr>
            </w:pPr>
            <w:ins w:id="642" w:author="Szymon Mikolajczyk" w:date="2018-10-18T10:56:00Z">
              <w:r w:rsidRPr="006502E6">
                <w:rPr>
                  <w:b/>
                  <w:bCs/>
                  <w:color w:val="BFBFBF" w:themeColor="background1" w:themeShade="BF"/>
                  <w:sz w:val="20"/>
                  <w:szCs w:val="20"/>
                </w:rPr>
                <w:t>3</w:t>
              </w:r>
            </w:ins>
          </w:p>
        </w:tc>
        <w:tc>
          <w:tcPr>
            <w:tcW w:w="543" w:type="dxa"/>
            <w:noWrap/>
          </w:tcPr>
          <w:p w14:paraId="73F1BEC8" w14:textId="77777777" w:rsidR="006502E6" w:rsidRPr="006502E6" w:rsidDel="006755A4" w:rsidRDefault="006502E6" w:rsidP="006502E6">
            <w:pPr>
              <w:spacing w:line="240" w:lineRule="auto"/>
              <w:jc w:val="right"/>
              <w:rPr>
                <w:ins w:id="643" w:author="Szymon Mikolajczyk" w:date="2018-10-18T10:56:00Z"/>
                <w:b/>
                <w:bCs/>
                <w:color w:val="BFBFBF" w:themeColor="background1" w:themeShade="BF"/>
                <w:sz w:val="20"/>
                <w:szCs w:val="20"/>
              </w:rPr>
            </w:pPr>
            <w:ins w:id="644" w:author="Szymon Mikolajczyk" w:date="2018-10-18T10:56:00Z">
              <w:r w:rsidRPr="006502E6">
                <w:rPr>
                  <w:b/>
                  <w:bCs/>
                  <w:color w:val="BFBFBF" w:themeColor="background1" w:themeShade="BF"/>
                  <w:sz w:val="20"/>
                  <w:szCs w:val="20"/>
                </w:rPr>
                <w:t>3</w:t>
              </w:r>
            </w:ins>
          </w:p>
        </w:tc>
        <w:tc>
          <w:tcPr>
            <w:tcW w:w="544" w:type="dxa"/>
            <w:noWrap/>
          </w:tcPr>
          <w:p w14:paraId="1C30E53C" w14:textId="77777777" w:rsidR="006502E6" w:rsidRPr="006502E6" w:rsidDel="006755A4" w:rsidRDefault="006502E6" w:rsidP="006502E6">
            <w:pPr>
              <w:spacing w:line="240" w:lineRule="auto"/>
              <w:jc w:val="right"/>
              <w:rPr>
                <w:ins w:id="645" w:author="Szymon Mikolajczyk" w:date="2018-10-18T10:56:00Z"/>
                <w:b/>
                <w:bCs/>
                <w:color w:val="BFBFBF" w:themeColor="background1" w:themeShade="BF"/>
                <w:sz w:val="20"/>
                <w:szCs w:val="20"/>
              </w:rPr>
            </w:pPr>
            <w:ins w:id="646" w:author="Szymon Mikolajczyk" w:date="2018-10-18T10:56:00Z">
              <w:r w:rsidRPr="006502E6">
                <w:rPr>
                  <w:b/>
                  <w:bCs/>
                  <w:color w:val="BFBFBF" w:themeColor="background1" w:themeShade="BF"/>
                  <w:sz w:val="20"/>
                  <w:szCs w:val="20"/>
                </w:rPr>
                <w:t>4</w:t>
              </w:r>
            </w:ins>
          </w:p>
        </w:tc>
        <w:tc>
          <w:tcPr>
            <w:tcW w:w="543" w:type="dxa"/>
            <w:noWrap/>
          </w:tcPr>
          <w:p w14:paraId="1AD6FBE7" w14:textId="77777777" w:rsidR="006502E6" w:rsidRPr="006502E6" w:rsidDel="006755A4" w:rsidRDefault="006502E6" w:rsidP="006502E6">
            <w:pPr>
              <w:spacing w:line="240" w:lineRule="auto"/>
              <w:jc w:val="right"/>
              <w:rPr>
                <w:ins w:id="647" w:author="Szymon Mikolajczyk" w:date="2018-10-18T10:56:00Z"/>
                <w:b/>
                <w:bCs/>
                <w:color w:val="BFBFBF" w:themeColor="background1" w:themeShade="BF"/>
                <w:sz w:val="20"/>
                <w:szCs w:val="20"/>
              </w:rPr>
            </w:pPr>
            <w:ins w:id="648" w:author="Szymon Mikolajczyk" w:date="2018-10-18T10:56:00Z">
              <w:r w:rsidRPr="006502E6">
                <w:rPr>
                  <w:b/>
                  <w:bCs/>
                  <w:color w:val="BFBFBF" w:themeColor="background1" w:themeShade="BF"/>
                  <w:sz w:val="20"/>
                  <w:szCs w:val="20"/>
                </w:rPr>
                <w:t>3</w:t>
              </w:r>
            </w:ins>
          </w:p>
        </w:tc>
        <w:tc>
          <w:tcPr>
            <w:tcW w:w="544" w:type="dxa"/>
          </w:tcPr>
          <w:p w14:paraId="448A7CDF" w14:textId="77777777" w:rsidR="006502E6" w:rsidRPr="006502E6" w:rsidDel="006755A4" w:rsidRDefault="006502E6" w:rsidP="006502E6">
            <w:pPr>
              <w:spacing w:line="240" w:lineRule="auto"/>
              <w:jc w:val="right"/>
              <w:rPr>
                <w:ins w:id="649" w:author="Szymon Mikolajczyk" w:date="2018-10-18T10:56:00Z"/>
                <w:b/>
                <w:bCs/>
                <w:sz w:val="20"/>
                <w:szCs w:val="20"/>
              </w:rPr>
            </w:pPr>
            <w:ins w:id="650" w:author="Szymon Mikolajczyk" w:date="2018-10-18T10:56:00Z">
              <w:r w:rsidRPr="006502E6">
                <w:rPr>
                  <w:b/>
                  <w:bCs/>
                  <w:sz w:val="20"/>
                  <w:szCs w:val="20"/>
                </w:rPr>
                <w:t>3</w:t>
              </w:r>
            </w:ins>
          </w:p>
        </w:tc>
        <w:tc>
          <w:tcPr>
            <w:tcW w:w="1067" w:type="dxa"/>
            <w:noWrap/>
          </w:tcPr>
          <w:p w14:paraId="0FE55A72" w14:textId="66C4D596" w:rsidR="006502E6" w:rsidDel="00E70641" w:rsidRDefault="006502E6" w:rsidP="006502E6">
            <w:pPr>
              <w:spacing w:line="240" w:lineRule="auto"/>
              <w:jc w:val="right"/>
              <w:rPr>
                <w:ins w:id="651" w:author="Szymon Mikolajczyk" w:date="2018-10-18T10:56:00Z"/>
                <w:b/>
                <w:bCs/>
                <w:color w:val="000000"/>
                <w:sz w:val="20"/>
                <w:szCs w:val="20"/>
              </w:rPr>
            </w:pPr>
            <w:ins w:id="652" w:author="Szymon Mikolajczyk" w:date="2018-10-18T10:57:00Z">
              <w:r w:rsidRPr="006502E6">
                <w:rPr>
                  <w:b/>
                  <w:bCs/>
                  <w:sz w:val="20"/>
                  <w:szCs w:val="20"/>
                </w:rPr>
                <w:t>3</w:t>
              </w:r>
            </w:ins>
          </w:p>
        </w:tc>
        <w:tc>
          <w:tcPr>
            <w:tcW w:w="1067" w:type="dxa"/>
          </w:tcPr>
          <w:p w14:paraId="6CCB7C50" w14:textId="77777777" w:rsidR="006502E6" w:rsidRPr="00E70641" w:rsidRDefault="006502E6" w:rsidP="006502E6">
            <w:pPr>
              <w:spacing w:line="240" w:lineRule="auto"/>
              <w:jc w:val="right"/>
              <w:rPr>
                <w:ins w:id="653" w:author="Szymon Mikolajczyk" w:date="2018-10-18T10:56:00Z"/>
                <w:b/>
                <w:bCs/>
                <w:color w:val="BFBFBF" w:themeColor="background1" w:themeShade="BF"/>
                <w:sz w:val="20"/>
                <w:szCs w:val="20"/>
              </w:rPr>
            </w:pPr>
            <w:ins w:id="654" w:author="Szymon Mikolajczyk" w:date="2018-10-18T10:56:00Z">
              <w:r>
                <w:rPr>
                  <w:b/>
                  <w:bCs/>
                  <w:color w:val="BFBFBF" w:themeColor="background1" w:themeShade="BF"/>
                  <w:sz w:val="20"/>
                  <w:szCs w:val="20"/>
                </w:rPr>
                <w:t>39</w:t>
              </w:r>
            </w:ins>
          </w:p>
        </w:tc>
      </w:tr>
    </w:tbl>
    <w:p w14:paraId="4EA839E3" w14:textId="77777777" w:rsidR="006502E6" w:rsidRDefault="006502E6" w:rsidP="006502E6">
      <w:pPr>
        <w:rPr>
          <w:ins w:id="655" w:author="Szymon Mikolajczyk" w:date="2018-10-18T10:56:00Z"/>
        </w:rPr>
      </w:pPr>
    </w:p>
    <w:p w14:paraId="729B3E38" w14:textId="5486E6F3" w:rsidR="006502E6" w:rsidDel="006502E6" w:rsidRDefault="006502E6" w:rsidP="00F05F2E">
      <w:pPr>
        <w:rPr>
          <w:del w:id="656" w:author="Szymon Mikolajczyk" w:date="2018-10-18T10:58:00Z"/>
        </w:rPr>
      </w:pPr>
    </w:p>
    <w:p w14:paraId="680A0CB0" w14:textId="5656CA19" w:rsidR="00BF2F7C" w:rsidDel="006502E6" w:rsidRDefault="00BF2F7C" w:rsidP="00F05F2E">
      <w:pPr>
        <w:rPr>
          <w:del w:id="657" w:author="Szymon Mikolajczyk" w:date="2018-10-18T10:58:00Z"/>
        </w:rPr>
      </w:pPr>
    </w:p>
    <w:p w14:paraId="542557D8" w14:textId="3939D7F4" w:rsidR="00E6773E" w:rsidDel="006502E6" w:rsidRDefault="00E6773E" w:rsidP="006E7C7D">
      <w:pPr>
        <w:autoSpaceDE w:val="0"/>
        <w:autoSpaceDN w:val="0"/>
        <w:adjustRightInd w:val="0"/>
        <w:snapToGrid w:val="0"/>
        <w:rPr>
          <w:del w:id="658" w:author="Szymon Mikolajczyk" w:date="2018-10-18T10:56:00Z"/>
          <w:color w:val="000000"/>
          <w:lang w:val="en-US" w:eastAsia="nl-BE"/>
        </w:rPr>
      </w:pPr>
      <w:del w:id="659" w:author="Szymon Mikolajczyk" w:date="2018-10-18T10:56:00Z">
        <w:r w:rsidDel="006502E6">
          <w:rPr>
            <w:color w:val="000000"/>
            <w:lang w:val="en-US" w:eastAsia="nl-BE"/>
          </w:rPr>
          <w:delText>In future MPs, a</w:delText>
        </w:r>
        <w:r w:rsidR="008B0E0E" w:rsidRPr="006B36D6" w:rsidDel="006502E6">
          <w:rPr>
            <w:color w:val="000000"/>
            <w:lang w:val="en-US" w:eastAsia="nl-BE"/>
          </w:rPr>
          <w:delText xml:space="preserve">fter random selection of the households by age group, the obtained drop-off rate of each year will be weighted according to the numbers of units built in that period. The drop-off rate will </w:delText>
        </w:r>
        <w:r w:rsidDel="006502E6">
          <w:rPr>
            <w:color w:val="000000"/>
            <w:lang w:val="en-US" w:eastAsia="nl-BE"/>
          </w:rPr>
          <w:delText xml:space="preserve">then </w:delText>
        </w:r>
        <w:r w:rsidR="008B0E0E" w:rsidRPr="006B36D6" w:rsidDel="006502E6">
          <w:rPr>
            <w:color w:val="000000"/>
            <w:lang w:val="en-US" w:eastAsia="nl-BE"/>
          </w:rPr>
          <w:delText xml:space="preserve">be applied when calculating the quantity of fuel consumed, where it is assumed that any drop off rate is replaced by fuel consumption of the applicable baseline scenario. </w:delText>
        </w:r>
        <w:r w:rsidDel="006502E6">
          <w:rPr>
            <w:color w:val="000000"/>
            <w:lang w:val="en-US" w:eastAsia="nl-BE"/>
          </w:rPr>
          <w:delText xml:space="preserve">For MPI of VPA-2 no drop-off is accounted for due to the fact that this VPA just started operation in 2017. </w:delText>
        </w:r>
      </w:del>
    </w:p>
    <w:p w14:paraId="3B11FE81" w14:textId="5A940868" w:rsidR="00E6773E" w:rsidDel="006502E6" w:rsidRDefault="00E6773E" w:rsidP="006E7C7D">
      <w:pPr>
        <w:autoSpaceDE w:val="0"/>
        <w:autoSpaceDN w:val="0"/>
        <w:adjustRightInd w:val="0"/>
        <w:snapToGrid w:val="0"/>
        <w:rPr>
          <w:del w:id="660" w:author="Szymon Mikolajczyk" w:date="2018-10-18T10:58:00Z"/>
          <w:color w:val="000000"/>
          <w:lang w:val="en-US" w:eastAsia="nl-BE"/>
        </w:rPr>
      </w:pPr>
    </w:p>
    <w:p w14:paraId="2744F0B0" w14:textId="37A7CA8B" w:rsidR="00481EF4" w:rsidRPr="006B36D6" w:rsidRDefault="008537FA" w:rsidP="006E7C7D">
      <w:pPr>
        <w:autoSpaceDE w:val="0"/>
        <w:autoSpaceDN w:val="0"/>
        <w:adjustRightInd w:val="0"/>
        <w:snapToGrid w:val="0"/>
        <w:rPr>
          <w:iCs/>
          <w:color w:val="000000"/>
        </w:rPr>
      </w:pPr>
      <w:r w:rsidRPr="006B36D6">
        <w:rPr>
          <w:iCs/>
          <w:color w:val="000000"/>
        </w:rPr>
        <w:t xml:space="preserve">The </w:t>
      </w:r>
      <w:r w:rsidR="0097356C" w:rsidRPr="006B36D6">
        <w:rPr>
          <w:iCs/>
          <w:color w:val="000000"/>
        </w:rPr>
        <w:t>described BUS</w:t>
      </w:r>
      <w:r w:rsidRPr="006B36D6">
        <w:rPr>
          <w:iCs/>
          <w:color w:val="000000"/>
        </w:rPr>
        <w:t xml:space="preserve"> sampling plan is developed using guidance of the applied GS methodology and the UNFCCC standard on sampling (EB </w:t>
      </w:r>
      <w:r w:rsidR="00241BDC">
        <w:rPr>
          <w:iCs/>
          <w:color w:val="000000"/>
        </w:rPr>
        <w:t>86</w:t>
      </w:r>
      <w:r w:rsidR="00241BDC" w:rsidRPr="006B36D6">
        <w:rPr>
          <w:iCs/>
          <w:color w:val="000000"/>
        </w:rPr>
        <w:t xml:space="preserve"> </w:t>
      </w:r>
      <w:r w:rsidR="00241BDC">
        <w:rPr>
          <w:iCs/>
          <w:color w:val="000000"/>
        </w:rPr>
        <w:t>A</w:t>
      </w:r>
      <w:r w:rsidR="00241BDC" w:rsidRPr="006B36D6">
        <w:rPr>
          <w:iCs/>
          <w:color w:val="000000"/>
        </w:rPr>
        <w:t xml:space="preserve">nnex </w:t>
      </w:r>
      <w:r w:rsidR="00241BDC">
        <w:rPr>
          <w:iCs/>
          <w:color w:val="000000"/>
        </w:rPr>
        <w:t>03</w:t>
      </w:r>
      <w:r w:rsidRPr="006B36D6">
        <w:rPr>
          <w:iCs/>
          <w:color w:val="000000"/>
        </w:rPr>
        <w:t>: Standard for Sampling and Survey for CDM Project Activities and Programme of Activities)</w:t>
      </w:r>
      <w:r w:rsidRPr="006B36D6">
        <w:rPr>
          <w:rStyle w:val="FootnoteReference"/>
          <w:iCs/>
          <w:color w:val="000000"/>
        </w:rPr>
        <w:footnoteReference w:id="19"/>
      </w:r>
      <w:r w:rsidR="00BB4212" w:rsidRPr="006B36D6">
        <w:rPr>
          <w:iCs/>
          <w:color w:val="000000"/>
        </w:rPr>
        <w:t>, see the next table:</w:t>
      </w:r>
    </w:p>
    <w:p w14:paraId="1AD24A3C" w14:textId="77777777" w:rsidR="00481EF4" w:rsidRPr="006B36D6" w:rsidRDefault="00481EF4" w:rsidP="00481EF4">
      <w:pPr>
        <w:rPr>
          <w:iCs/>
          <w:color w:val="000000"/>
          <w:lang w:val="en-US"/>
        </w:rPr>
      </w:pPr>
    </w:p>
    <w:p w14:paraId="10769F6A" w14:textId="3744BDB1"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10</w:t>
      </w:r>
      <w:r w:rsidR="0014520D" w:rsidRPr="006B36D6">
        <w:fldChar w:fldCharType="end"/>
      </w:r>
      <w:r w:rsidRPr="006B36D6">
        <w:t>: BUS survey design</w:t>
      </w:r>
    </w:p>
    <w:tbl>
      <w:tblPr>
        <w:tblStyle w:val="TableGrid"/>
        <w:tblW w:w="5000" w:type="pct"/>
        <w:tblLook w:val="04A0" w:firstRow="1" w:lastRow="0" w:firstColumn="1" w:lastColumn="0" w:noHBand="0" w:noVBand="1"/>
      </w:tblPr>
      <w:tblGrid>
        <w:gridCol w:w="556"/>
        <w:gridCol w:w="2368"/>
        <w:gridCol w:w="6406"/>
      </w:tblGrid>
      <w:tr w:rsidR="00244B40" w:rsidRPr="006B36D6" w14:paraId="13EBFEA0" w14:textId="77777777" w:rsidTr="00651D8D">
        <w:trPr>
          <w:cnfStyle w:val="100000000000" w:firstRow="1" w:lastRow="0" w:firstColumn="0" w:lastColumn="0" w:oddVBand="0" w:evenVBand="0" w:oddHBand="0" w:evenHBand="0" w:firstRowFirstColumn="0" w:firstRowLastColumn="0" w:lastRowFirstColumn="0" w:lastRowLastColumn="0"/>
        </w:trPr>
        <w:tc>
          <w:tcPr>
            <w:tcW w:w="298" w:type="pct"/>
            <w:shd w:val="clear" w:color="auto" w:fill="A6A6A6" w:themeFill="background1" w:themeFillShade="A6"/>
          </w:tcPr>
          <w:p w14:paraId="31CE6127" w14:textId="77777777" w:rsidR="00244B40" w:rsidRPr="006B36D6" w:rsidRDefault="00244B40" w:rsidP="0098496E">
            <w:pPr>
              <w:rPr>
                <w:iCs/>
                <w:color w:val="000000"/>
                <w:sz w:val="20"/>
                <w:szCs w:val="18"/>
              </w:rPr>
            </w:pPr>
            <w:r w:rsidRPr="006B36D6">
              <w:rPr>
                <w:iCs/>
                <w:color w:val="000000"/>
                <w:sz w:val="20"/>
                <w:szCs w:val="18"/>
              </w:rPr>
              <w:t>#</w:t>
            </w:r>
          </w:p>
        </w:tc>
        <w:tc>
          <w:tcPr>
            <w:tcW w:w="1269" w:type="pct"/>
            <w:shd w:val="clear" w:color="auto" w:fill="A6A6A6" w:themeFill="background1" w:themeFillShade="A6"/>
          </w:tcPr>
          <w:p w14:paraId="5571DF1F" w14:textId="77777777" w:rsidR="00244B40" w:rsidRPr="006B36D6" w:rsidRDefault="00244B40" w:rsidP="0098496E">
            <w:pPr>
              <w:rPr>
                <w:b w:val="0"/>
                <w:iCs/>
                <w:color w:val="000000"/>
                <w:sz w:val="20"/>
                <w:szCs w:val="18"/>
              </w:rPr>
            </w:pPr>
            <w:r w:rsidRPr="006B36D6">
              <w:rPr>
                <w:iCs/>
                <w:color w:val="000000"/>
                <w:sz w:val="20"/>
                <w:szCs w:val="18"/>
              </w:rPr>
              <w:t>Item</w:t>
            </w:r>
          </w:p>
        </w:tc>
        <w:tc>
          <w:tcPr>
            <w:tcW w:w="3433" w:type="pct"/>
            <w:shd w:val="clear" w:color="auto" w:fill="A6A6A6" w:themeFill="background1" w:themeFillShade="A6"/>
          </w:tcPr>
          <w:p w14:paraId="0C898CD2" w14:textId="77777777" w:rsidR="00244B40" w:rsidRPr="006B36D6" w:rsidRDefault="00244B40" w:rsidP="0098496E">
            <w:pPr>
              <w:rPr>
                <w:b w:val="0"/>
                <w:iCs/>
                <w:color w:val="000000"/>
                <w:sz w:val="20"/>
                <w:szCs w:val="18"/>
              </w:rPr>
            </w:pPr>
            <w:r w:rsidRPr="006B36D6">
              <w:rPr>
                <w:iCs/>
                <w:color w:val="000000"/>
                <w:sz w:val="20"/>
                <w:szCs w:val="18"/>
              </w:rPr>
              <w:t>Description</w:t>
            </w:r>
          </w:p>
        </w:tc>
      </w:tr>
      <w:tr w:rsidR="00244B40" w:rsidRPr="006B36D6" w14:paraId="6CFFDEB2" w14:textId="77777777" w:rsidTr="00C0354A">
        <w:tc>
          <w:tcPr>
            <w:tcW w:w="298" w:type="pct"/>
          </w:tcPr>
          <w:p w14:paraId="5F940BA7" w14:textId="77777777" w:rsidR="00244B40" w:rsidRPr="006B36D6" w:rsidRDefault="00244B40" w:rsidP="0098496E">
            <w:pPr>
              <w:rPr>
                <w:iCs/>
                <w:color w:val="000000"/>
                <w:sz w:val="20"/>
                <w:szCs w:val="18"/>
              </w:rPr>
            </w:pPr>
            <w:r w:rsidRPr="006B36D6">
              <w:rPr>
                <w:iCs/>
                <w:color w:val="000000"/>
                <w:sz w:val="20"/>
                <w:szCs w:val="18"/>
              </w:rPr>
              <w:t>1</w:t>
            </w:r>
          </w:p>
        </w:tc>
        <w:tc>
          <w:tcPr>
            <w:tcW w:w="1269" w:type="pct"/>
          </w:tcPr>
          <w:p w14:paraId="4D8FE31A" w14:textId="77777777" w:rsidR="00244B40" w:rsidRPr="006B36D6" w:rsidRDefault="00244B40" w:rsidP="00BB4212">
            <w:pPr>
              <w:jc w:val="left"/>
              <w:rPr>
                <w:iCs/>
                <w:color w:val="000000"/>
                <w:sz w:val="20"/>
                <w:szCs w:val="18"/>
              </w:rPr>
            </w:pPr>
            <w:r w:rsidRPr="006B36D6">
              <w:rPr>
                <w:iCs/>
                <w:color w:val="000000"/>
                <w:sz w:val="20"/>
                <w:szCs w:val="18"/>
                <w:lang w:val="en-US"/>
              </w:rPr>
              <w:t>Objectives and Reliability Requirements</w:t>
            </w:r>
          </w:p>
        </w:tc>
        <w:tc>
          <w:tcPr>
            <w:tcW w:w="3433" w:type="pct"/>
          </w:tcPr>
          <w:p w14:paraId="240849B1" w14:textId="77777777" w:rsidR="00244B40" w:rsidRPr="006B36D6" w:rsidRDefault="00244B40" w:rsidP="0098496E">
            <w:pPr>
              <w:rPr>
                <w:iCs/>
                <w:color w:val="000000"/>
                <w:sz w:val="20"/>
                <w:szCs w:val="18"/>
              </w:rPr>
            </w:pPr>
            <w:r w:rsidRPr="006B36D6">
              <w:rPr>
                <w:iCs/>
                <w:color w:val="000000"/>
                <w:sz w:val="20"/>
                <w:szCs w:val="18"/>
                <w:lang w:val="en-US"/>
              </w:rPr>
              <w:t xml:space="preserve">The objective is to obtain unbiased and reliable estimates of the monitoring parameters at a </w:t>
            </w:r>
            <w:r w:rsidRPr="006B36D6">
              <w:rPr>
                <w:iCs/>
                <w:color w:val="000000"/>
                <w:sz w:val="20"/>
                <w:szCs w:val="18"/>
              </w:rPr>
              <w:t>confidence / precision level of 90/10.</w:t>
            </w:r>
          </w:p>
        </w:tc>
      </w:tr>
      <w:tr w:rsidR="00244B40" w:rsidRPr="006B36D6" w14:paraId="6EE78381" w14:textId="77777777" w:rsidTr="00C0354A">
        <w:tc>
          <w:tcPr>
            <w:tcW w:w="298" w:type="pct"/>
          </w:tcPr>
          <w:p w14:paraId="2F0F32E0" w14:textId="77777777" w:rsidR="00244B40" w:rsidRPr="006B36D6" w:rsidRDefault="00244B40" w:rsidP="0098496E">
            <w:pPr>
              <w:rPr>
                <w:iCs/>
                <w:color w:val="000000"/>
                <w:sz w:val="20"/>
                <w:szCs w:val="18"/>
              </w:rPr>
            </w:pPr>
            <w:r w:rsidRPr="006B36D6">
              <w:rPr>
                <w:iCs/>
                <w:color w:val="000000"/>
                <w:sz w:val="20"/>
                <w:szCs w:val="18"/>
              </w:rPr>
              <w:t>2</w:t>
            </w:r>
          </w:p>
        </w:tc>
        <w:tc>
          <w:tcPr>
            <w:tcW w:w="1269" w:type="pct"/>
          </w:tcPr>
          <w:p w14:paraId="751F778A" w14:textId="77777777" w:rsidR="00244B40" w:rsidRPr="006B36D6" w:rsidRDefault="00244B40" w:rsidP="00BB4212">
            <w:pPr>
              <w:jc w:val="left"/>
              <w:rPr>
                <w:iCs/>
                <w:color w:val="000000"/>
                <w:sz w:val="20"/>
                <w:szCs w:val="18"/>
              </w:rPr>
            </w:pPr>
            <w:r w:rsidRPr="006B36D6">
              <w:rPr>
                <w:iCs/>
                <w:color w:val="000000"/>
                <w:sz w:val="20"/>
                <w:szCs w:val="18"/>
              </w:rPr>
              <w:t>Target population</w:t>
            </w:r>
          </w:p>
        </w:tc>
        <w:tc>
          <w:tcPr>
            <w:tcW w:w="3433" w:type="pct"/>
          </w:tcPr>
          <w:p w14:paraId="5339E3DD" w14:textId="77777777" w:rsidR="00244B40" w:rsidRPr="006B36D6" w:rsidRDefault="00244B40" w:rsidP="00A970B1">
            <w:pPr>
              <w:rPr>
                <w:iCs/>
                <w:color w:val="000000"/>
                <w:sz w:val="20"/>
                <w:szCs w:val="18"/>
              </w:rPr>
            </w:pPr>
            <w:r w:rsidRPr="006B36D6">
              <w:rPr>
                <w:iCs/>
                <w:color w:val="000000"/>
                <w:sz w:val="20"/>
                <w:szCs w:val="18"/>
              </w:rPr>
              <w:t>Households that have installed a</w:t>
            </w:r>
            <w:r w:rsidR="00F24D30" w:rsidRPr="006B36D6">
              <w:rPr>
                <w:iCs/>
                <w:color w:val="000000"/>
                <w:sz w:val="20"/>
                <w:szCs w:val="18"/>
              </w:rPr>
              <w:t>n</w:t>
            </w:r>
            <w:r w:rsidRPr="006B36D6">
              <w:rPr>
                <w:iCs/>
                <w:color w:val="000000"/>
                <w:sz w:val="20"/>
                <w:szCs w:val="18"/>
              </w:rPr>
              <w:t xml:space="preserve"> </w:t>
            </w:r>
            <w:r w:rsidR="00A970B1" w:rsidRPr="006B36D6">
              <w:rPr>
                <w:iCs/>
                <w:color w:val="000000"/>
                <w:sz w:val="20"/>
                <w:szCs w:val="18"/>
              </w:rPr>
              <w:t>IDBP</w:t>
            </w:r>
            <w:r w:rsidRPr="006B36D6">
              <w:rPr>
                <w:iCs/>
                <w:color w:val="000000"/>
                <w:sz w:val="20"/>
                <w:szCs w:val="18"/>
              </w:rPr>
              <w:t xml:space="preserve"> certified biodigester</w:t>
            </w:r>
            <w:r w:rsidR="00AA14DD" w:rsidRPr="006B36D6">
              <w:rPr>
                <w:iCs/>
                <w:color w:val="000000"/>
                <w:sz w:val="20"/>
                <w:szCs w:val="18"/>
              </w:rPr>
              <w:t>.</w:t>
            </w:r>
          </w:p>
        </w:tc>
      </w:tr>
      <w:tr w:rsidR="00AA14DD" w:rsidRPr="006B36D6" w14:paraId="246D901F" w14:textId="77777777" w:rsidTr="00C0354A">
        <w:tc>
          <w:tcPr>
            <w:tcW w:w="298" w:type="pct"/>
          </w:tcPr>
          <w:p w14:paraId="42ACCD1F" w14:textId="77777777" w:rsidR="00AA14DD" w:rsidRPr="006B36D6" w:rsidRDefault="00AA14DD" w:rsidP="0098496E">
            <w:pPr>
              <w:rPr>
                <w:iCs/>
                <w:color w:val="000000"/>
                <w:sz w:val="20"/>
                <w:szCs w:val="18"/>
              </w:rPr>
            </w:pPr>
            <w:r w:rsidRPr="006B36D6">
              <w:rPr>
                <w:iCs/>
                <w:color w:val="000000"/>
                <w:sz w:val="20"/>
                <w:szCs w:val="18"/>
              </w:rPr>
              <w:t>3</w:t>
            </w:r>
          </w:p>
        </w:tc>
        <w:tc>
          <w:tcPr>
            <w:tcW w:w="1269" w:type="pct"/>
          </w:tcPr>
          <w:p w14:paraId="7A45EF68" w14:textId="77777777" w:rsidR="00AA14DD" w:rsidRPr="006B36D6" w:rsidRDefault="00AA14DD" w:rsidP="00BB4212">
            <w:pPr>
              <w:jc w:val="left"/>
              <w:rPr>
                <w:iCs/>
                <w:color w:val="000000"/>
                <w:sz w:val="20"/>
                <w:szCs w:val="18"/>
              </w:rPr>
            </w:pPr>
            <w:r w:rsidRPr="006B36D6">
              <w:rPr>
                <w:iCs/>
                <w:color w:val="000000"/>
                <w:sz w:val="20"/>
                <w:szCs w:val="18"/>
              </w:rPr>
              <w:t>Sampling method and sampling frame</w:t>
            </w:r>
          </w:p>
        </w:tc>
        <w:tc>
          <w:tcPr>
            <w:tcW w:w="3433" w:type="pct"/>
          </w:tcPr>
          <w:p w14:paraId="67FE5E1E" w14:textId="77777777" w:rsidR="00AA14DD" w:rsidRPr="006B36D6" w:rsidRDefault="001E6970" w:rsidP="001E6970">
            <w:pPr>
              <w:rPr>
                <w:iCs/>
                <w:color w:val="000000"/>
                <w:sz w:val="20"/>
                <w:szCs w:val="18"/>
              </w:rPr>
            </w:pPr>
            <w:r w:rsidRPr="006B36D6">
              <w:rPr>
                <w:iCs/>
                <w:color w:val="000000"/>
                <w:sz w:val="20"/>
                <w:szCs w:val="18"/>
              </w:rPr>
              <w:t>Simple random sampling</w:t>
            </w:r>
            <w:r w:rsidR="00AA14DD" w:rsidRPr="006B36D6">
              <w:rPr>
                <w:iCs/>
                <w:color w:val="000000"/>
                <w:sz w:val="20"/>
                <w:szCs w:val="18"/>
              </w:rPr>
              <w:t xml:space="preserve"> within similar cluster (on the age of usage), with Probability-Proportional-to-size (PPS) of users when determining distribution number of respondents for each province (within similar cluster.</w:t>
            </w:r>
          </w:p>
        </w:tc>
      </w:tr>
      <w:tr w:rsidR="00AA14DD" w:rsidRPr="006B36D6" w14:paraId="5B99FF9B" w14:textId="77777777" w:rsidTr="00C0354A">
        <w:tc>
          <w:tcPr>
            <w:tcW w:w="298" w:type="pct"/>
          </w:tcPr>
          <w:p w14:paraId="1A3ECC55" w14:textId="77777777" w:rsidR="00AA14DD" w:rsidRPr="006B36D6" w:rsidRDefault="00AA14DD" w:rsidP="0098496E">
            <w:pPr>
              <w:rPr>
                <w:iCs/>
                <w:color w:val="000000"/>
                <w:sz w:val="20"/>
                <w:szCs w:val="18"/>
              </w:rPr>
            </w:pPr>
            <w:r w:rsidRPr="006B36D6">
              <w:rPr>
                <w:iCs/>
                <w:color w:val="000000"/>
                <w:sz w:val="20"/>
                <w:szCs w:val="18"/>
              </w:rPr>
              <w:t>3.1</w:t>
            </w:r>
          </w:p>
        </w:tc>
        <w:tc>
          <w:tcPr>
            <w:tcW w:w="1269" w:type="pct"/>
          </w:tcPr>
          <w:p w14:paraId="76318EE6" w14:textId="77777777" w:rsidR="00AA14DD" w:rsidRPr="006B36D6" w:rsidRDefault="00AA14DD" w:rsidP="00E4301E">
            <w:pPr>
              <w:jc w:val="left"/>
              <w:rPr>
                <w:iCs/>
                <w:color w:val="000000"/>
                <w:sz w:val="20"/>
                <w:szCs w:val="18"/>
              </w:rPr>
            </w:pPr>
            <w:r w:rsidRPr="006B36D6">
              <w:rPr>
                <w:iCs/>
                <w:color w:val="000000"/>
                <w:sz w:val="20"/>
                <w:szCs w:val="18"/>
              </w:rPr>
              <w:t>Number of clusters</w:t>
            </w:r>
          </w:p>
        </w:tc>
        <w:tc>
          <w:tcPr>
            <w:tcW w:w="3433" w:type="pct"/>
          </w:tcPr>
          <w:p w14:paraId="66440C55" w14:textId="0E98E8C0" w:rsidR="00AA14DD" w:rsidRPr="006B36D6" w:rsidRDefault="00AA14DD" w:rsidP="00E6773E">
            <w:pPr>
              <w:rPr>
                <w:color w:val="000000"/>
                <w:sz w:val="20"/>
                <w:szCs w:val="18"/>
                <w:lang w:eastAsia="ja-JP"/>
              </w:rPr>
            </w:pPr>
            <w:r w:rsidRPr="006B36D6">
              <w:rPr>
                <w:color w:val="000000"/>
                <w:sz w:val="20"/>
                <w:szCs w:val="18"/>
                <w:lang w:eastAsia="ja-JP"/>
              </w:rPr>
              <w:t xml:space="preserve">Number of cluster was determined based on the objective of the study; i.e.: to understand the impact of the biogas plants installed among different age of usage – based on the Gold </w:t>
            </w:r>
            <w:r w:rsidR="00D019E7" w:rsidRPr="006B36D6">
              <w:rPr>
                <w:color w:val="000000"/>
                <w:sz w:val="20"/>
                <w:szCs w:val="18"/>
                <w:lang w:eastAsia="ja-JP"/>
              </w:rPr>
              <w:t>Standard’s definition</w:t>
            </w:r>
            <w:r w:rsidR="00E6773E">
              <w:rPr>
                <w:color w:val="000000"/>
                <w:sz w:val="20"/>
                <w:szCs w:val="18"/>
                <w:lang w:eastAsia="ja-JP"/>
              </w:rPr>
              <w:t>.</w:t>
            </w:r>
          </w:p>
        </w:tc>
      </w:tr>
      <w:tr w:rsidR="00AA14DD" w:rsidRPr="006B36D6" w14:paraId="40BC3262" w14:textId="77777777" w:rsidTr="00C0354A">
        <w:tc>
          <w:tcPr>
            <w:tcW w:w="298" w:type="pct"/>
          </w:tcPr>
          <w:p w14:paraId="3DEFB846" w14:textId="77777777" w:rsidR="00AA14DD" w:rsidRPr="006B36D6" w:rsidRDefault="00AA14DD" w:rsidP="0098496E">
            <w:pPr>
              <w:rPr>
                <w:iCs/>
                <w:color w:val="000000"/>
                <w:sz w:val="20"/>
                <w:szCs w:val="18"/>
              </w:rPr>
            </w:pPr>
            <w:r w:rsidRPr="006B36D6">
              <w:rPr>
                <w:iCs/>
                <w:color w:val="000000"/>
                <w:sz w:val="20"/>
                <w:szCs w:val="18"/>
              </w:rPr>
              <w:t>4</w:t>
            </w:r>
          </w:p>
        </w:tc>
        <w:tc>
          <w:tcPr>
            <w:tcW w:w="1269" w:type="pct"/>
          </w:tcPr>
          <w:p w14:paraId="307D1C8A" w14:textId="77777777" w:rsidR="00AA14DD" w:rsidRPr="006B36D6" w:rsidRDefault="00AA14DD" w:rsidP="00D019E7">
            <w:pPr>
              <w:jc w:val="left"/>
              <w:rPr>
                <w:iCs/>
                <w:color w:val="000000"/>
                <w:sz w:val="20"/>
                <w:szCs w:val="18"/>
              </w:rPr>
            </w:pPr>
            <w:r w:rsidRPr="006B36D6">
              <w:rPr>
                <w:iCs/>
                <w:color w:val="000000"/>
                <w:sz w:val="20"/>
                <w:szCs w:val="18"/>
              </w:rPr>
              <w:t>Sampling frame</w:t>
            </w:r>
          </w:p>
        </w:tc>
        <w:tc>
          <w:tcPr>
            <w:tcW w:w="3433" w:type="pct"/>
          </w:tcPr>
          <w:p w14:paraId="4ABC9C12" w14:textId="77777777" w:rsidR="00AA14DD" w:rsidRPr="006B36D6" w:rsidRDefault="00AA14DD" w:rsidP="0098496E">
            <w:pPr>
              <w:rPr>
                <w:iCs/>
                <w:color w:val="000000"/>
                <w:sz w:val="20"/>
                <w:szCs w:val="18"/>
              </w:rPr>
            </w:pPr>
            <w:r w:rsidRPr="006B36D6">
              <w:rPr>
                <w:sz w:val="20"/>
                <w:szCs w:val="18"/>
              </w:rPr>
              <w:t>The sampling frame is a random selection of households that belong to the target population in the selected cluster</w:t>
            </w:r>
          </w:p>
        </w:tc>
      </w:tr>
    </w:tbl>
    <w:p w14:paraId="0EE5BD42" w14:textId="77777777" w:rsidR="0042188D" w:rsidRPr="006B36D6" w:rsidRDefault="0042188D" w:rsidP="0042188D">
      <w:pPr>
        <w:pStyle w:val="Heading3"/>
        <w:rPr>
          <w:lang w:val="en-US" w:eastAsia="ja-JP"/>
        </w:rPr>
      </w:pPr>
      <w:bookmarkStart w:id="661" w:name="_Toc353107632"/>
      <w:bookmarkStart w:id="662" w:name="_Toc478050165"/>
      <w:r w:rsidRPr="006B36D6">
        <w:rPr>
          <w:lang w:val="en-US" w:eastAsia="ja-JP"/>
        </w:rPr>
        <w:t>2.</w:t>
      </w:r>
      <w:r w:rsidR="001B2A06" w:rsidRPr="006B36D6">
        <w:rPr>
          <w:lang w:val="en-US" w:eastAsia="ja-JP"/>
        </w:rPr>
        <w:t>4</w:t>
      </w:r>
      <w:r w:rsidRPr="006B36D6">
        <w:rPr>
          <w:lang w:val="en-US" w:eastAsia="ja-JP"/>
        </w:rPr>
        <w:t>.</w:t>
      </w:r>
      <w:r w:rsidR="001B2A06" w:rsidRPr="006B36D6">
        <w:rPr>
          <w:lang w:val="en-US" w:eastAsia="ja-JP"/>
        </w:rPr>
        <w:t>1</w:t>
      </w:r>
      <w:r w:rsidRPr="006B36D6">
        <w:rPr>
          <w:lang w:val="en-US" w:eastAsia="ja-JP"/>
        </w:rPr>
        <w:tab/>
        <w:t>Survey implementation</w:t>
      </w:r>
      <w:bookmarkEnd w:id="661"/>
      <w:bookmarkEnd w:id="662"/>
    </w:p>
    <w:p w14:paraId="1E9A56C9" w14:textId="77777777" w:rsidR="009C1C5B" w:rsidRPr="006B36D6" w:rsidRDefault="009C1C5B" w:rsidP="0042188D">
      <w:pPr>
        <w:rPr>
          <w:lang w:val="en-US" w:eastAsia="ja-JP" w:bidi="en-US"/>
        </w:rPr>
      </w:pPr>
    </w:p>
    <w:p w14:paraId="22000D47" w14:textId="77777777" w:rsidR="009C1C5B" w:rsidRPr="006B36D6" w:rsidRDefault="009C1C5B" w:rsidP="0042188D">
      <w:pPr>
        <w:rPr>
          <w:b/>
          <w:u w:val="single"/>
          <w:lang w:val="en-US" w:eastAsia="ja-JP" w:bidi="en-US"/>
        </w:rPr>
      </w:pPr>
      <w:r w:rsidRPr="006B36D6">
        <w:rPr>
          <w:b/>
          <w:u w:val="single"/>
          <w:lang w:val="en-US" w:eastAsia="ja-JP" w:bidi="en-US"/>
        </w:rPr>
        <w:t>Surveyors</w:t>
      </w:r>
    </w:p>
    <w:p w14:paraId="770A0F5E" w14:textId="2BB209DE" w:rsidR="00152AD9" w:rsidRPr="006B36D6" w:rsidRDefault="00F0493A" w:rsidP="0042188D">
      <w:pPr>
        <w:rPr>
          <w:lang w:val="en-US" w:eastAsia="ja-JP" w:bidi="en-US"/>
        </w:rPr>
      </w:pPr>
      <w:r w:rsidRPr="00E87B13">
        <w:rPr>
          <w:lang w:val="en-US" w:eastAsia="ja-JP" w:bidi="en-US"/>
        </w:rPr>
        <w:t xml:space="preserve">Cooperation with JRI Research, an Indonesian surveyor company that has an established working relationship with Hivos, </w:t>
      </w:r>
      <w:r w:rsidR="009C1C5B" w:rsidRPr="00E87B13">
        <w:rPr>
          <w:lang w:val="en-US" w:eastAsia="ja-JP" w:bidi="en-US"/>
        </w:rPr>
        <w:t xml:space="preserve">was established to execute the survey. </w:t>
      </w:r>
      <w:r w:rsidR="00D005C0" w:rsidRPr="00E87B13">
        <w:rPr>
          <w:lang w:val="en-US" w:eastAsia="ja-JP" w:bidi="en-US"/>
        </w:rPr>
        <w:t xml:space="preserve">JRI recruited </w:t>
      </w:r>
      <w:r w:rsidR="00945C6F">
        <w:rPr>
          <w:lang w:val="en-US" w:eastAsia="ja-JP" w:bidi="en-US"/>
        </w:rPr>
        <w:t>11</w:t>
      </w:r>
      <w:r w:rsidR="00D005C0" w:rsidRPr="00E87B13">
        <w:rPr>
          <w:lang w:val="en-US" w:eastAsia="ja-JP" w:bidi="en-US"/>
        </w:rPr>
        <w:t xml:space="preserve"> surveyors and </w:t>
      </w:r>
      <w:r w:rsidR="00945C6F">
        <w:rPr>
          <w:lang w:val="en-US" w:eastAsia="ja-JP" w:bidi="en-US"/>
        </w:rPr>
        <w:t>2</w:t>
      </w:r>
      <w:r w:rsidR="00AB175F" w:rsidRPr="00E87B13">
        <w:rPr>
          <w:lang w:val="en-US" w:eastAsia="ja-JP" w:bidi="en-US"/>
        </w:rPr>
        <w:t xml:space="preserve"> </w:t>
      </w:r>
      <w:r w:rsidR="001E6970" w:rsidRPr="00E87B13">
        <w:rPr>
          <w:lang w:val="en-US" w:eastAsia="ja-JP" w:bidi="en-US"/>
        </w:rPr>
        <w:t xml:space="preserve">supervisors for </w:t>
      </w:r>
      <w:r w:rsidR="00D005C0" w:rsidRPr="00E87B13">
        <w:rPr>
          <w:lang w:val="en-US" w:eastAsia="ja-JP" w:bidi="en-US"/>
        </w:rPr>
        <w:t>data collection with face-to-face interviews using structured questionnaire</w:t>
      </w:r>
      <w:r w:rsidR="001E6970" w:rsidRPr="00E87B13">
        <w:rPr>
          <w:lang w:val="en-US" w:eastAsia="ja-JP" w:bidi="en-US"/>
        </w:rPr>
        <w:t>. All these surveyors</w:t>
      </w:r>
      <w:r w:rsidR="001E6970" w:rsidRPr="006B36D6">
        <w:rPr>
          <w:lang w:val="en-US" w:eastAsia="ja-JP" w:bidi="en-US"/>
        </w:rPr>
        <w:t xml:space="preserve"> received training on survey and data collection techniques and they were </w:t>
      </w:r>
      <w:r w:rsidR="001E6970" w:rsidRPr="006B36D6">
        <w:rPr>
          <w:lang w:val="en-US" w:eastAsia="ja-JP" w:bidi="en-US"/>
        </w:rPr>
        <w:lastRenderedPageBreak/>
        <w:t xml:space="preserve">supervised by </w:t>
      </w:r>
      <w:r w:rsidR="00D005C0" w:rsidRPr="006B36D6">
        <w:rPr>
          <w:lang w:val="en-US" w:eastAsia="ja-JP" w:bidi="en-US"/>
        </w:rPr>
        <w:t>JRI’s s</w:t>
      </w:r>
      <w:r w:rsidR="001E6970" w:rsidRPr="006B36D6">
        <w:rPr>
          <w:lang w:val="en-US" w:eastAsia="ja-JP" w:bidi="en-US"/>
        </w:rPr>
        <w:t xml:space="preserve">upervisors </w:t>
      </w:r>
      <w:r w:rsidR="00D005C0" w:rsidRPr="006B36D6">
        <w:rPr>
          <w:lang w:val="en-US" w:eastAsia="ja-JP" w:bidi="en-US"/>
        </w:rPr>
        <w:t>during implementation</w:t>
      </w:r>
      <w:r w:rsidR="001E6970" w:rsidRPr="006B36D6">
        <w:rPr>
          <w:lang w:val="en-US" w:eastAsia="ja-JP" w:bidi="en-US"/>
        </w:rPr>
        <w:t xml:space="preserve"> each province. </w:t>
      </w:r>
      <w:r w:rsidR="00D005C0" w:rsidRPr="006B36D6">
        <w:rPr>
          <w:lang w:val="en-US" w:eastAsia="ja-JP" w:bidi="en-US"/>
        </w:rPr>
        <w:t>Analysis and reporting were prepared by JRI Research</w:t>
      </w:r>
      <w:r w:rsidR="001E6970" w:rsidRPr="006B36D6">
        <w:rPr>
          <w:lang w:val="en-US" w:eastAsia="ja-JP" w:bidi="en-US"/>
        </w:rPr>
        <w:t>.</w:t>
      </w:r>
    </w:p>
    <w:p w14:paraId="57FC7A4A" w14:textId="77777777" w:rsidR="001E6970" w:rsidRPr="006B36D6" w:rsidRDefault="001E6970" w:rsidP="0042188D">
      <w:pPr>
        <w:rPr>
          <w:lang w:val="en-US" w:eastAsia="ja-JP" w:bidi="en-US"/>
        </w:rPr>
      </w:pPr>
    </w:p>
    <w:p w14:paraId="0BEC4D84" w14:textId="77777777" w:rsidR="009C1C5B" w:rsidRPr="006B36D6" w:rsidRDefault="009C1C5B" w:rsidP="0042188D">
      <w:pPr>
        <w:rPr>
          <w:b/>
          <w:u w:val="single"/>
          <w:lang w:val="en-US" w:eastAsia="ja-JP" w:bidi="en-US"/>
        </w:rPr>
      </w:pPr>
      <w:r w:rsidRPr="006B36D6">
        <w:rPr>
          <w:b/>
          <w:u w:val="single"/>
          <w:lang w:val="en-US" w:eastAsia="ja-JP" w:bidi="en-US"/>
        </w:rPr>
        <w:t>Data collection tools</w:t>
      </w:r>
    </w:p>
    <w:p w14:paraId="03667243" w14:textId="77777777" w:rsidR="009C1C5B" w:rsidRPr="006B36D6" w:rsidRDefault="009C1C5B" w:rsidP="0042188D">
      <w:pPr>
        <w:rPr>
          <w:lang w:val="en-US" w:eastAsia="ja-JP" w:bidi="en-US"/>
        </w:rPr>
      </w:pPr>
      <w:r w:rsidRPr="006B36D6">
        <w:rPr>
          <w:lang w:val="en-US" w:eastAsia="ja-JP" w:bidi="en-US"/>
        </w:rPr>
        <w:t xml:space="preserve">The questionnaire was developed </w:t>
      </w:r>
      <w:r w:rsidR="002E72B2" w:rsidRPr="006B36D6">
        <w:rPr>
          <w:lang w:val="en-US" w:eastAsia="ja-JP" w:bidi="en-US"/>
        </w:rPr>
        <w:t xml:space="preserve">jointly </w:t>
      </w:r>
      <w:r w:rsidRPr="006B36D6">
        <w:rPr>
          <w:lang w:val="en-US" w:eastAsia="ja-JP" w:bidi="en-US"/>
        </w:rPr>
        <w:t xml:space="preserve">by the carbon consultant </w:t>
      </w:r>
      <w:r w:rsidR="002E72B2" w:rsidRPr="006B36D6">
        <w:rPr>
          <w:lang w:val="en-US" w:eastAsia="ja-JP" w:bidi="en-US"/>
        </w:rPr>
        <w:t xml:space="preserve">and JRI Research, in consultation with Hivos. </w:t>
      </w:r>
      <w:r w:rsidR="0098496E" w:rsidRPr="006B36D6">
        <w:rPr>
          <w:lang w:val="en-US" w:eastAsia="ja-JP" w:bidi="en-US"/>
        </w:rPr>
        <w:t>The questionnaire was pilot tested during the field visit organi</w:t>
      </w:r>
      <w:r w:rsidR="002E72B2" w:rsidRPr="006B36D6">
        <w:rPr>
          <w:lang w:val="en-US" w:eastAsia="ja-JP" w:bidi="en-US"/>
        </w:rPr>
        <w:t>s</w:t>
      </w:r>
      <w:r w:rsidR="0098496E" w:rsidRPr="006B36D6">
        <w:rPr>
          <w:lang w:val="en-US" w:eastAsia="ja-JP" w:bidi="en-US"/>
        </w:rPr>
        <w:t>ed as part of the surveyor training. Feedback from the field was used to finali</w:t>
      </w:r>
      <w:r w:rsidR="002E72B2" w:rsidRPr="006B36D6">
        <w:rPr>
          <w:lang w:val="en-US" w:eastAsia="ja-JP" w:bidi="en-US"/>
        </w:rPr>
        <w:t>s</w:t>
      </w:r>
      <w:r w:rsidR="0098496E" w:rsidRPr="006B36D6">
        <w:rPr>
          <w:lang w:val="en-US" w:eastAsia="ja-JP" w:bidi="en-US"/>
        </w:rPr>
        <w:t xml:space="preserve">e the questionnaire. Subsequently the questionnaire has been translated into </w:t>
      </w:r>
      <w:r w:rsidR="002E72B2" w:rsidRPr="006B36D6">
        <w:rPr>
          <w:lang w:val="en-US" w:eastAsia="ja-JP" w:bidi="en-US"/>
        </w:rPr>
        <w:t>Bahasa (Indonesian)</w:t>
      </w:r>
      <w:r w:rsidR="0098496E" w:rsidRPr="006B36D6">
        <w:rPr>
          <w:lang w:val="en-US" w:eastAsia="ja-JP" w:bidi="en-US"/>
        </w:rPr>
        <w:t>.</w:t>
      </w:r>
    </w:p>
    <w:p w14:paraId="0C3A1563" w14:textId="77777777" w:rsidR="0098496E" w:rsidRPr="006B36D6" w:rsidRDefault="0098496E" w:rsidP="0042188D">
      <w:pPr>
        <w:rPr>
          <w:lang w:val="en-US" w:eastAsia="ja-JP" w:bidi="en-US"/>
        </w:rPr>
      </w:pPr>
    </w:p>
    <w:p w14:paraId="2B532E6A" w14:textId="77777777" w:rsidR="0042188D" w:rsidRPr="006B36D6" w:rsidRDefault="00F0493A" w:rsidP="0042188D">
      <w:pPr>
        <w:rPr>
          <w:b/>
          <w:u w:val="single"/>
          <w:lang w:val="en-US" w:eastAsia="ja-JP" w:bidi="en-US"/>
        </w:rPr>
      </w:pPr>
      <w:r w:rsidRPr="006B36D6">
        <w:rPr>
          <w:b/>
          <w:u w:val="single"/>
          <w:lang w:val="en-US" w:eastAsia="ja-JP" w:bidi="en-US"/>
        </w:rPr>
        <w:t>Q</w:t>
      </w:r>
      <w:r w:rsidR="002E72B2" w:rsidRPr="006B36D6">
        <w:rPr>
          <w:b/>
          <w:u w:val="single"/>
          <w:lang w:val="en-US" w:eastAsia="ja-JP" w:bidi="en-US"/>
        </w:rPr>
        <w:t>uality control</w:t>
      </w:r>
    </w:p>
    <w:p w14:paraId="31285BDF" w14:textId="77777777" w:rsidR="002E72B2" w:rsidRPr="006B36D6" w:rsidRDefault="002E72B2" w:rsidP="002E72B2">
      <w:r w:rsidRPr="006B36D6">
        <w:t xml:space="preserve">Questionnaires for this survey were drafted by JRI Research with reference to the objectives of the study and in consultation with Hivos. Pre-testing of the questionnaire was conducted by the </w:t>
      </w:r>
      <w:r w:rsidR="00D005C0" w:rsidRPr="006B36D6">
        <w:t>JRI</w:t>
      </w:r>
      <w:r w:rsidRPr="006B36D6">
        <w:t xml:space="preserve"> team. Based on the results of this field test, questionnaire were finalised and sent to Hivos for approval. </w:t>
      </w:r>
    </w:p>
    <w:p w14:paraId="745938CC" w14:textId="77777777" w:rsidR="002E72B2" w:rsidRPr="006B36D6" w:rsidRDefault="002E72B2" w:rsidP="002E72B2"/>
    <w:p w14:paraId="1DE4F28E" w14:textId="77777777" w:rsidR="002E72B2" w:rsidRPr="006B36D6" w:rsidRDefault="002E72B2" w:rsidP="002E72B2">
      <w:r w:rsidRPr="006B36D6">
        <w:t xml:space="preserve">The fieldwork process was carried out by </w:t>
      </w:r>
      <w:r w:rsidR="00D005C0" w:rsidRPr="006B36D6">
        <w:t>JRI</w:t>
      </w:r>
      <w:r w:rsidRPr="006B36D6">
        <w:t xml:space="preserve"> staff through house-to-house personal interviews using the structured questionnaire. To ensure good data quality, oversight of the fieldwork process was conducted by </w:t>
      </w:r>
      <w:r w:rsidR="00D005C0" w:rsidRPr="006B36D6">
        <w:t>field supervisors</w:t>
      </w:r>
      <w:r w:rsidRPr="006B36D6">
        <w:t>, through the following ways:</w:t>
      </w:r>
    </w:p>
    <w:p w14:paraId="733A0295" w14:textId="77777777" w:rsidR="002E72B2" w:rsidRPr="006B36D6" w:rsidRDefault="002E72B2" w:rsidP="00D46CD4">
      <w:pPr>
        <w:pStyle w:val="ListParagraph"/>
        <w:numPr>
          <w:ilvl w:val="0"/>
          <w:numId w:val="17"/>
        </w:numPr>
      </w:pPr>
      <w:r w:rsidRPr="006B36D6">
        <w:t>Team members internally discussed the findings with the senior staff to ensure reliability;</w:t>
      </w:r>
    </w:p>
    <w:p w14:paraId="1381F588" w14:textId="77777777" w:rsidR="002E72B2" w:rsidRPr="006B36D6" w:rsidRDefault="002E72B2" w:rsidP="00D46CD4">
      <w:pPr>
        <w:pStyle w:val="ListParagraph"/>
        <w:numPr>
          <w:ilvl w:val="0"/>
          <w:numId w:val="17"/>
        </w:numPr>
      </w:pPr>
      <w:r w:rsidRPr="006B36D6">
        <w:t>Solving any new problem that might arise in the field;</w:t>
      </w:r>
    </w:p>
    <w:p w14:paraId="7BB52F5B" w14:textId="77777777" w:rsidR="002E72B2" w:rsidRPr="006B36D6" w:rsidRDefault="002E72B2" w:rsidP="002E72B2"/>
    <w:p w14:paraId="70E6A4CD" w14:textId="77777777" w:rsidR="002E72B2" w:rsidRPr="006B36D6" w:rsidRDefault="002E72B2" w:rsidP="002E72B2">
      <w:r w:rsidRPr="006B36D6">
        <w:t xml:space="preserve">Quality control process was also conducted by JRI Research, through the following ways: </w:t>
      </w:r>
    </w:p>
    <w:p w14:paraId="5B4D384B" w14:textId="77777777" w:rsidR="002E72B2" w:rsidRPr="006B36D6" w:rsidRDefault="002E72B2" w:rsidP="00D46CD4">
      <w:pPr>
        <w:pStyle w:val="ListParagraph"/>
        <w:numPr>
          <w:ilvl w:val="0"/>
          <w:numId w:val="17"/>
        </w:numPr>
      </w:pPr>
      <w:r w:rsidRPr="006B36D6">
        <w:t>Conduct control toward the filled questionnaires, for checking reliability of data on the questionnaires as well as their completeness;</w:t>
      </w:r>
    </w:p>
    <w:p w14:paraId="3C757DC6" w14:textId="77777777" w:rsidR="0042188D" w:rsidRPr="006B36D6" w:rsidRDefault="002E72B2" w:rsidP="00D46CD4">
      <w:pPr>
        <w:pStyle w:val="ListParagraph"/>
        <w:numPr>
          <w:ilvl w:val="0"/>
          <w:numId w:val="17"/>
        </w:numPr>
        <w:rPr>
          <w:lang w:val="en-US" w:eastAsia="ja-JP" w:bidi="en-US"/>
        </w:rPr>
      </w:pPr>
      <w:r w:rsidRPr="006B36D6">
        <w:t xml:space="preserve">Follow up with phone calls to the interviewed household to verify that the surveys took place. </w:t>
      </w:r>
    </w:p>
    <w:p w14:paraId="0266D752" w14:textId="77777777" w:rsidR="00481EF4" w:rsidRPr="006B36D6" w:rsidRDefault="00481EF4" w:rsidP="003A761D">
      <w:pPr>
        <w:pStyle w:val="Heading2"/>
        <w:rPr>
          <w:lang w:val="en-US"/>
        </w:rPr>
      </w:pPr>
      <w:bookmarkStart w:id="663" w:name="_Toc353107633"/>
      <w:bookmarkStart w:id="664" w:name="_Toc478050166"/>
      <w:r w:rsidRPr="006B36D6">
        <w:t>2.</w:t>
      </w:r>
      <w:r w:rsidR="001B2A06" w:rsidRPr="006B36D6">
        <w:t>5</w:t>
      </w:r>
      <w:r w:rsidRPr="006B36D6">
        <w:tab/>
      </w:r>
      <w:r w:rsidRPr="006B36D6">
        <w:rPr>
          <w:lang w:val="en-US"/>
        </w:rPr>
        <w:t>Baseline Fuel Test (BFT) and the Project Performance Field</w:t>
      </w:r>
      <w:r w:rsidR="00231EFA" w:rsidRPr="006B36D6">
        <w:rPr>
          <w:lang w:val="en-US"/>
        </w:rPr>
        <w:t xml:space="preserve"> Test</w:t>
      </w:r>
      <w:r w:rsidRPr="006B36D6">
        <w:rPr>
          <w:lang w:val="en-US"/>
        </w:rPr>
        <w:t xml:space="preserve"> (</w:t>
      </w:r>
      <w:r w:rsidR="0049152F" w:rsidRPr="006B36D6">
        <w:rPr>
          <w:lang w:val="en-US"/>
        </w:rPr>
        <w:t>PFT</w:t>
      </w:r>
      <w:r w:rsidRPr="006B36D6">
        <w:rPr>
          <w:lang w:val="en-US"/>
        </w:rPr>
        <w:t>)</w:t>
      </w:r>
      <w:bookmarkEnd w:id="663"/>
      <w:bookmarkEnd w:id="664"/>
    </w:p>
    <w:p w14:paraId="3E5F15B8" w14:textId="3C05BCAC" w:rsidR="0018692A" w:rsidRPr="006B36D6" w:rsidRDefault="00481EF4" w:rsidP="0018692A">
      <w:pPr>
        <w:rPr>
          <w:lang w:val="en-US"/>
        </w:rPr>
      </w:pPr>
      <w:r w:rsidRPr="006B36D6">
        <w:rPr>
          <w:szCs w:val="22"/>
          <w:lang w:val="en-US"/>
        </w:rPr>
        <w:t>The baseline performance field tests (BFT</w:t>
      </w:r>
      <w:r w:rsidR="001F418F" w:rsidRPr="006B36D6">
        <w:rPr>
          <w:szCs w:val="22"/>
          <w:lang w:val="en-US"/>
        </w:rPr>
        <w:t>)</w:t>
      </w:r>
      <w:r w:rsidRPr="006B36D6">
        <w:rPr>
          <w:szCs w:val="22"/>
          <w:lang w:val="en-US"/>
        </w:rPr>
        <w:t xml:space="preserve"> and project performance field test (PFT) measure real, observed technol</w:t>
      </w:r>
      <w:r w:rsidR="0018692A" w:rsidRPr="006B36D6">
        <w:rPr>
          <w:szCs w:val="22"/>
          <w:lang w:val="en-US"/>
        </w:rPr>
        <w:t xml:space="preserve">ogy performance in the field. </w:t>
      </w:r>
      <w:r w:rsidR="0018692A" w:rsidRPr="006B36D6">
        <w:rPr>
          <w:lang w:val="en-US"/>
        </w:rPr>
        <w:t xml:space="preserve">Consumption is measured with a representative sample of end users under each defined baseline scenario (in the absence of the </w:t>
      </w:r>
      <w:r w:rsidR="003C13C3" w:rsidRPr="006B36D6">
        <w:rPr>
          <w:lang w:val="en-US"/>
        </w:rPr>
        <w:t>project technology</w:t>
      </w:r>
      <w:r w:rsidR="0018692A" w:rsidRPr="006B36D6">
        <w:rPr>
          <w:lang w:val="en-US"/>
        </w:rPr>
        <w:t>) and project scenario.</w:t>
      </w:r>
      <w:r w:rsidR="00106210" w:rsidRPr="006B36D6">
        <w:rPr>
          <w:lang w:val="en-US"/>
        </w:rPr>
        <w:t xml:space="preserve"> </w:t>
      </w:r>
      <w:r w:rsidR="00624FED" w:rsidRPr="006B36D6">
        <w:rPr>
          <w:lang w:val="en-US"/>
        </w:rPr>
        <w:t>For the purpose of MP</w:t>
      </w:r>
      <w:r w:rsidR="00945C6F">
        <w:rPr>
          <w:lang w:val="en-US"/>
        </w:rPr>
        <w:t>I of VPA-2</w:t>
      </w:r>
      <w:r w:rsidR="00624FED" w:rsidRPr="006B36D6">
        <w:rPr>
          <w:lang w:val="en-US"/>
        </w:rPr>
        <w:t>, a new</w:t>
      </w:r>
      <w:r w:rsidR="003442EC">
        <w:rPr>
          <w:lang w:val="en-US"/>
        </w:rPr>
        <w:t xml:space="preserve"> BFT and PFT has </w:t>
      </w:r>
      <w:r w:rsidR="007C27F6">
        <w:rPr>
          <w:lang w:val="en-US"/>
        </w:rPr>
        <w:t>been conducted in December 2017 (“KPT 2018”).</w:t>
      </w:r>
    </w:p>
    <w:p w14:paraId="60D0FEC6" w14:textId="77777777" w:rsidR="0018692A" w:rsidRPr="006B36D6" w:rsidRDefault="0018692A" w:rsidP="0018692A">
      <w:pPr>
        <w:rPr>
          <w:lang w:val="en-US"/>
        </w:rPr>
      </w:pPr>
    </w:p>
    <w:p w14:paraId="4CCAD4FC" w14:textId="77777777" w:rsidR="0018692A" w:rsidRPr="006B36D6" w:rsidRDefault="0018692A" w:rsidP="0018692A">
      <w:pPr>
        <w:rPr>
          <w:szCs w:val="22"/>
          <w:lang w:val="en-US"/>
        </w:rPr>
      </w:pPr>
      <w:r w:rsidRPr="006B36D6">
        <w:rPr>
          <w:lang w:val="en-US"/>
        </w:rPr>
        <w:t xml:space="preserve">The KPT </w:t>
      </w:r>
      <w:r w:rsidR="007C27F6">
        <w:rPr>
          <w:lang w:val="en-US"/>
        </w:rPr>
        <w:t>2018</w:t>
      </w:r>
      <w:r w:rsidR="00106210" w:rsidRPr="006B36D6">
        <w:rPr>
          <w:lang w:val="en-US"/>
        </w:rPr>
        <w:t xml:space="preserve"> was</w:t>
      </w:r>
      <w:r w:rsidRPr="006B36D6">
        <w:rPr>
          <w:lang w:val="en-US"/>
        </w:rPr>
        <w:t xml:space="preserve"> executed ac</w:t>
      </w:r>
      <w:r w:rsidR="00C228EF" w:rsidRPr="006B36D6">
        <w:rPr>
          <w:lang w:val="en-US"/>
        </w:rPr>
        <w:t>cording to this protocol:</w:t>
      </w:r>
    </w:p>
    <w:p w14:paraId="1C59A655" w14:textId="77777777" w:rsidR="0018692A" w:rsidRPr="006B36D6" w:rsidRDefault="0018692A" w:rsidP="00D46CD4">
      <w:pPr>
        <w:pStyle w:val="ListParagraph"/>
        <w:numPr>
          <w:ilvl w:val="0"/>
          <w:numId w:val="5"/>
        </w:numPr>
        <w:spacing w:after="200"/>
        <w:jc w:val="left"/>
        <w:rPr>
          <w:lang w:val="en-US"/>
        </w:rPr>
      </w:pPr>
      <w:r w:rsidRPr="006B36D6">
        <w:rPr>
          <w:lang w:val="en-US"/>
        </w:rPr>
        <w:t>Test period shall be 1 days</w:t>
      </w:r>
      <w:r w:rsidRPr="006B36D6">
        <w:rPr>
          <w:rStyle w:val="FootnoteReference"/>
          <w:lang w:val="en-US"/>
        </w:rPr>
        <w:footnoteReference w:id="20"/>
      </w:r>
      <w:r w:rsidRPr="006B36D6">
        <w:rPr>
          <w:lang w:val="en-US"/>
        </w:rPr>
        <w:t xml:space="preserve"> = the measurement campaign (MC).</w:t>
      </w:r>
    </w:p>
    <w:p w14:paraId="364EDC1A" w14:textId="77777777" w:rsidR="0018692A" w:rsidRPr="006B36D6" w:rsidRDefault="0018692A" w:rsidP="00D46CD4">
      <w:pPr>
        <w:pStyle w:val="ListParagraph"/>
        <w:numPr>
          <w:ilvl w:val="0"/>
          <w:numId w:val="5"/>
        </w:numPr>
        <w:spacing w:after="200"/>
        <w:jc w:val="left"/>
        <w:rPr>
          <w:lang w:val="en-US"/>
        </w:rPr>
      </w:pPr>
      <w:r w:rsidRPr="006B36D6">
        <w:rPr>
          <w:lang w:val="en-US"/>
        </w:rPr>
        <w:t>The selected test day will span fuel measurement consumption for human food cooking and boiling water totaling 24 hours.</w:t>
      </w:r>
    </w:p>
    <w:p w14:paraId="0A5EA764" w14:textId="77777777" w:rsidR="0018692A" w:rsidRPr="006B36D6" w:rsidRDefault="0018692A" w:rsidP="00D46CD4">
      <w:pPr>
        <w:pStyle w:val="ListParagraph"/>
        <w:numPr>
          <w:ilvl w:val="0"/>
          <w:numId w:val="5"/>
        </w:numPr>
        <w:spacing w:after="200"/>
        <w:rPr>
          <w:lang w:val="en-US"/>
        </w:rPr>
      </w:pPr>
      <w:r w:rsidRPr="006B36D6">
        <w:rPr>
          <w:lang w:val="en-US"/>
        </w:rPr>
        <w:t xml:space="preserve">Cooking practices shall be during ‘normal days’. Normal days are defined as periods </w:t>
      </w:r>
      <w:r w:rsidR="00E17BA5" w:rsidRPr="006B36D6">
        <w:rPr>
          <w:lang w:val="en-US"/>
        </w:rPr>
        <w:t>without extra eaters. Depending on the family, this excludes days like</w:t>
      </w:r>
      <w:r w:rsidRPr="006B36D6">
        <w:rPr>
          <w:lang w:val="en-US"/>
        </w:rPr>
        <w:t xml:space="preserve"> festivals or holidays </w:t>
      </w:r>
      <w:r w:rsidR="00E17BA5" w:rsidRPr="006B36D6">
        <w:rPr>
          <w:lang w:val="en-US"/>
        </w:rPr>
        <w:t>or weekend days</w:t>
      </w:r>
      <w:r w:rsidRPr="006B36D6">
        <w:rPr>
          <w:lang w:val="en-US"/>
        </w:rPr>
        <w:t xml:space="preserve">. The MC can take place in the weekend if it can be </w:t>
      </w:r>
      <w:r w:rsidR="003C13C3" w:rsidRPr="006B36D6">
        <w:rPr>
          <w:lang w:val="en-US"/>
        </w:rPr>
        <w:t>proven that</w:t>
      </w:r>
      <w:r w:rsidRPr="006B36D6">
        <w:rPr>
          <w:lang w:val="en-US"/>
        </w:rPr>
        <w:t xml:space="preserve"> fuel use </w:t>
      </w:r>
      <w:r w:rsidRPr="006B36D6">
        <w:rPr>
          <w:lang w:val="en-US"/>
        </w:rPr>
        <w:lastRenderedPageBreak/>
        <w:t>is not higher during these days (i.e. the same number of people eat meals as during the week)</w:t>
      </w:r>
      <w:r w:rsidR="00C228EF" w:rsidRPr="006B36D6">
        <w:rPr>
          <w:lang w:val="en-US"/>
        </w:rPr>
        <w:t>.</w:t>
      </w:r>
    </w:p>
    <w:p w14:paraId="6C4867EA" w14:textId="77777777" w:rsidR="0018692A" w:rsidRPr="006B36D6" w:rsidRDefault="0018692A" w:rsidP="00D46CD4">
      <w:pPr>
        <w:pStyle w:val="ListParagraph"/>
        <w:numPr>
          <w:ilvl w:val="0"/>
          <w:numId w:val="5"/>
        </w:numPr>
        <w:spacing w:after="200"/>
        <w:rPr>
          <w:lang w:val="en-US"/>
        </w:rPr>
      </w:pPr>
      <w:r w:rsidRPr="006B36D6">
        <w:rPr>
          <w:lang w:val="en-US"/>
        </w:rPr>
        <w:t>Households are instructed that they cook normally during the test. The aim is to capture their usual behavior in the kitchen, as if no tests were happening, to feed the usual variation of people with the usual variation of food types.</w:t>
      </w:r>
    </w:p>
    <w:p w14:paraId="30C76BE1" w14:textId="77777777" w:rsidR="0018692A" w:rsidRPr="006B36D6" w:rsidRDefault="0018692A" w:rsidP="00D46CD4">
      <w:pPr>
        <w:pStyle w:val="ListParagraph"/>
        <w:numPr>
          <w:ilvl w:val="0"/>
          <w:numId w:val="5"/>
        </w:numPr>
        <w:spacing w:after="200"/>
        <w:rPr>
          <w:lang w:val="en-US"/>
        </w:rPr>
      </w:pPr>
      <w:r w:rsidRPr="006B36D6">
        <w:rPr>
          <w:lang w:val="en-US"/>
        </w:rPr>
        <w:t xml:space="preserve">To conduct the tests, </w:t>
      </w:r>
      <w:r w:rsidR="00FC3340" w:rsidRPr="006B36D6">
        <w:rPr>
          <w:lang w:val="en-US"/>
        </w:rPr>
        <w:t xml:space="preserve">ensured is that the </w:t>
      </w:r>
      <w:r w:rsidR="00E17BA5" w:rsidRPr="006B36D6">
        <w:rPr>
          <w:lang w:val="en-US"/>
        </w:rPr>
        <w:t>cook</w:t>
      </w:r>
      <w:r w:rsidRPr="006B36D6">
        <w:rPr>
          <w:lang w:val="en-US"/>
        </w:rPr>
        <w:t xml:space="preserve"> use</w:t>
      </w:r>
      <w:r w:rsidR="00E17BA5" w:rsidRPr="006B36D6">
        <w:rPr>
          <w:lang w:val="en-US"/>
        </w:rPr>
        <w:t>s</w:t>
      </w:r>
      <w:r w:rsidRPr="006B36D6">
        <w:rPr>
          <w:lang w:val="en-US"/>
        </w:rPr>
        <w:t xml:space="preserve"> fuel only from a designated stock which </w:t>
      </w:r>
      <w:r w:rsidR="00E17BA5" w:rsidRPr="006B36D6">
        <w:rPr>
          <w:lang w:val="en-US"/>
        </w:rPr>
        <w:t>is</w:t>
      </w:r>
      <w:r w:rsidRPr="006B36D6">
        <w:rPr>
          <w:lang w:val="en-US"/>
        </w:rPr>
        <w:t xml:space="preserve"> pre-weighed. </w:t>
      </w:r>
    </w:p>
    <w:p w14:paraId="6D82518E" w14:textId="77777777" w:rsidR="0018692A" w:rsidRPr="006B36D6" w:rsidRDefault="0018692A" w:rsidP="00D46CD4">
      <w:pPr>
        <w:pStyle w:val="ListParagraph"/>
        <w:numPr>
          <w:ilvl w:val="0"/>
          <w:numId w:val="5"/>
        </w:numPr>
        <w:spacing w:after="200"/>
        <w:rPr>
          <w:lang w:val="en-US"/>
        </w:rPr>
      </w:pPr>
      <w:r w:rsidRPr="006B36D6">
        <w:rPr>
          <w:lang w:val="en-US"/>
        </w:rPr>
        <w:t xml:space="preserve">During the tests, also </w:t>
      </w:r>
      <w:r w:rsidR="00AF1562" w:rsidRPr="006B36D6">
        <w:rPr>
          <w:lang w:val="en-US"/>
        </w:rPr>
        <w:t xml:space="preserve">was </w:t>
      </w:r>
      <w:r w:rsidRPr="006B36D6">
        <w:rPr>
          <w:lang w:val="en-US"/>
        </w:rPr>
        <w:t>find out how many people have eaten and how many meals each, so that you can enter into the data sheet the number of “person-meals” (individual meals as opposed to meals shared) cooked with the weighed fuel each day. Note that this count can include meals sold commercially as well as meals consumed in the domestic environment. The number of people eating meals shall be recorded using the following categories: Child 0-14 years, Female over 14 years, male 15-59 and male over 59 years old.</w:t>
      </w:r>
    </w:p>
    <w:p w14:paraId="3B7FA4FB" w14:textId="77777777" w:rsidR="00CE396A" w:rsidRPr="006B36D6" w:rsidRDefault="007644EB" w:rsidP="00D46CD4">
      <w:pPr>
        <w:pStyle w:val="ListParagraph"/>
        <w:numPr>
          <w:ilvl w:val="0"/>
          <w:numId w:val="5"/>
        </w:numPr>
        <w:spacing w:after="200"/>
        <w:rPr>
          <w:lang w:val="en-US"/>
        </w:rPr>
      </w:pPr>
      <w:r w:rsidRPr="006B36D6">
        <w:rPr>
          <w:lang w:val="en-US"/>
        </w:rPr>
        <w:t>It</w:t>
      </w:r>
      <w:r w:rsidR="0018692A" w:rsidRPr="006B36D6">
        <w:rPr>
          <w:lang w:val="en-US"/>
        </w:rPr>
        <w:t xml:space="preserve"> is important that the fuel is typical of the fuel normally used through the year, particularly in terms of moisture content. It is also important that the subjects are paying for fuel, or have an incentive to conserve it, otherwise they may use excessive amounts due to the free hand-out. Subjects can be told they will be rewarded for their effort and time at the end of the test, once it is successfully completed.</w:t>
      </w:r>
      <w:bookmarkStart w:id="665" w:name="_Toc353107634"/>
    </w:p>
    <w:p w14:paraId="2AE8F658" w14:textId="77777777" w:rsidR="0018692A" w:rsidRPr="006B36D6" w:rsidRDefault="0018692A" w:rsidP="0018692A">
      <w:pPr>
        <w:pStyle w:val="Heading3"/>
        <w:rPr>
          <w:lang w:val="en-US"/>
        </w:rPr>
      </w:pPr>
      <w:bookmarkStart w:id="666" w:name="_Toc478050167"/>
      <w:r w:rsidRPr="006B36D6">
        <w:rPr>
          <w:lang w:val="en-US"/>
        </w:rPr>
        <w:t>2.</w:t>
      </w:r>
      <w:r w:rsidR="001B2A06" w:rsidRPr="006B36D6">
        <w:rPr>
          <w:lang w:val="en-US"/>
        </w:rPr>
        <w:t>5.1</w:t>
      </w:r>
      <w:r w:rsidRPr="006B36D6">
        <w:rPr>
          <w:lang w:val="en-US"/>
        </w:rPr>
        <w:tab/>
      </w:r>
      <w:r w:rsidR="00CE396A" w:rsidRPr="006B36D6">
        <w:t>KPT</w:t>
      </w:r>
      <w:r w:rsidRPr="006B36D6">
        <w:t xml:space="preserve"> survey design</w:t>
      </w:r>
      <w:bookmarkEnd w:id="665"/>
      <w:bookmarkEnd w:id="666"/>
    </w:p>
    <w:p w14:paraId="463F5A8C" w14:textId="77777777" w:rsidR="0018692A" w:rsidRPr="006B36D6" w:rsidRDefault="0018692A" w:rsidP="0018692A">
      <w:pPr>
        <w:rPr>
          <w:lang w:val="en-US"/>
        </w:rPr>
      </w:pPr>
    </w:p>
    <w:p w14:paraId="078178C4" w14:textId="77777777" w:rsidR="0018692A" w:rsidRPr="006B36D6" w:rsidRDefault="0018692A" w:rsidP="0018692A">
      <w:pPr>
        <w:rPr>
          <w:lang w:val="en-US"/>
        </w:rPr>
      </w:pPr>
      <w:r w:rsidRPr="006B36D6">
        <w:rPr>
          <w:lang w:val="en-US"/>
        </w:rPr>
        <w:t>The KPT target</w:t>
      </w:r>
      <w:r w:rsidR="00C228EF" w:rsidRPr="006B36D6">
        <w:rPr>
          <w:lang w:val="en-US"/>
        </w:rPr>
        <w:t>s</w:t>
      </w:r>
      <w:r w:rsidRPr="006B36D6">
        <w:rPr>
          <w:lang w:val="en-US"/>
        </w:rPr>
        <w:t xml:space="preserve"> two group</w:t>
      </w:r>
      <w:r w:rsidR="003F349F" w:rsidRPr="006B36D6">
        <w:rPr>
          <w:lang w:val="en-US"/>
        </w:rPr>
        <w:t>s. Oversampling was conducted to minimise the necessity to redo the KPT in cases of wrongly filled out questionnaires or unreliable results:</w:t>
      </w:r>
    </w:p>
    <w:p w14:paraId="0D02AAC2" w14:textId="77777777" w:rsidR="0018692A" w:rsidRPr="006B36D6" w:rsidRDefault="0018692A" w:rsidP="0018692A">
      <w:pPr>
        <w:rPr>
          <w:lang w:val="en-US"/>
        </w:rPr>
      </w:pPr>
    </w:p>
    <w:p w14:paraId="3A5D86C1" w14:textId="1B25C20D" w:rsidR="0018692A" w:rsidRPr="006B36D6" w:rsidRDefault="0018692A" w:rsidP="0018692A">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11</w:t>
      </w:r>
      <w:r w:rsidR="0014520D" w:rsidRPr="006B36D6">
        <w:fldChar w:fldCharType="end"/>
      </w:r>
      <w:r w:rsidRPr="006B36D6">
        <w:t xml:space="preserve">: KPT </w:t>
      </w:r>
      <w:r w:rsidR="007C27F6">
        <w:t xml:space="preserve">2018 </w:t>
      </w:r>
      <w:r w:rsidRPr="006B36D6">
        <w:t>target groups</w:t>
      </w:r>
    </w:p>
    <w:tbl>
      <w:tblPr>
        <w:tblStyle w:val="TableGrid"/>
        <w:tblW w:w="9345" w:type="dxa"/>
        <w:tblLook w:val="04A0" w:firstRow="1" w:lastRow="0" w:firstColumn="1" w:lastColumn="0" w:noHBand="0" w:noVBand="1"/>
      </w:tblPr>
      <w:tblGrid>
        <w:gridCol w:w="2394"/>
        <w:gridCol w:w="4093"/>
        <w:gridCol w:w="2858"/>
      </w:tblGrid>
      <w:tr w:rsidR="0018692A" w:rsidRPr="006B36D6" w14:paraId="56D602FF" w14:textId="77777777" w:rsidTr="00651D8D">
        <w:trPr>
          <w:cnfStyle w:val="100000000000" w:firstRow="1" w:lastRow="0" w:firstColumn="0" w:lastColumn="0" w:oddVBand="0" w:evenVBand="0" w:oddHBand="0" w:evenHBand="0" w:firstRowFirstColumn="0" w:firstRowLastColumn="0" w:lastRowFirstColumn="0" w:lastRowLastColumn="0"/>
          <w:trHeight w:val="388"/>
        </w:trPr>
        <w:tc>
          <w:tcPr>
            <w:tcW w:w="2394" w:type="dxa"/>
            <w:shd w:val="clear" w:color="auto" w:fill="A6A6A6" w:themeFill="background1" w:themeFillShade="A6"/>
          </w:tcPr>
          <w:p w14:paraId="31076F62" w14:textId="77777777" w:rsidR="0018692A" w:rsidRPr="006B36D6" w:rsidRDefault="0018692A" w:rsidP="0098496E">
            <w:pPr>
              <w:rPr>
                <w:b w:val="0"/>
                <w:sz w:val="20"/>
                <w:szCs w:val="20"/>
                <w:lang w:val="en-US"/>
              </w:rPr>
            </w:pPr>
            <w:r w:rsidRPr="006B36D6">
              <w:rPr>
                <w:sz w:val="20"/>
                <w:szCs w:val="20"/>
                <w:lang w:val="en-US"/>
              </w:rPr>
              <w:t xml:space="preserve">Group </w:t>
            </w:r>
          </w:p>
        </w:tc>
        <w:tc>
          <w:tcPr>
            <w:tcW w:w="4093" w:type="dxa"/>
            <w:shd w:val="clear" w:color="auto" w:fill="A6A6A6" w:themeFill="background1" w:themeFillShade="A6"/>
          </w:tcPr>
          <w:p w14:paraId="0548D135" w14:textId="77777777" w:rsidR="0018692A" w:rsidRPr="006B36D6" w:rsidRDefault="0018692A" w:rsidP="0098496E">
            <w:pPr>
              <w:rPr>
                <w:b w:val="0"/>
                <w:sz w:val="20"/>
                <w:szCs w:val="20"/>
                <w:lang w:val="en-US"/>
              </w:rPr>
            </w:pPr>
            <w:r w:rsidRPr="006B36D6">
              <w:rPr>
                <w:sz w:val="20"/>
                <w:szCs w:val="20"/>
                <w:lang w:val="en-US"/>
              </w:rPr>
              <w:t>Description of target group</w:t>
            </w:r>
          </w:p>
        </w:tc>
        <w:tc>
          <w:tcPr>
            <w:tcW w:w="2858" w:type="dxa"/>
            <w:shd w:val="clear" w:color="auto" w:fill="A6A6A6" w:themeFill="background1" w:themeFillShade="A6"/>
          </w:tcPr>
          <w:p w14:paraId="558E801F" w14:textId="77777777" w:rsidR="0018692A" w:rsidRPr="006B36D6" w:rsidRDefault="0018692A" w:rsidP="0098496E">
            <w:pPr>
              <w:rPr>
                <w:b w:val="0"/>
                <w:sz w:val="20"/>
                <w:szCs w:val="20"/>
                <w:lang w:val="en-US"/>
              </w:rPr>
            </w:pPr>
            <w:r w:rsidRPr="006B36D6">
              <w:rPr>
                <w:sz w:val="20"/>
                <w:szCs w:val="20"/>
                <w:lang w:val="en-US"/>
              </w:rPr>
              <w:t>Sample size</w:t>
            </w:r>
          </w:p>
        </w:tc>
      </w:tr>
      <w:tr w:rsidR="0018692A" w:rsidRPr="006B36D6" w14:paraId="579BA7FB" w14:textId="77777777" w:rsidTr="00AD76F5">
        <w:tc>
          <w:tcPr>
            <w:tcW w:w="2394" w:type="dxa"/>
          </w:tcPr>
          <w:p w14:paraId="6B3DD364" w14:textId="77777777" w:rsidR="0018692A" w:rsidRPr="006B36D6" w:rsidRDefault="0018692A" w:rsidP="0098496E">
            <w:pPr>
              <w:rPr>
                <w:sz w:val="20"/>
                <w:szCs w:val="20"/>
                <w:lang w:val="en-US"/>
              </w:rPr>
            </w:pPr>
            <w:r w:rsidRPr="006B36D6">
              <w:rPr>
                <w:sz w:val="20"/>
                <w:szCs w:val="20"/>
                <w:lang w:val="en-US"/>
              </w:rPr>
              <w:t>PFT  household</w:t>
            </w:r>
          </w:p>
        </w:tc>
        <w:tc>
          <w:tcPr>
            <w:tcW w:w="4093" w:type="dxa"/>
          </w:tcPr>
          <w:p w14:paraId="3DE38C9A" w14:textId="77777777" w:rsidR="0018692A" w:rsidRPr="006B36D6" w:rsidRDefault="0018692A" w:rsidP="0098496E">
            <w:pPr>
              <w:rPr>
                <w:sz w:val="20"/>
                <w:szCs w:val="20"/>
                <w:lang w:val="en-US"/>
              </w:rPr>
            </w:pPr>
            <w:r w:rsidRPr="006B36D6">
              <w:rPr>
                <w:sz w:val="20"/>
                <w:szCs w:val="20"/>
                <w:lang w:val="en-US"/>
              </w:rPr>
              <w:t>Randomly selected household from the project database with a biodigester</w:t>
            </w:r>
          </w:p>
        </w:tc>
        <w:tc>
          <w:tcPr>
            <w:tcW w:w="2858" w:type="dxa"/>
          </w:tcPr>
          <w:p w14:paraId="5D95D1BA" w14:textId="77777777" w:rsidR="0018692A" w:rsidRPr="006B36D6" w:rsidRDefault="00D005C0" w:rsidP="003442EC">
            <w:pPr>
              <w:rPr>
                <w:sz w:val="20"/>
                <w:szCs w:val="20"/>
                <w:lang w:val="en-US"/>
              </w:rPr>
            </w:pPr>
            <w:r w:rsidRPr="006B36D6">
              <w:rPr>
                <w:sz w:val="20"/>
                <w:szCs w:val="20"/>
                <w:lang w:val="en-US"/>
              </w:rPr>
              <w:t>5</w:t>
            </w:r>
            <w:r w:rsidR="003442EC">
              <w:rPr>
                <w:sz w:val="20"/>
                <w:szCs w:val="20"/>
                <w:lang w:val="en-US"/>
              </w:rPr>
              <w:t>5</w:t>
            </w:r>
          </w:p>
        </w:tc>
      </w:tr>
      <w:tr w:rsidR="0018692A" w:rsidRPr="006B36D6" w14:paraId="2B2D142C" w14:textId="77777777" w:rsidTr="00AD76F5">
        <w:tc>
          <w:tcPr>
            <w:tcW w:w="2394" w:type="dxa"/>
          </w:tcPr>
          <w:p w14:paraId="0988391B" w14:textId="77777777" w:rsidR="0018692A" w:rsidRPr="006B36D6" w:rsidRDefault="0018692A" w:rsidP="0098496E">
            <w:pPr>
              <w:rPr>
                <w:sz w:val="20"/>
                <w:szCs w:val="20"/>
                <w:lang w:val="en-US"/>
              </w:rPr>
            </w:pPr>
            <w:r w:rsidRPr="006B36D6">
              <w:rPr>
                <w:sz w:val="20"/>
                <w:szCs w:val="20"/>
                <w:lang w:val="en-US"/>
              </w:rPr>
              <w:t>BFT household</w:t>
            </w:r>
          </w:p>
        </w:tc>
        <w:tc>
          <w:tcPr>
            <w:tcW w:w="4093" w:type="dxa"/>
          </w:tcPr>
          <w:p w14:paraId="4A036A05" w14:textId="77777777" w:rsidR="0018692A" w:rsidRPr="006B36D6" w:rsidRDefault="0018692A" w:rsidP="0098496E">
            <w:pPr>
              <w:rPr>
                <w:sz w:val="20"/>
                <w:szCs w:val="20"/>
                <w:lang w:val="en-US"/>
              </w:rPr>
            </w:pPr>
            <w:r w:rsidRPr="006B36D6">
              <w:rPr>
                <w:sz w:val="20"/>
                <w:szCs w:val="20"/>
                <w:lang w:val="en-US"/>
              </w:rPr>
              <w:t>Nearest equivalent households</w:t>
            </w:r>
            <w:r w:rsidRPr="006B36D6">
              <w:rPr>
                <w:rStyle w:val="FootnoteReference"/>
                <w:sz w:val="20"/>
                <w:szCs w:val="20"/>
                <w:lang w:val="en-US"/>
              </w:rPr>
              <w:footnoteReference w:id="21"/>
            </w:r>
            <w:r w:rsidRPr="006B36D6">
              <w:rPr>
                <w:sz w:val="20"/>
                <w:szCs w:val="20"/>
                <w:lang w:val="en-US"/>
              </w:rPr>
              <w:t xml:space="preserve"> to the randomly selected project household</w:t>
            </w:r>
            <w:r w:rsidR="0054346E" w:rsidRPr="006B36D6">
              <w:rPr>
                <w:sz w:val="20"/>
                <w:szCs w:val="20"/>
                <w:lang w:val="en-US"/>
              </w:rPr>
              <w:t xml:space="preserve"> without a biodigester</w:t>
            </w:r>
          </w:p>
        </w:tc>
        <w:tc>
          <w:tcPr>
            <w:tcW w:w="2858" w:type="dxa"/>
          </w:tcPr>
          <w:p w14:paraId="000717EA" w14:textId="77777777" w:rsidR="0018692A" w:rsidRPr="006B36D6" w:rsidRDefault="00D005C0" w:rsidP="003442EC">
            <w:pPr>
              <w:rPr>
                <w:sz w:val="20"/>
                <w:szCs w:val="20"/>
                <w:lang w:val="en-US"/>
              </w:rPr>
            </w:pPr>
            <w:r w:rsidRPr="006B36D6">
              <w:rPr>
                <w:sz w:val="20"/>
                <w:szCs w:val="20"/>
                <w:lang w:val="en-US"/>
              </w:rPr>
              <w:t>5</w:t>
            </w:r>
            <w:r w:rsidR="003442EC">
              <w:rPr>
                <w:sz w:val="20"/>
                <w:szCs w:val="20"/>
                <w:lang w:val="en-US"/>
              </w:rPr>
              <w:t>5</w:t>
            </w:r>
          </w:p>
        </w:tc>
      </w:tr>
      <w:tr w:rsidR="0018692A" w:rsidRPr="006B36D6" w14:paraId="52862650" w14:textId="77777777" w:rsidTr="00AD76F5">
        <w:tc>
          <w:tcPr>
            <w:tcW w:w="2394" w:type="dxa"/>
          </w:tcPr>
          <w:p w14:paraId="7B6B9D3F" w14:textId="77777777" w:rsidR="0018692A" w:rsidRPr="006B36D6" w:rsidRDefault="0018692A" w:rsidP="0098496E">
            <w:pPr>
              <w:rPr>
                <w:sz w:val="20"/>
                <w:szCs w:val="20"/>
                <w:lang w:val="en-US"/>
              </w:rPr>
            </w:pPr>
          </w:p>
        </w:tc>
        <w:tc>
          <w:tcPr>
            <w:tcW w:w="4093" w:type="dxa"/>
          </w:tcPr>
          <w:p w14:paraId="6A7C6961" w14:textId="77777777" w:rsidR="0018692A" w:rsidRPr="006B36D6" w:rsidRDefault="0018692A" w:rsidP="0098496E">
            <w:pPr>
              <w:rPr>
                <w:b/>
                <w:sz w:val="20"/>
                <w:szCs w:val="20"/>
                <w:lang w:val="en-US"/>
              </w:rPr>
            </w:pPr>
            <w:r w:rsidRPr="006B36D6">
              <w:rPr>
                <w:b/>
                <w:sz w:val="20"/>
                <w:szCs w:val="20"/>
                <w:lang w:val="en-US"/>
              </w:rPr>
              <w:t>Total sample</w:t>
            </w:r>
          </w:p>
        </w:tc>
        <w:tc>
          <w:tcPr>
            <w:tcW w:w="2858" w:type="dxa"/>
          </w:tcPr>
          <w:p w14:paraId="41E392DE" w14:textId="77777777" w:rsidR="0018692A" w:rsidRPr="006B36D6" w:rsidRDefault="00D005C0" w:rsidP="003442EC">
            <w:pPr>
              <w:rPr>
                <w:b/>
                <w:sz w:val="20"/>
                <w:szCs w:val="20"/>
                <w:lang w:val="en-US"/>
              </w:rPr>
            </w:pPr>
            <w:r w:rsidRPr="006B36D6">
              <w:rPr>
                <w:b/>
                <w:sz w:val="20"/>
                <w:szCs w:val="20"/>
                <w:lang w:val="en-US"/>
              </w:rPr>
              <w:t>1</w:t>
            </w:r>
            <w:r w:rsidR="003442EC">
              <w:rPr>
                <w:b/>
                <w:sz w:val="20"/>
                <w:szCs w:val="20"/>
                <w:lang w:val="en-US"/>
              </w:rPr>
              <w:t>10</w:t>
            </w:r>
          </w:p>
        </w:tc>
      </w:tr>
    </w:tbl>
    <w:p w14:paraId="7F78B8D4" w14:textId="77777777" w:rsidR="00AF1562" w:rsidRPr="006B36D6" w:rsidRDefault="00AF1562" w:rsidP="00BC1213"/>
    <w:p w14:paraId="5557A130" w14:textId="77777777" w:rsidR="00BC1213" w:rsidRPr="006B36D6" w:rsidRDefault="00BC1213" w:rsidP="00BC1213">
      <w:r w:rsidRPr="006B36D6">
        <w:t>Only after data collection it can be know if the data meets the required precision, this is per Annex 4 of the applied methodology.</w:t>
      </w:r>
    </w:p>
    <w:p w14:paraId="1DCF982A" w14:textId="77777777" w:rsidR="00BC1213" w:rsidRPr="006B36D6" w:rsidRDefault="00BC1213" w:rsidP="00BC1213"/>
    <w:p w14:paraId="400D420C" w14:textId="12923E53" w:rsidR="00C228EF" w:rsidRPr="006B36D6" w:rsidRDefault="00C228EF" w:rsidP="00C228EF">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12</w:t>
      </w:r>
      <w:r w:rsidR="0014520D" w:rsidRPr="006B36D6">
        <w:fldChar w:fldCharType="end"/>
      </w:r>
      <w:r w:rsidRPr="006B36D6">
        <w:t>: KPT survey design</w:t>
      </w:r>
    </w:p>
    <w:tbl>
      <w:tblPr>
        <w:tblStyle w:val="TableGrid"/>
        <w:tblW w:w="0" w:type="auto"/>
        <w:tblLook w:val="04A0" w:firstRow="1" w:lastRow="0" w:firstColumn="1" w:lastColumn="0" w:noHBand="0" w:noVBand="1"/>
      </w:tblPr>
      <w:tblGrid>
        <w:gridCol w:w="3194"/>
        <w:gridCol w:w="6136"/>
      </w:tblGrid>
      <w:tr w:rsidR="00BC1213" w:rsidRPr="006B36D6" w14:paraId="48297BE4" w14:textId="77777777" w:rsidTr="00C0354A">
        <w:trPr>
          <w:cnfStyle w:val="100000000000" w:firstRow="1" w:lastRow="0" w:firstColumn="0" w:lastColumn="0" w:oddVBand="0" w:evenVBand="0" w:oddHBand="0" w:evenHBand="0" w:firstRowFirstColumn="0" w:firstRowLastColumn="0" w:lastRowFirstColumn="0" w:lastRowLastColumn="0"/>
        </w:trPr>
        <w:tc>
          <w:tcPr>
            <w:tcW w:w="3227" w:type="dxa"/>
          </w:tcPr>
          <w:p w14:paraId="57ABA870" w14:textId="77777777" w:rsidR="00BC1213" w:rsidRPr="006B36D6" w:rsidRDefault="00BC1213" w:rsidP="0098496E">
            <w:pPr>
              <w:jc w:val="left"/>
              <w:rPr>
                <w:sz w:val="20"/>
                <w:szCs w:val="20"/>
                <w:lang w:val="en-US" w:eastAsia="nl-BE"/>
              </w:rPr>
            </w:pPr>
            <w:r w:rsidRPr="006B36D6">
              <w:rPr>
                <w:sz w:val="20"/>
                <w:szCs w:val="20"/>
                <w:lang w:val="en-US" w:eastAsia="nl-BE"/>
              </w:rPr>
              <w:t xml:space="preserve">Item </w:t>
            </w:r>
          </w:p>
        </w:tc>
        <w:tc>
          <w:tcPr>
            <w:tcW w:w="6273" w:type="dxa"/>
          </w:tcPr>
          <w:p w14:paraId="6F69C7F9" w14:textId="77777777" w:rsidR="00BC1213" w:rsidRPr="006B36D6" w:rsidRDefault="00BC1213" w:rsidP="00BC1213">
            <w:pPr>
              <w:rPr>
                <w:sz w:val="20"/>
                <w:szCs w:val="20"/>
                <w:lang w:val="en-US" w:eastAsia="nl-BE"/>
              </w:rPr>
            </w:pPr>
            <w:r w:rsidRPr="006B36D6">
              <w:rPr>
                <w:sz w:val="20"/>
                <w:szCs w:val="20"/>
                <w:lang w:val="en-US" w:eastAsia="nl-BE"/>
              </w:rPr>
              <w:t>Conversion in KPT</w:t>
            </w:r>
          </w:p>
        </w:tc>
      </w:tr>
      <w:tr w:rsidR="00BC1213" w:rsidRPr="006B36D6" w14:paraId="70C5E1F7" w14:textId="77777777" w:rsidTr="00C0354A">
        <w:tc>
          <w:tcPr>
            <w:tcW w:w="3227" w:type="dxa"/>
          </w:tcPr>
          <w:p w14:paraId="7A82AAF9" w14:textId="77777777" w:rsidR="00BC1213" w:rsidRPr="006B36D6" w:rsidRDefault="00BC1213" w:rsidP="0098496E">
            <w:pPr>
              <w:jc w:val="left"/>
              <w:rPr>
                <w:iCs/>
                <w:color w:val="000000"/>
                <w:sz w:val="20"/>
                <w:szCs w:val="20"/>
                <w:lang w:val="en-US"/>
              </w:rPr>
            </w:pPr>
            <w:r w:rsidRPr="006B36D6">
              <w:rPr>
                <w:b/>
                <w:iCs/>
                <w:color w:val="000000"/>
                <w:sz w:val="20"/>
                <w:szCs w:val="20"/>
                <w:lang w:val="en-US"/>
              </w:rPr>
              <w:lastRenderedPageBreak/>
              <w:t>Sampling objective:</w:t>
            </w:r>
            <w:r w:rsidRPr="006B36D6">
              <w:rPr>
                <w:iCs/>
                <w:color w:val="000000"/>
                <w:sz w:val="20"/>
                <w:szCs w:val="20"/>
                <w:lang w:val="en-US"/>
              </w:rPr>
              <w:t xml:space="preserve"> </w:t>
            </w:r>
          </w:p>
        </w:tc>
        <w:tc>
          <w:tcPr>
            <w:tcW w:w="6273" w:type="dxa"/>
          </w:tcPr>
          <w:p w14:paraId="01E607CD" w14:textId="77777777" w:rsidR="00BC1213" w:rsidRPr="006B36D6" w:rsidRDefault="00BC1213" w:rsidP="00BC1213">
            <w:pPr>
              <w:rPr>
                <w:sz w:val="20"/>
                <w:szCs w:val="20"/>
                <w:lang w:val="en-US" w:eastAsia="nl-BE"/>
              </w:rPr>
            </w:pPr>
            <w:r w:rsidRPr="006B36D6">
              <w:rPr>
                <w:iCs/>
                <w:color w:val="000000"/>
                <w:sz w:val="20"/>
                <w:szCs w:val="20"/>
                <w:lang w:val="en-US"/>
              </w:rPr>
              <w:t>The objective of the sampling effort is to obtain reliable fuel use data of project and equivalent baseline households</w:t>
            </w:r>
          </w:p>
        </w:tc>
      </w:tr>
      <w:tr w:rsidR="00BC1213" w:rsidRPr="006B36D6" w14:paraId="093F85D1" w14:textId="77777777" w:rsidTr="00C0354A">
        <w:tc>
          <w:tcPr>
            <w:tcW w:w="3227" w:type="dxa"/>
          </w:tcPr>
          <w:p w14:paraId="727ABE29" w14:textId="77777777" w:rsidR="00BC1213" w:rsidRPr="006B36D6" w:rsidRDefault="00BC1213" w:rsidP="0098496E">
            <w:pPr>
              <w:jc w:val="left"/>
              <w:rPr>
                <w:iCs/>
                <w:color w:val="000000"/>
                <w:sz w:val="20"/>
                <w:szCs w:val="20"/>
                <w:lang w:val="en-US"/>
              </w:rPr>
            </w:pPr>
            <w:r w:rsidRPr="006B36D6">
              <w:rPr>
                <w:b/>
                <w:iCs/>
                <w:color w:val="000000"/>
                <w:sz w:val="20"/>
                <w:szCs w:val="20"/>
                <w:lang w:val="en-US"/>
              </w:rPr>
              <w:t>Field Measurement</w:t>
            </w:r>
            <w:r w:rsidRPr="006B36D6">
              <w:rPr>
                <w:iCs/>
                <w:color w:val="000000"/>
                <w:sz w:val="20"/>
                <w:szCs w:val="20"/>
                <w:lang w:val="en-US"/>
              </w:rPr>
              <w:t xml:space="preserve"> </w:t>
            </w:r>
            <w:r w:rsidRPr="006B36D6">
              <w:rPr>
                <w:b/>
                <w:iCs/>
                <w:color w:val="000000"/>
                <w:sz w:val="20"/>
                <w:szCs w:val="20"/>
                <w:lang w:val="en-US"/>
              </w:rPr>
              <w:t>Objectives and Data to be collected</w:t>
            </w:r>
            <w:r w:rsidRPr="006B36D6">
              <w:rPr>
                <w:iCs/>
                <w:color w:val="000000"/>
                <w:sz w:val="20"/>
                <w:szCs w:val="20"/>
                <w:lang w:val="en-US"/>
              </w:rPr>
              <w:t xml:space="preserve">: </w:t>
            </w:r>
          </w:p>
        </w:tc>
        <w:tc>
          <w:tcPr>
            <w:tcW w:w="6273" w:type="dxa"/>
          </w:tcPr>
          <w:p w14:paraId="69DE1E5B" w14:textId="77777777" w:rsidR="00BC1213" w:rsidRPr="006B36D6" w:rsidRDefault="00BC1213" w:rsidP="00BC1213">
            <w:pPr>
              <w:rPr>
                <w:iCs/>
                <w:color w:val="000000"/>
                <w:sz w:val="20"/>
                <w:szCs w:val="20"/>
                <w:lang w:val="en-US"/>
              </w:rPr>
            </w:pPr>
            <w:r w:rsidRPr="006B36D6">
              <w:rPr>
                <w:iCs/>
                <w:color w:val="000000"/>
                <w:sz w:val="20"/>
                <w:szCs w:val="20"/>
                <w:lang w:val="en-US"/>
              </w:rPr>
              <w:t xml:space="preserve">The survey will consist of </w:t>
            </w:r>
            <w:r w:rsidR="00C228EF" w:rsidRPr="006B36D6">
              <w:rPr>
                <w:iCs/>
                <w:color w:val="000000"/>
                <w:sz w:val="20"/>
                <w:szCs w:val="20"/>
                <w:lang w:val="en-US"/>
              </w:rPr>
              <w:t>a 2</w:t>
            </w:r>
            <w:r w:rsidRPr="006B36D6">
              <w:rPr>
                <w:iCs/>
                <w:color w:val="000000"/>
                <w:sz w:val="20"/>
                <w:szCs w:val="20"/>
                <w:lang w:val="en-US"/>
              </w:rPr>
              <w:t>4 hour measurement campaign amongst PFT and BFT households</w:t>
            </w:r>
          </w:p>
        </w:tc>
      </w:tr>
      <w:tr w:rsidR="00BC1213" w:rsidRPr="006B36D6" w14:paraId="5629D895" w14:textId="77777777" w:rsidTr="00C0354A">
        <w:tc>
          <w:tcPr>
            <w:tcW w:w="3227" w:type="dxa"/>
          </w:tcPr>
          <w:p w14:paraId="64FD66F5" w14:textId="77777777" w:rsidR="00BC1213" w:rsidRPr="006B36D6" w:rsidRDefault="00BC1213" w:rsidP="0098496E">
            <w:pPr>
              <w:jc w:val="left"/>
              <w:rPr>
                <w:iCs/>
                <w:color w:val="000000"/>
                <w:sz w:val="20"/>
                <w:szCs w:val="20"/>
                <w:lang w:val="en-US"/>
              </w:rPr>
            </w:pPr>
            <w:r w:rsidRPr="006B36D6">
              <w:rPr>
                <w:b/>
                <w:iCs/>
                <w:color w:val="000000"/>
                <w:sz w:val="20"/>
                <w:szCs w:val="20"/>
                <w:lang w:val="en-US"/>
              </w:rPr>
              <w:t>Target Population and Sampling Frame:</w:t>
            </w:r>
            <w:r w:rsidRPr="006B36D6">
              <w:rPr>
                <w:iCs/>
                <w:color w:val="000000"/>
                <w:sz w:val="20"/>
                <w:szCs w:val="20"/>
                <w:lang w:val="en-US"/>
              </w:rPr>
              <w:t xml:space="preserve"> </w:t>
            </w:r>
          </w:p>
        </w:tc>
        <w:tc>
          <w:tcPr>
            <w:tcW w:w="6273" w:type="dxa"/>
          </w:tcPr>
          <w:p w14:paraId="6863C282" w14:textId="77777777" w:rsidR="00BC1213" w:rsidRPr="006B36D6" w:rsidRDefault="00BC1213" w:rsidP="00BC1213">
            <w:pPr>
              <w:rPr>
                <w:sz w:val="20"/>
                <w:szCs w:val="20"/>
                <w:lang w:val="en-US" w:eastAsia="nl-BE"/>
              </w:rPr>
            </w:pPr>
            <w:r w:rsidRPr="006B36D6">
              <w:rPr>
                <w:iCs/>
                <w:color w:val="000000"/>
                <w:sz w:val="20"/>
                <w:szCs w:val="20"/>
                <w:lang w:val="en-US"/>
              </w:rPr>
              <w:t xml:space="preserve">The sampling frame will be drawn from the project database </w:t>
            </w:r>
          </w:p>
        </w:tc>
      </w:tr>
      <w:tr w:rsidR="00BC1213" w:rsidRPr="006B36D6" w14:paraId="48A258AF" w14:textId="77777777" w:rsidTr="00C0354A">
        <w:tc>
          <w:tcPr>
            <w:tcW w:w="3227" w:type="dxa"/>
          </w:tcPr>
          <w:p w14:paraId="1E66A06D" w14:textId="77777777" w:rsidR="00BC1213" w:rsidRPr="006B36D6" w:rsidRDefault="00BC1213" w:rsidP="0098496E">
            <w:pPr>
              <w:jc w:val="left"/>
              <w:rPr>
                <w:iCs/>
                <w:color w:val="000000"/>
                <w:sz w:val="20"/>
                <w:szCs w:val="20"/>
                <w:lang w:val="en-US"/>
              </w:rPr>
            </w:pPr>
            <w:r w:rsidRPr="006B36D6">
              <w:rPr>
                <w:b/>
                <w:iCs/>
                <w:color w:val="000000"/>
                <w:sz w:val="20"/>
                <w:szCs w:val="20"/>
                <w:lang w:val="en-US"/>
              </w:rPr>
              <w:t>Sampling method (approach):</w:t>
            </w:r>
            <w:r w:rsidRPr="006B36D6">
              <w:rPr>
                <w:iCs/>
                <w:color w:val="000000"/>
                <w:sz w:val="20"/>
                <w:szCs w:val="20"/>
                <w:lang w:val="en-US"/>
              </w:rPr>
              <w:t xml:space="preserve"> </w:t>
            </w:r>
          </w:p>
        </w:tc>
        <w:tc>
          <w:tcPr>
            <w:tcW w:w="6273" w:type="dxa"/>
          </w:tcPr>
          <w:p w14:paraId="62253655" w14:textId="77777777" w:rsidR="00BC1213" w:rsidRPr="006B36D6" w:rsidRDefault="00BC1213" w:rsidP="00730DAB">
            <w:pPr>
              <w:rPr>
                <w:iCs/>
                <w:color w:val="000000"/>
                <w:sz w:val="20"/>
                <w:szCs w:val="20"/>
                <w:lang w:val="en-US"/>
              </w:rPr>
            </w:pPr>
            <w:r w:rsidRPr="006B36D6">
              <w:rPr>
                <w:iCs/>
                <w:color w:val="000000"/>
                <w:sz w:val="20"/>
                <w:szCs w:val="20"/>
                <w:lang w:val="en-US"/>
              </w:rPr>
              <w:t>Simple random sampling, each observation is chosen randomly and entirely by chance, such that each observation has the same probability of being chosen.</w:t>
            </w:r>
            <w:r w:rsidR="00730DAB" w:rsidRPr="006B36D6">
              <w:rPr>
                <w:iCs/>
                <w:color w:val="000000"/>
                <w:sz w:val="20"/>
                <w:szCs w:val="20"/>
                <w:lang w:val="en-US"/>
              </w:rPr>
              <w:t xml:space="preserve"> </w:t>
            </w:r>
            <w:r w:rsidRPr="006B36D6">
              <w:rPr>
                <w:iCs/>
                <w:color w:val="000000"/>
                <w:sz w:val="20"/>
                <w:szCs w:val="20"/>
                <w:lang w:val="en-US"/>
              </w:rPr>
              <w:t>The BFT household is a neighboring equivalen</w:t>
            </w:r>
            <w:r w:rsidR="00C228EF" w:rsidRPr="006B36D6">
              <w:rPr>
                <w:iCs/>
                <w:color w:val="000000"/>
                <w:sz w:val="20"/>
                <w:szCs w:val="20"/>
                <w:lang w:val="en-US"/>
              </w:rPr>
              <w:t>t household to the selected PFT</w:t>
            </w:r>
          </w:p>
        </w:tc>
      </w:tr>
      <w:tr w:rsidR="00BC1213" w:rsidRPr="006B36D6" w14:paraId="3D466486" w14:textId="77777777" w:rsidTr="00C0354A">
        <w:tc>
          <w:tcPr>
            <w:tcW w:w="3227" w:type="dxa"/>
          </w:tcPr>
          <w:p w14:paraId="17310A71" w14:textId="77777777" w:rsidR="00BC1213" w:rsidRPr="006B36D6" w:rsidRDefault="00BC1213" w:rsidP="0098496E">
            <w:pPr>
              <w:jc w:val="left"/>
              <w:rPr>
                <w:iCs/>
                <w:color w:val="000000"/>
                <w:sz w:val="20"/>
                <w:szCs w:val="20"/>
                <w:lang w:val="en-US"/>
              </w:rPr>
            </w:pPr>
            <w:r w:rsidRPr="006B36D6">
              <w:rPr>
                <w:b/>
                <w:iCs/>
                <w:color w:val="000000"/>
                <w:sz w:val="20"/>
                <w:szCs w:val="20"/>
                <w:lang w:val="en-US"/>
              </w:rPr>
              <w:t>Implementation:</w:t>
            </w:r>
            <w:r w:rsidRPr="006B36D6">
              <w:rPr>
                <w:iCs/>
                <w:color w:val="000000"/>
                <w:sz w:val="20"/>
                <w:szCs w:val="20"/>
                <w:lang w:val="en-US"/>
              </w:rPr>
              <w:t xml:space="preserve"> </w:t>
            </w:r>
          </w:p>
        </w:tc>
        <w:tc>
          <w:tcPr>
            <w:tcW w:w="6273" w:type="dxa"/>
          </w:tcPr>
          <w:p w14:paraId="4F6A54DC" w14:textId="77777777" w:rsidR="00BC1213" w:rsidRPr="006B36D6" w:rsidRDefault="00BC1213" w:rsidP="003442EC">
            <w:pPr>
              <w:rPr>
                <w:sz w:val="20"/>
                <w:szCs w:val="20"/>
                <w:lang w:val="en-US" w:eastAsia="nl-BE"/>
              </w:rPr>
            </w:pPr>
            <w:r w:rsidRPr="006B36D6">
              <w:rPr>
                <w:sz w:val="20"/>
                <w:szCs w:val="20"/>
                <w:lang w:val="en-US" w:eastAsia="nl-BE"/>
              </w:rPr>
              <w:t xml:space="preserve">The KPT was executed </w:t>
            </w:r>
            <w:r w:rsidR="00A32414" w:rsidRPr="006B36D6">
              <w:rPr>
                <w:sz w:val="20"/>
                <w:szCs w:val="20"/>
                <w:lang w:val="en-US" w:eastAsia="nl-BE"/>
              </w:rPr>
              <w:t>between</w:t>
            </w:r>
            <w:r w:rsidR="003D642D" w:rsidRPr="006B36D6">
              <w:rPr>
                <w:sz w:val="20"/>
                <w:szCs w:val="20"/>
                <w:lang w:val="en-US" w:eastAsia="nl-BE"/>
              </w:rPr>
              <w:t xml:space="preserve"> the</w:t>
            </w:r>
            <w:r w:rsidR="00A32414" w:rsidRPr="006B36D6">
              <w:rPr>
                <w:sz w:val="20"/>
                <w:szCs w:val="20"/>
                <w:lang w:val="en-US" w:eastAsia="nl-BE"/>
              </w:rPr>
              <w:t xml:space="preserve"> </w:t>
            </w:r>
            <w:r w:rsidR="003D642D" w:rsidRPr="00BF18D3">
              <w:rPr>
                <w:sz w:val="20"/>
                <w:szCs w:val="20"/>
                <w:lang w:val="en-US" w:eastAsia="en-GB"/>
              </w:rPr>
              <w:t>1</w:t>
            </w:r>
            <w:r w:rsidR="00BF18D3" w:rsidRPr="00BF18D3">
              <w:rPr>
                <w:sz w:val="20"/>
                <w:szCs w:val="20"/>
                <w:lang w:val="en-US" w:eastAsia="en-GB"/>
              </w:rPr>
              <w:t>4</w:t>
            </w:r>
            <w:r w:rsidR="003D642D" w:rsidRPr="00BF18D3">
              <w:rPr>
                <w:sz w:val="20"/>
                <w:szCs w:val="20"/>
                <w:vertAlign w:val="superscript"/>
                <w:lang w:val="en-US" w:eastAsia="en-GB"/>
              </w:rPr>
              <w:t>th</w:t>
            </w:r>
            <w:r w:rsidR="003D642D" w:rsidRPr="00BF18D3">
              <w:rPr>
                <w:sz w:val="20"/>
                <w:szCs w:val="20"/>
                <w:lang w:val="en-US" w:eastAsia="en-GB"/>
              </w:rPr>
              <w:t xml:space="preserve"> and </w:t>
            </w:r>
            <w:r w:rsidR="00BF18D3" w:rsidRPr="00BF18D3">
              <w:rPr>
                <w:sz w:val="20"/>
                <w:szCs w:val="20"/>
                <w:lang w:val="en-US" w:eastAsia="en-GB"/>
              </w:rPr>
              <w:t>24</w:t>
            </w:r>
            <w:r w:rsidR="003D642D" w:rsidRPr="00BF18D3">
              <w:rPr>
                <w:sz w:val="20"/>
                <w:szCs w:val="20"/>
                <w:vertAlign w:val="superscript"/>
                <w:lang w:val="en-US" w:eastAsia="en-GB"/>
              </w:rPr>
              <w:t>th</w:t>
            </w:r>
            <w:r w:rsidR="003D642D" w:rsidRPr="00BF18D3">
              <w:rPr>
                <w:sz w:val="20"/>
                <w:szCs w:val="20"/>
                <w:lang w:val="en-US" w:eastAsia="en-GB"/>
              </w:rPr>
              <w:t xml:space="preserve"> of December 201</w:t>
            </w:r>
            <w:r w:rsidR="003442EC" w:rsidRPr="00BF18D3">
              <w:rPr>
                <w:sz w:val="20"/>
                <w:szCs w:val="20"/>
                <w:lang w:val="en-US" w:eastAsia="en-GB"/>
              </w:rPr>
              <w:t>7</w:t>
            </w:r>
            <w:r w:rsidR="00106210" w:rsidRPr="00BF18D3">
              <w:rPr>
                <w:sz w:val="20"/>
                <w:szCs w:val="20"/>
                <w:lang w:val="en-US" w:eastAsia="nl-BE"/>
              </w:rPr>
              <w:t>.</w:t>
            </w:r>
            <w:r w:rsidR="00106210" w:rsidRPr="006B36D6">
              <w:rPr>
                <w:sz w:val="20"/>
                <w:szCs w:val="20"/>
                <w:lang w:val="en-US" w:eastAsia="nl-BE"/>
              </w:rPr>
              <w:t xml:space="preserve"> Survey results are valid for two years and are therefore applicable to MPI</w:t>
            </w:r>
            <w:r w:rsidR="007D25C6">
              <w:rPr>
                <w:sz w:val="20"/>
                <w:szCs w:val="20"/>
                <w:lang w:val="en-US" w:eastAsia="nl-BE"/>
              </w:rPr>
              <w:t>V</w:t>
            </w:r>
          </w:p>
        </w:tc>
      </w:tr>
      <w:tr w:rsidR="00BC1213" w:rsidRPr="006B36D6" w14:paraId="6EE78396" w14:textId="77777777" w:rsidTr="00C0354A">
        <w:tc>
          <w:tcPr>
            <w:tcW w:w="3227" w:type="dxa"/>
          </w:tcPr>
          <w:p w14:paraId="508B3209" w14:textId="77777777" w:rsidR="00BC1213" w:rsidRPr="006B36D6" w:rsidRDefault="00BC1213" w:rsidP="0098496E">
            <w:pPr>
              <w:jc w:val="left"/>
              <w:rPr>
                <w:iCs/>
                <w:color w:val="000000"/>
                <w:sz w:val="20"/>
                <w:szCs w:val="20"/>
                <w:lang w:val="en-US"/>
              </w:rPr>
            </w:pPr>
            <w:r w:rsidRPr="006B36D6">
              <w:rPr>
                <w:b/>
                <w:iCs/>
                <w:color w:val="000000"/>
                <w:sz w:val="20"/>
                <w:szCs w:val="20"/>
                <w:lang w:val="en-US"/>
              </w:rPr>
              <w:t>Desired Precision/Expected Variance and Sample Size.</w:t>
            </w:r>
          </w:p>
          <w:p w14:paraId="070B5672" w14:textId="77777777" w:rsidR="00BC1213" w:rsidRPr="006B36D6" w:rsidRDefault="00BC1213" w:rsidP="0098496E">
            <w:pPr>
              <w:jc w:val="left"/>
              <w:rPr>
                <w:b/>
                <w:iCs/>
                <w:color w:val="000000"/>
                <w:sz w:val="20"/>
                <w:szCs w:val="20"/>
                <w:lang w:val="en-US"/>
              </w:rPr>
            </w:pPr>
          </w:p>
        </w:tc>
        <w:tc>
          <w:tcPr>
            <w:tcW w:w="6273" w:type="dxa"/>
          </w:tcPr>
          <w:p w14:paraId="58FFF85A" w14:textId="77777777" w:rsidR="00BC1213" w:rsidRPr="006B36D6" w:rsidRDefault="00BC1213" w:rsidP="0098496E">
            <w:pPr>
              <w:rPr>
                <w:sz w:val="20"/>
                <w:szCs w:val="20"/>
                <w:lang w:val="en-US" w:eastAsia="nl-BE"/>
              </w:rPr>
            </w:pPr>
            <w:r w:rsidRPr="006B36D6">
              <w:rPr>
                <w:iCs/>
                <w:color w:val="000000"/>
                <w:sz w:val="20"/>
                <w:szCs w:val="20"/>
                <w:lang w:val="en-US"/>
              </w:rPr>
              <w:t>90/30 rule of the applied methodology</w:t>
            </w:r>
          </w:p>
        </w:tc>
      </w:tr>
      <w:tr w:rsidR="00F24D30" w:rsidRPr="006B36D6" w14:paraId="74BF551F" w14:textId="77777777" w:rsidTr="00C0354A">
        <w:tc>
          <w:tcPr>
            <w:tcW w:w="3227" w:type="dxa"/>
          </w:tcPr>
          <w:p w14:paraId="42B00B1A" w14:textId="77777777" w:rsidR="00F24D30" w:rsidRPr="006B36D6" w:rsidRDefault="00F24D30" w:rsidP="0098496E">
            <w:pPr>
              <w:jc w:val="left"/>
              <w:rPr>
                <w:b/>
                <w:iCs/>
                <w:color w:val="000000"/>
                <w:sz w:val="20"/>
                <w:szCs w:val="20"/>
                <w:lang w:val="en-US"/>
              </w:rPr>
            </w:pPr>
            <w:r w:rsidRPr="006B36D6">
              <w:rPr>
                <w:b/>
                <w:sz w:val="20"/>
                <w:szCs w:val="20"/>
                <w:lang w:val="en-US"/>
              </w:rPr>
              <w:t>Procedures for Administering Data Collection and Minimizing Non-Sampling Errors:</w:t>
            </w:r>
          </w:p>
        </w:tc>
        <w:tc>
          <w:tcPr>
            <w:tcW w:w="6273" w:type="dxa"/>
          </w:tcPr>
          <w:p w14:paraId="76A6B6CA" w14:textId="77777777" w:rsidR="00F24D30" w:rsidRPr="006B36D6" w:rsidRDefault="00F24D30" w:rsidP="00F24D30">
            <w:pPr>
              <w:rPr>
                <w:iCs/>
                <w:color w:val="000000"/>
                <w:sz w:val="20"/>
                <w:szCs w:val="20"/>
                <w:lang w:val="en-US"/>
              </w:rPr>
            </w:pPr>
            <w:r w:rsidRPr="006B36D6">
              <w:rPr>
                <w:iCs/>
                <w:color w:val="000000"/>
                <w:sz w:val="20"/>
                <w:szCs w:val="20"/>
                <w:lang w:val="en-US"/>
              </w:rPr>
              <w:t>The survey data was entered by JRI’s data processing staff and served as an independent check on the data collected by the IDBP</w:t>
            </w:r>
          </w:p>
        </w:tc>
      </w:tr>
    </w:tbl>
    <w:p w14:paraId="6B317C45" w14:textId="77777777" w:rsidR="00133C9E" w:rsidRPr="006B36D6" w:rsidRDefault="00133C9E" w:rsidP="0018692A">
      <w:pPr>
        <w:rPr>
          <w:b/>
          <w:u w:val="single"/>
          <w:lang w:bidi="en-US"/>
        </w:rPr>
      </w:pPr>
    </w:p>
    <w:p w14:paraId="64796690" w14:textId="77777777" w:rsidR="000F17FB" w:rsidRPr="006B36D6" w:rsidRDefault="000F17FB" w:rsidP="0018692A">
      <w:pPr>
        <w:rPr>
          <w:b/>
          <w:u w:val="single"/>
          <w:lang w:bidi="en-US"/>
        </w:rPr>
      </w:pPr>
      <w:r w:rsidRPr="006B36D6">
        <w:rPr>
          <w:b/>
          <w:u w:val="single"/>
          <w:lang w:bidi="en-US"/>
        </w:rPr>
        <w:t>Representativeness of the KPT</w:t>
      </w:r>
    </w:p>
    <w:p w14:paraId="20609A20" w14:textId="77777777" w:rsidR="000F17FB" w:rsidRPr="006B36D6" w:rsidRDefault="000F17FB" w:rsidP="0018692A">
      <w:pPr>
        <w:rPr>
          <w:b/>
          <w:u w:val="single"/>
          <w:lang w:bidi="en-US"/>
        </w:rPr>
      </w:pPr>
    </w:p>
    <w:p w14:paraId="3505821C" w14:textId="77777777" w:rsidR="000F17FB" w:rsidRPr="006B36D6" w:rsidRDefault="000F17FB" w:rsidP="0018692A">
      <w:pPr>
        <w:rPr>
          <w:lang w:bidi="en-US"/>
        </w:rPr>
      </w:pPr>
      <w:r w:rsidRPr="006B36D6">
        <w:rPr>
          <w:lang w:bidi="en-US"/>
        </w:rPr>
        <w:t xml:space="preserve">The KPT is executed for one day instead of the recommend 3 day minimum testing period by the Gold Standard. The GS confirmed that a one day testing period is possible as long as it is representative. </w:t>
      </w:r>
      <w:r w:rsidR="00117FD6" w:rsidRPr="006B36D6">
        <w:rPr>
          <w:lang w:bidi="en-US"/>
        </w:rPr>
        <w:t>The next table shows how representativeness is safeguarded.</w:t>
      </w:r>
    </w:p>
    <w:p w14:paraId="2F5D46C3" w14:textId="77777777" w:rsidR="000F17FB" w:rsidRPr="006B36D6" w:rsidRDefault="000F17FB" w:rsidP="0018692A">
      <w:pPr>
        <w:rPr>
          <w:lang w:bidi="en-US"/>
        </w:rPr>
      </w:pPr>
    </w:p>
    <w:p w14:paraId="28707178" w14:textId="0F6DA237" w:rsidR="00C228EF" w:rsidRPr="006B36D6" w:rsidRDefault="00C228EF" w:rsidP="00C228EF">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13</w:t>
      </w:r>
      <w:r w:rsidR="0014520D" w:rsidRPr="006B36D6">
        <w:fldChar w:fldCharType="end"/>
      </w:r>
      <w:r w:rsidRPr="006B36D6">
        <w:t>: KPT representativeness issues and conversion</w:t>
      </w:r>
    </w:p>
    <w:tbl>
      <w:tblPr>
        <w:tblStyle w:val="TableGrid"/>
        <w:tblW w:w="0" w:type="auto"/>
        <w:tblLook w:val="04A0" w:firstRow="1" w:lastRow="0" w:firstColumn="1" w:lastColumn="0" w:noHBand="0" w:noVBand="1"/>
      </w:tblPr>
      <w:tblGrid>
        <w:gridCol w:w="640"/>
        <w:gridCol w:w="1967"/>
        <w:gridCol w:w="6723"/>
      </w:tblGrid>
      <w:tr w:rsidR="000F17FB" w:rsidRPr="006B36D6" w14:paraId="632E5696" w14:textId="77777777" w:rsidTr="00651D8D">
        <w:trPr>
          <w:cnfStyle w:val="100000000000" w:firstRow="1" w:lastRow="0" w:firstColumn="0" w:lastColumn="0" w:oddVBand="0" w:evenVBand="0" w:oddHBand="0" w:evenHBand="0" w:firstRowFirstColumn="0" w:firstRowLastColumn="0" w:lastRowFirstColumn="0" w:lastRowLastColumn="0"/>
        </w:trPr>
        <w:tc>
          <w:tcPr>
            <w:tcW w:w="675" w:type="dxa"/>
            <w:shd w:val="clear" w:color="auto" w:fill="A6A6A6" w:themeFill="background1" w:themeFillShade="A6"/>
          </w:tcPr>
          <w:p w14:paraId="7CBDDF22" w14:textId="77777777" w:rsidR="000F17FB" w:rsidRPr="006B36D6" w:rsidRDefault="00117FD6" w:rsidP="0018692A">
            <w:pPr>
              <w:rPr>
                <w:sz w:val="20"/>
                <w:lang w:bidi="en-US"/>
              </w:rPr>
            </w:pPr>
            <w:r w:rsidRPr="006B36D6">
              <w:rPr>
                <w:sz w:val="20"/>
                <w:lang w:bidi="en-US"/>
              </w:rPr>
              <w:t>#</w:t>
            </w:r>
          </w:p>
        </w:tc>
        <w:tc>
          <w:tcPr>
            <w:tcW w:w="1985" w:type="dxa"/>
            <w:shd w:val="clear" w:color="auto" w:fill="A6A6A6" w:themeFill="background1" w:themeFillShade="A6"/>
          </w:tcPr>
          <w:p w14:paraId="1B2613B0" w14:textId="77777777" w:rsidR="000F17FB" w:rsidRPr="006B36D6" w:rsidRDefault="00117FD6" w:rsidP="00117FD6">
            <w:pPr>
              <w:rPr>
                <w:sz w:val="20"/>
                <w:lang w:bidi="en-US"/>
              </w:rPr>
            </w:pPr>
            <w:r w:rsidRPr="006B36D6">
              <w:rPr>
                <w:sz w:val="20"/>
                <w:lang w:bidi="en-US"/>
              </w:rPr>
              <w:t>Issue</w:t>
            </w:r>
          </w:p>
        </w:tc>
        <w:tc>
          <w:tcPr>
            <w:tcW w:w="6916" w:type="dxa"/>
            <w:shd w:val="clear" w:color="auto" w:fill="A6A6A6" w:themeFill="background1" w:themeFillShade="A6"/>
          </w:tcPr>
          <w:p w14:paraId="1ECE15FD" w14:textId="77777777" w:rsidR="000F17FB" w:rsidRPr="006B36D6" w:rsidRDefault="00117FD6" w:rsidP="0018692A">
            <w:pPr>
              <w:rPr>
                <w:sz w:val="20"/>
                <w:lang w:bidi="en-US"/>
              </w:rPr>
            </w:pPr>
            <w:r w:rsidRPr="006B36D6">
              <w:rPr>
                <w:sz w:val="20"/>
                <w:lang w:bidi="en-US"/>
              </w:rPr>
              <w:t>Conversion</w:t>
            </w:r>
          </w:p>
        </w:tc>
      </w:tr>
      <w:tr w:rsidR="000F17FB" w:rsidRPr="006B36D6" w14:paraId="56FECEC8" w14:textId="77777777" w:rsidTr="00C0354A">
        <w:tc>
          <w:tcPr>
            <w:tcW w:w="675" w:type="dxa"/>
          </w:tcPr>
          <w:p w14:paraId="03BCA3DE" w14:textId="77777777" w:rsidR="000F17FB" w:rsidRPr="006B36D6" w:rsidRDefault="000F17FB" w:rsidP="0018692A">
            <w:pPr>
              <w:rPr>
                <w:sz w:val="18"/>
                <w:lang w:bidi="en-US"/>
              </w:rPr>
            </w:pPr>
            <w:r w:rsidRPr="006B36D6">
              <w:rPr>
                <w:sz w:val="18"/>
                <w:lang w:bidi="en-US"/>
              </w:rPr>
              <w:t>1</w:t>
            </w:r>
          </w:p>
        </w:tc>
        <w:tc>
          <w:tcPr>
            <w:tcW w:w="1985" w:type="dxa"/>
          </w:tcPr>
          <w:p w14:paraId="76E73A49" w14:textId="77777777" w:rsidR="000F17FB" w:rsidRPr="006B36D6" w:rsidRDefault="00117FD6" w:rsidP="0018692A">
            <w:pPr>
              <w:rPr>
                <w:sz w:val="18"/>
                <w:lang w:bidi="en-US"/>
              </w:rPr>
            </w:pPr>
            <w:r w:rsidRPr="006B36D6">
              <w:rPr>
                <w:sz w:val="18"/>
                <w:lang w:bidi="en-US"/>
              </w:rPr>
              <w:t>Q</w:t>
            </w:r>
            <w:r w:rsidR="000F17FB" w:rsidRPr="006B36D6">
              <w:rPr>
                <w:sz w:val="18"/>
                <w:lang w:bidi="en-US"/>
              </w:rPr>
              <w:t>uestionnaire design</w:t>
            </w:r>
          </w:p>
        </w:tc>
        <w:tc>
          <w:tcPr>
            <w:tcW w:w="6916" w:type="dxa"/>
          </w:tcPr>
          <w:p w14:paraId="1FB3FD08" w14:textId="77777777" w:rsidR="000F17FB" w:rsidRPr="006B36D6" w:rsidRDefault="000F17FB" w:rsidP="00FC1E87">
            <w:pPr>
              <w:rPr>
                <w:sz w:val="18"/>
                <w:lang w:bidi="en-US"/>
              </w:rPr>
            </w:pPr>
            <w:r w:rsidRPr="006B36D6">
              <w:rPr>
                <w:sz w:val="18"/>
                <w:lang w:bidi="en-US"/>
              </w:rPr>
              <w:t>The questionnaire includes a question on if this is a normal day without extra eaters. If there are extra eaters,</w:t>
            </w:r>
            <w:r w:rsidR="00C228EF" w:rsidRPr="006B36D6">
              <w:rPr>
                <w:sz w:val="18"/>
                <w:lang w:bidi="en-US"/>
              </w:rPr>
              <w:t xml:space="preserve"> an appointment would be made with the household for a day </w:t>
            </w:r>
            <w:r w:rsidRPr="006B36D6">
              <w:rPr>
                <w:sz w:val="18"/>
                <w:lang w:bidi="en-US"/>
              </w:rPr>
              <w:t>with normal cooking conditions</w:t>
            </w:r>
            <w:r w:rsidR="00FC1E87" w:rsidRPr="006B36D6">
              <w:rPr>
                <w:sz w:val="18"/>
                <w:lang w:bidi="en-US"/>
              </w:rPr>
              <w:t>. To maintain conservativeness, weekends have also been regarded as n</w:t>
            </w:r>
            <w:r w:rsidR="005F68E1" w:rsidRPr="006B36D6">
              <w:rPr>
                <w:sz w:val="18"/>
                <w:lang w:bidi="en-US"/>
              </w:rPr>
              <w:t xml:space="preserve">on-normal days </w:t>
            </w:r>
            <w:r w:rsidR="00FC1E87" w:rsidRPr="006B36D6">
              <w:rPr>
                <w:sz w:val="18"/>
                <w:lang w:bidi="en-US"/>
              </w:rPr>
              <w:t>and have been excluded in the assessment.</w:t>
            </w:r>
            <w:r w:rsidR="005F68E1" w:rsidRPr="006B36D6">
              <w:rPr>
                <w:sz w:val="18"/>
                <w:lang w:bidi="en-US"/>
              </w:rPr>
              <w:t xml:space="preserve"> </w:t>
            </w:r>
          </w:p>
        </w:tc>
      </w:tr>
      <w:tr w:rsidR="000F17FB" w:rsidRPr="006B36D6" w14:paraId="440550C1" w14:textId="77777777" w:rsidTr="00C0354A">
        <w:tc>
          <w:tcPr>
            <w:tcW w:w="675" w:type="dxa"/>
          </w:tcPr>
          <w:p w14:paraId="084FB550" w14:textId="77777777" w:rsidR="000F17FB" w:rsidRPr="006B36D6" w:rsidRDefault="000F17FB" w:rsidP="0018692A">
            <w:pPr>
              <w:rPr>
                <w:sz w:val="18"/>
                <w:lang w:bidi="en-US"/>
              </w:rPr>
            </w:pPr>
            <w:r w:rsidRPr="006B36D6">
              <w:rPr>
                <w:sz w:val="18"/>
                <w:lang w:bidi="en-US"/>
              </w:rPr>
              <w:t>2</w:t>
            </w:r>
          </w:p>
        </w:tc>
        <w:tc>
          <w:tcPr>
            <w:tcW w:w="1985" w:type="dxa"/>
          </w:tcPr>
          <w:p w14:paraId="74EB6BB1" w14:textId="77777777" w:rsidR="000F17FB" w:rsidRPr="006B36D6" w:rsidRDefault="000F17FB" w:rsidP="0018692A">
            <w:pPr>
              <w:rPr>
                <w:sz w:val="18"/>
                <w:lang w:bidi="en-US"/>
              </w:rPr>
            </w:pPr>
            <w:r w:rsidRPr="006B36D6">
              <w:rPr>
                <w:sz w:val="18"/>
                <w:lang w:bidi="en-US"/>
              </w:rPr>
              <w:t>Seasonality</w:t>
            </w:r>
          </w:p>
        </w:tc>
        <w:tc>
          <w:tcPr>
            <w:tcW w:w="6916" w:type="dxa"/>
          </w:tcPr>
          <w:p w14:paraId="068F56E5" w14:textId="77777777" w:rsidR="000F17FB" w:rsidRPr="006B36D6" w:rsidRDefault="00D9218F" w:rsidP="007C27F6">
            <w:pPr>
              <w:rPr>
                <w:sz w:val="18"/>
                <w:lang w:bidi="en-US"/>
              </w:rPr>
            </w:pPr>
            <w:r w:rsidRPr="006B36D6">
              <w:rPr>
                <w:sz w:val="18"/>
                <w:lang w:bidi="en-US"/>
              </w:rPr>
              <w:t>The KPT was implemented in</w:t>
            </w:r>
            <w:r w:rsidR="003D642D" w:rsidRPr="006B36D6">
              <w:rPr>
                <w:sz w:val="18"/>
                <w:lang w:bidi="en-US"/>
              </w:rPr>
              <w:t xml:space="preserve"> </w:t>
            </w:r>
            <w:r w:rsidR="007C27F6">
              <w:rPr>
                <w:sz w:val="18"/>
                <w:lang w:bidi="en-US"/>
              </w:rPr>
              <w:t>December 2017</w:t>
            </w:r>
            <w:r w:rsidRPr="006B36D6">
              <w:rPr>
                <w:sz w:val="18"/>
                <w:lang w:bidi="en-US"/>
              </w:rPr>
              <w:t>, which is during the dry season</w:t>
            </w:r>
            <w:r w:rsidR="00D06C67" w:rsidRPr="006B36D6">
              <w:rPr>
                <w:rStyle w:val="FootnoteReference"/>
                <w:sz w:val="18"/>
                <w:lang w:bidi="en-US"/>
              </w:rPr>
              <w:footnoteReference w:id="22"/>
            </w:r>
            <w:r w:rsidRPr="006B36D6">
              <w:rPr>
                <w:sz w:val="18"/>
                <w:lang w:bidi="en-US"/>
              </w:rPr>
              <w:t xml:space="preserve">. As during the dry season less wood is needed for cooking purposes as the wood fuel, the primary fuel for cooking purposes of most households, </w:t>
            </w:r>
            <w:r w:rsidR="0045785F" w:rsidRPr="006B36D6">
              <w:rPr>
                <w:sz w:val="18"/>
                <w:lang w:bidi="en-US"/>
              </w:rPr>
              <w:t xml:space="preserve">contains less moisture. </w:t>
            </w:r>
            <w:r w:rsidR="0049152F" w:rsidRPr="006B36D6">
              <w:rPr>
                <w:sz w:val="18"/>
                <w:lang w:bidi="en-US"/>
              </w:rPr>
              <w:t>Seasonality does not impact usage rate of other fuels such as LP</w:t>
            </w:r>
            <w:r w:rsidR="00231EFA" w:rsidRPr="006B36D6">
              <w:rPr>
                <w:sz w:val="18"/>
                <w:lang w:bidi="en-US"/>
              </w:rPr>
              <w:t>G</w:t>
            </w:r>
            <w:r w:rsidR="0049152F" w:rsidRPr="006B36D6">
              <w:rPr>
                <w:sz w:val="18"/>
                <w:lang w:bidi="en-US"/>
              </w:rPr>
              <w:t xml:space="preserve"> and kerosene. </w:t>
            </w:r>
            <w:r w:rsidR="0045785F" w:rsidRPr="006B36D6">
              <w:rPr>
                <w:sz w:val="18"/>
                <w:lang w:bidi="en-US"/>
              </w:rPr>
              <w:t xml:space="preserve">Measurements conducted during the </w:t>
            </w:r>
            <w:r w:rsidR="000F17FB" w:rsidRPr="006B36D6">
              <w:rPr>
                <w:sz w:val="18"/>
                <w:lang w:bidi="en-US"/>
              </w:rPr>
              <w:t xml:space="preserve">dry season can therefore be assumed to be </w:t>
            </w:r>
            <w:r w:rsidR="0045785F" w:rsidRPr="006B36D6">
              <w:rPr>
                <w:sz w:val="18"/>
                <w:lang w:bidi="en-US"/>
              </w:rPr>
              <w:t>conservative.</w:t>
            </w:r>
          </w:p>
        </w:tc>
      </w:tr>
      <w:tr w:rsidR="000F17FB" w:rsidRPr="006B36D6" w14:paraId="5770B2AC" w14:textId="77777777" w:rsidTr="00C0354A">
        <w:tc>
          <w:tcPr>
            <w:tcW w:w="675" w:type="dxa"/>
          </w:tcPr>
          <w:p w14:paraId="1AF7D37B" w14:textId="77777777" w:rsidR="000F17FB" w:rsidRPr="006B36D6" w:rsidRDefault="00F24D30" w:rsidP="0018692A">
            <w:pPr>
              <w:rPr>
                <w:sz w:val="18"/>
                <w:lang w:bidi="en-US"/>
              </w:rPr>
            </w:pPr>
            <w:r w:rsidRPr="006B36D6">
              <w:rPr>
                <w:sz w:val="18"/>
                <w:lang w:bidi="en-US"/>
              </w:rPr>
              <w:t>3</w:t>
            </w:r>
          </w:p>
        </w:tc>
        <w:tc>
          <w:tcPr>
            <w:tcW w:w="1985" w:type="dxa"/>
          </w:tcPr>
          <w:p w14:paraId="3078E795" w14:textId="77777777" w:rsidR="000F17FB" w:rsidRPr="006B36D6" w:rsidRDefault="00C955BD" w:rsidP="0018692A">
            <w:pPr>
              <w:rPr>
                <w:sz w:val="18"/>
                <w:lang w:bidi="en-US"/>
              </w:rPr>
            </w:pPr>
            <w:r w:rsidRPr="006B36D6">
              <w:rPr>
                <w:sz w:val="18"/>
                <w:lang w:bidi="en-US"/>
              </w:rPr>
              <w:t>Applicability</w:t>
            </w:r>
          </w:p>
        </w:tc>
        <w:tc>
          <w:tcPr>
            <w:tcW w:w="6916" w:type="dxa"/>
          </w:tcPr>
          <w:p w14:paraId="29590710" w14:textId="77777777" w:rsidR="000F17FB" w:rsidRPr="006B36D6" w:rsidRDefault="00117FD6" w:rsidP="00117FD6">
            <w:pPr>
              <w:rPr>
                <w:sz w:val="18"/>
                <w:lang w:bidi="en-US"/>
              </w:rPr>
            </w:pPr>
            <w:r w:rsidRPr="006B36D6">
              <w:rPr>
                <w:sz w:val="18"/>
                <w:lang w:bidi="en-US"/>
              </w:rPr>
              <w:t>The KPT is basically a test designed for improved cook stoves. As these stoves typically only reduce 20% of fuel a longer test period is necessary. Biogas project on the other hand replace typically 90 to 100% of the baseline fuel and it is therefore much easier to measure saving</w:t>
            </w:r>
            <w:r w:rsidR="00C955BD" w:rsidRPr="006B36D6">
              <w:rPr>
                <w:sz w:val="18"/>
                <w:lang w:bidi="en-US"/>
              </w:rPr>
              <w:t>s</w:t>
            </w:r>
            <w:r w:rsidRPr="006B36D6">
              <w:rPr>
                <w:sz w:val="18"/>
                <w:lang w:bidi="en-US"/>
              </w:rPr>
              <w:t xml:space="preserve"> in a shorter period.</w:t>
            </w:r>
          </w:p>
        </w:tc>
      </w:tr>
      <w:tr w:rsidR="0054346E" w:rsidRPr="006B36D6" w14:paraId="6C45BBF5" w14:textId="77777777" w:rsidTr="00C0354A">
        <w:tc>
          <w:tcPr>
            <w:tcW w:w="675" w:type="dxa"/>
          </w:tcPr>
          <w:p w14:paraId="198363BA" w14:textId="77777777" w:rsidR="0054346E" w:rsidRPr="006B36D6" w:rsidRDefault="0054346E" w:rsidP="0018692A">
            <w:pPr>
              <w:rPr>
                <w:sz w:val="18"/>
                <w:lang w:bidi="en-US"/>
              </w:rPr>
            </w:pPr>
            <w:r w:rsidRPr="006B36D6">
              <w:rPr>
                <w:sz w:val="18"/>
                <w:lang w:bidi="en-US"/>
              </w:rPr>
              <w:lastRenderedPageBreak/>
              <w:t>4</w:t>
            </w:r>
          </w:p>
        </w:tc>
        <w:tc>
          <w:tcPr>
            <w:tcW w:w="1985" w:type="dxa"/>
          </w:tcPr>
          <w:p w14:paraId="609597FB" w14:textId="77777777" w:rsidR="0054346E" w:rsidRPr="006B36D6" w:rsidRDefault="0054346E" w:rsidP="0018692A">
            <w:pPr>
              <w:rPr>
                <w:sz w:val="18"/>
                <w:lang w:bidi="en-US"/>
              </w:rPr>
            </w:pPr>
            <w:r w:rsidRPr="006B36D6">
              <w:rPr>
                <w:sz w:val="18"/>
                <w:lang w:bidi="en-US"/>
              </w:rPr>
              <w:t>Representativeness</w:t>
            </w:r>
          </w:p>
        </w:tc>
        <w:tc>
          <w:tcPr>
            <w:tcW w:w="6916" w:type="dxa"/>
          </w:tcPr>
          <w:p w14:paraId="65F467FA" w14:textId="77777777" w:rsidR="0054346E" w:rsidRPr="006B36D6" w:rsidRDefault="005D242E" w:rsidP="0049152F">
            <w:pPr>
              <w:rPr>
                <w:sz w:val="18"/>
                <w:lang w:bidi="en-US"/>
              </w:rPr>
            </w:pPr>
            <w:r w:rsidRPr="006B36D6">
              <w:rPr>
                <w:sz w:val="18"/>
                <w:lang w:bidi="en-US"/>
              </w:rPr>
              <w:t xml:space="preserve">The KPT was implemented in a way to ensure that the households selected in the baseline KPT are representative of the households participating in the VPA. The surveyors ensured that the baseline KPT respondents have similar socio-economic conditions in terms of a similar household size, housing type, number and type of animals. </w:t>
            </w:r>
            <w:r w:rsidR="0049152F" w:rsidRPr="006B36D6">
              <w:rPr>
                <w:sz w:val="18"/>
                <w:lang w:bidi="en-US"/>
              </w:rPr>
              <w:t xml:space="preserve">Also, the sample was spread out geographically across a number of provinces to support representativeness. </w:t>
            </w:r>
          </w:p>
        </w:tc>
      </w:tr>
      <w:tr w:rsidR="001D3335" w:rsidRPr="006B36D6" w14:paraId="27A7432E" w14:textId="77777777" w:rsidTr="00C0354A">
        <w:tc>
          <w:tcPr>
            <w:tcW w:w="675" w:type="dxa"/>
          </w:tcPr>
          <w:p w14:paraId="4A48938C" w14:textId="77777777" w:rsidR="001D3335" w:rsidRPr="006B36D6" w:rsidRDefault="0054346E" w:rsidP="0018692A">
            <w:pPr>
              <w:rPr>
                <w:sz w:val="18"/>
                <w:lang w:bidi="en-US"/>
              </w:rPr>
            </w:pPr>
            <w:r w:rsidRPr="006B36D6">
              <w:rPr>
                <w:sz w:val="18"/>
                <w:lang w:bidi="en-US"/>
              </w:rPr>
              <w:t>5</w:t>
            </w:r>
          </w:p>
        </w:tc>
        <w:tc>
          <w:tcPr>
            <w:tcW w:w="1985" w:type="dxa"/>
          </w:tcPr>
          <w:p w14:paraId="5D515147" w14:textId="77777777" w:rsidR="001D3335" w:rsidRPr="006B36D6" w:rsidRDefault="00945340" w:rsidP="00945340">
            <w:pPr>
              <w:jc w:val="left"/>
              <w:rPr>
                <w:sz w:val="18"/>
                <w:lang w:bidi="en-US"/>
              </w:rPr>
            </w:pPr>
            <w:r w:rsidRPr="006B36D6">
              <w:rPr>
                <w:sz w:val="18"/>
                <w:lang w:bidi="en-US"/>
              </w:rPr>
              <w:t>Biodigester s</w:t>
            </w:r>
            <w:r w:rsidR="00176AF5" w:rsidRPr="006B36D6">
              <w:rPr>
                <w:sz w:val="18"/>
                <w:lang w:bidi="en-US"/>
              </w:rPr>
              <w:t>ize distribution</w:t>
            </w:r>
          </w:p>
        </w:tc>
        <w:tc>
          <w:tcPr>
            <w:tcW w:w="6916" w:type="dxa"/>
          </w:tcPr>
          <w:p w14:paraId="13A7EE75" w14:textId="77777777" w:rsidR="00176AF5" w:rsidRPr="006B36D6" w:rsidRDefault="00176AF5" w:rsidP="00117FD6">
            <w:pPr>
              <w:rPr>
                <w:sz w:val="18"/>
                <w:lang w:bidi="en-US"/>
              </w:rPr>
            </w:pPr>
            <w:r w:rsidRPr="006B36D6">
              <w:rPr>
                <w:sz w:val="18"/>
                <w:lang w:bidi="en-US"/>
              </w:rPr>
              <w:t xml:space="preserve">Random sampling can results in a </w:t>
            </w:r>
            <w:r w:rsidR="00C955BD" w:rsidRPr="006B36D6">
              <w:rPr>
                <w:sz w:val="18"/>
                <w:lang w:bidi="en-US"/>
              </w:rPr>
              <w:t>different size distribution than</w:t>
            </w:r>
            <w:r w:rsidRPr="006B36D6">
              <w:rPr>
                <w:sz w:val="18"/>
                <w:lang w:bidi="en-US"/>
              </w:rPr>
              <w:t xml:space="preserve"> in the project database. Therefore the sampling is done a couple of times to ensure a good match with the size distribution of the project database. As the table hereunder demonstrates, the selected sample matches very well with the database.</w:t>
            </w:r>
          </w:p>
          <w:p w14:paraId="2C73B3EE" w14:textId="77777777" w:rsidR="00176AF5" w:rsidRPr="006B36D6" w:rsidRDefault="00176AF5" w:rsidP="00117FD6">
            <w:pPr>
              <w:rPr>
                <w:sz w:val="18"/>
                <w:lang w:bidi="en-US"/>
              </w:rPr>
            </w:pPr>
          </w:p>
          <w:tbl>
            <w:tblPr>
              <w:tblStyle w:val="TableGrid"/>
              <w:tblW w:w="5000" w:type="pct"/>
              <w:tblLook w:val="04A0" w:firstRow="1" w:lastRow="0" w:firstColumn="1" w:lastColumn="0" w:noHBand="0" w:noVBand="1"/>
            </w:tblPr>
            <w:tblGrid>
              <w:gridCol w:w="1436"/>
              <w:gridCol w:w="1187"/>
              <w:gridCol w:w="1777"/>
              <w:gridCol w:w="2077"/>
            </w:tblGrid>
            <w:tr w:rsidR="00176AF5" w:rsidRPr="006B36D6" w14:paraId="776F43D5" w14:textId="77777777" w:rsidTr="00651D8D">
              <w:trPr>
                <w:cnfStyle w:val="100000000000" w:firstRow="1" w:lastRow="0" w:firstColumn="0" w:lastColumn="0" w:oddVBand="0" w:evenVBand="0" w:oddHBand="0" w:evenHBand="0" w:firstRowFirstColumn="0" w:firstRowLastColumn="0" w:lastRowFirstColumn="0" w:lastRowLastColumn="0"/>
                <w:trHeight w:val="300"/>
              </w:trPr>
              <w:tc>
                <w:tcPr>
                  <w:tcW w:w="1109" w:type="pct"/>
                  <w:shd w:val="clear" w:color="auto" w:fill="A6A6A6" w:themeFill="background1" w:themeFillShade="A6"/>
                  <w:noWrap/>
                  <w:hideMark/>
                </w:tcPr>
                <w:p w14:paraId="6DCA787E" w14:textId="77777777" w:rsidR="00176AF5" w:rsidRPr="00A41C98" w:rsidRDefault="00176AF5" w:rsidP="00176AF5">
                  <w:pPr>
                    <w:spacing w:line="240" w:lineRule="auto"/>
                    <w:jc w:val="left"/>
                    <w:rPr>
                      <w:color w:val="000000"/>
                      <w:sz w:val="18"/>
                      <w:szCs w:val="18"/>
                      <w:lang w:eastAsia="en-GB"/>
                    </w:rPr>
                  </w:pPr>
                  <w:r w:rsidRPr="00A41C98">
                    <w:rPr>
                      <w:color w:val="000000"/>
                      <w:sz w:val="18"/>
                      <w:szCs w:val="18"/>
                      <w:lang w:eastAsia="en-GB"/>
                    </w:rPr>
                    <w:t>Size (m</w:t>
                  </w:r>
                  <w:r w:rsidRPr="00A41C98">
                    <w:rPr>
                      <w:color w:val="000000"/>
                      <w:sz w:val="18"/>
                      <w:szCs w:val="18"/>
                      <w:vertAlign w:val="superscript"/>
                      <w:lang w:eastAsia="en-GB"/>
                    </w:rPr>
                    <w:t>3</w:t>
                  </w:r>
                  <w:r w:rsidRPr="00A41C98">
                    <w:rPr>
                      <w:color w:val="000000"/>
                      <w:sz w:val="18"/>
                      <w:szCs w:val="18"/>
                      <w:lang w:eastAsia="en-GB"/>
                    </w:rPr>
                    <w:t>)</w:t>
                  </w:r>
                </w:p>
              </w:tc>
              <w:tc>
                <w:tcPr>
                  <w:tcW w:w="916" w:type="pct"/>
                  <w:shd w:val="clear" w:color="auto" w:fill="A6A6A6" w:themeFill="background1" w:themeFillShade="A6"/>
                  <w:noWrap/>
                  <w:hideMark/>
                </w:tcPr>
                <w:p w14:paraId="0B7D5B1C" w14:textId="77777777" w:rsidR="00176AF5" w:rsidRPr="00A41C98" w:rsidRDefault="00176AF5" w:rsidP="00176AF5">
                  <w:pPr>
                    <w:spacing w:line="240" w:lineRule="auto"/>
                    <w:jc w:val="left"/>
                    <w:rPr>
                      <w:color w:val="000000"/>
                      <w:sz w:val="18"/>
                      <w:szCs w:val="18"/>
                      <w:lang w:eastAsia="en-GB"/>
                    </w:rPr>
                  </w:pPr>
                  <w:r w:rsidRPr="00A41C98">
                    <w:rPr>
                      <w:color w:val="000000"/>
                      <w:sz w:val="18"/>
                      <w:szCs w:val="18"/>
                      <w:lang w:eastAsia="en-GB"/>
                    </w:rPr>
                    <w:t>n</w:t>
                  </w:r>
                </w:p>
              </w:tc>
              <w:tc>
                <w:tcPr>
                  <w:tcW w:w="1372" w:type="pct"/>
                  <w:shd w:val="clear" w:color="auto" w:fill="A6A6A6" w:themeFill="background1" w:themeFillShade="A6"/>
                  <w:noWrap/>
                  <w:hideMark/>
                </w:tcPr>
                <w:p w14:paraId="631CF2D9" w14:textId="77777777" w:rsidR="00176AF5" w:rsidRPr="007A3EC6" w:rsidRDefault="00176AF5" w:rsidP="00176AF5">
                  <w:pPr>
                    <w:spacing w:line="240" w:lineRule="auto"/>
                    <w:jc w:val="left"/>
                    <w:rPr>
                      <w:color w:val="000000"/>
                      <w:sz w:val="18"/>
                      <w:szCs w:val="18"/>
                      <w:lang w:eastAsia="en-GB"/>
                    </w:rPr>
                  </w:pPr>
                  <w:r w:rsidRPr="007A3EC6">
                    <w:rPr>
                      <w:color w:val="000000"/>
                      <w:sz w:val="18"/>
                      <w:szCs w:val="18"/>
                      <w:lang w:eastAsia="en-GB"/>
                    </w:rPr>
                    <w:t>% in Sample</w:t>
                  </w:r>
                </w:p>
              </w:tc>
              <w:tc>
                <w:tcPr>
                  <w:tcW w:w="1603" w:type="pct"/>
                  <w:shd w:val="clear" w:color="auto" w:fill="A6A6A6" w:themeFill="background1" w:themeFillShade="A6"/>
                  <w:noWrap/>
                  <w:hideMark/>
                </w:tcPr>
                <w:p w14:paraId="689D5914" w14:textId="77777777" w:rsidR="00176AF5" w:rsidRPr="007A3EC6" w:rsidRDefault="00176AF5" w:rsidP="00176AF5">
                  <w:pPr>
                    <w:spacing w:line="240" w:lineRule="auto"/>
                    <w:jc w:val="left"/>
                    <w:rPr>
                      <w:color w:val="000000"/>
                      <w:sz w:val="18"/>
                      <w:szCs w:val="18"/>
                      <w:lang w:eastAsia="en-GB"/>
                    </w:rPr>
                  </w:pPr>
                  <w:r w:rsidRPr="007A3EC6">
                    <w:rPr>
                      <w:color w:val="000000"/>
                      <w:sz w:val="18"/>
                      <w:szCs w:val="18"/>
                      <w:lang w:eastAsia="en-GB"/>
                    </w:rPr>
                    <w:t>% in Project database</w:t>
                  </w:r>
                </w:p>
              </w:tc>
            </w:tr>
            <w:tr w:rsidR="00945C6F" w:rsidRPr="006B36D6" w14:paraId="4DC95F2E" w14:textId="77777777" w:rsidTr="005D1EF6">
              <w:trPr>
                <w:trHeight w:val="300"/>
              </w:trPr>
              <w:tc>
                <w:tcPr>
                  <w:tcW w:w="1111" w:type="pct"/>
                  <w:noWrap/>
                  <w:hideMark/>
                </w:tcPr>
                <w:p w14:paraId="028A2DFB"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eastAsia="en-GB"/>
                    </w:rPr>
                    <w:t>4</w:t>
                  </w:r>
                </w:p>
              </w:tc>
              <w:tc>
                <w:tcPr>
                  <w:tcW w:w="918" w:type="pct"/>
                  <w:noWrap/>
                </w:tcPr>
                <w:p w14:paraId="0A12A35E"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val="en-US" w:eastAsia="en-GB"/>
                    </w:rPr>
                    <w:t>18</w:t>
                  </w:r>
                </w:p>
              </w:tc>
              <w:tc>
                <w:tcPr>
                  <w:tcW w:w="1373" w:type="pct"/>
                  <w:noWrap/>
                </w:tcPr>
                <w:p w14:paraId="081214F0" w14:textId="77777777" w:rsidR="00945C6F" w:rsidRPr="007A3EC6" w:rsidRDefault="00945C6F" w:rsidP="00945C6F">
                  <w:pPr>
                    <w:spacing w:line="240" w:lineRule="auto"/>
                    <w:jc w:val="right"/>
                    <w:rPr>
                      <w:color w:val="000000"/>
                      <w:sz w:val="18"/>
                      <w:szCs w:val="18"/>
                      <w:lang w:eastAsia="en-GB"/>
                    </w:rPr>
                  </w:pPr>
                  <w:r w:rsidRPr="007A3EC6">
                    <w:rPr>
                      <w:color w:val="000000"/>
                      <w:sz w:val="18"/>
                      <w:szCs w:val="18"/>
                      <w:lang w:val="en-US" w:eastAsia="en-GB"/>
                    </w:rPr>
                    <w:t>33%</w:t>
                  </w:r>
                </w:p>
              </w:tc>
              <w:tc>
                <w:tcPr>
                  <w:tcW w:w="1598" w:type="pct"/>
                  <w:noWrap/>
                  <w:vAlign w:val="top"/>
                </w:tcPr>
                <w:p w14:paraId="38B9DFBE" w14:textId="01EBB477" w:rsidR="00945C6F" w:rsidRPr="00945C6F" w:rsidRDefault="00945C6F" w:rsidP="00945C6F">
                  <w:pPr>
                    <w:spacing w:line="240" w:lineRule="auto"/>
                    <w:jc w:val="right"/>
                    <w:rPr>
                      <w:color w:val="000000"/>
                      <w:sz w:val="18"/>
                      <w:szCs w:val="18"/>
                      <w:lang w:val="en-US" w:eastAsia="en-GB"/>
                    </w:rPr>
                  </w:pPr>
                  <w:r w:rsidRPr="00945C6F">
                    <w:rPr>
                      <w:color w:val="000000"/>
                      <w:sz w:val="18"/>
                      <w:szCs w:val="18"/>
                      <w:lang w:val="en-US" w:eastAsia="en-GB"/>
                    </w:rPr>
                    <w:t>67%</w:t>
                  </w:r>
                </w:p>
              </w:tc>
            </w:tr>
            <w:tr w:rsidR="00945C6F" w:rsidRPr="006B36D6" w14:paraId="2287A67A" w14:textId="77777777" w:rsidTr="00945C6F">
              <w:trPr>
                <w:trHeight w:val="300"/>
              </w:trPr>
              <w:tc>
                <w:tcPr>
                  <w:tcW w:w="1109" w:type="pct"/>
                  <w:noWrap/>
                  <w:hideMark/>
                </w:tcPr>
                <w:p w14:paraId="415554E2"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eastAsia="en-GB"/>
                    </w:rPr>
                    <w:t>6</w:t>
                  </w:r>
                </w:p>
              </w:tc>
              <w:tc>
                <w:tcPr>
                  <w:tcW w:w="916" w:type="pct"/>
                  <w:noWrap/>
                </w:tcPr>
                <w:p w14:paraId="01A62E88"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val="en-US" w:eastAsia="en-GB"/>
                    </w:rPr>
                    <w:t>11</w:t>
                  </w:r>
                </w:p>
              </w:tc>
              <w:tc>
                <w:tcPr>
                  <w:tcW w:w="1372" w:type="pct"/>
                  <w:noWrap/>
                </w:tcPr>
                <w:p w14:paraId="5F53D55F" w14:textId="77777777" w:rsidR="00945C6F" w:rsidRPr="007A3EC6" w:rsidRDefault="00945C6F" w:rsidP="00945C6F">
                  <w:pPr>
                    <w:spacing w:line="240" w:lineRule="auto"/>
                    <w:jc w:val="right"/>
                    <w:rPr>
                      <w:color w:val="000000"/>
                      <w:sz w:val="18"/>
                      <w:szCs w:val="18"/>
                      <w:lang w:eastAsia="en-GB"/>
                    </w:rPr>
                  </w:pPr>
                  <w:r w:rsidRPr="007A3EC6">
                    <w:rPr>
                      <w:color w:val="000000"/>
                      <w:sz w:val="18"/>
                      <w:szCs w:val="18"/>
                      <w:lang w:val="en-US" w:eastAsia="en-GB"/>
                    </w:rPr>
                    <w:t>38%</w:t>
                  </w:r>
                </w:p>
              </w:tc>
              <w:tc>
                <w:tcPr>
                  <w:tcW w:w="1603" w:type="pct"/>
                  <w:noWrap/>
                  <w:vAlign w:val="top"/>
                </w:tcPr>
                <w:p w14:paraId="2E2D7FAC" w14:textId="51663647" w:rsidR="00945C6F" w:rsidRPr="00945C6F" w:rsidRDefault="00945C6F" w:rsidP="00945C6F">
                  <w:pPr>
                    <w:spacing w:line="240" w:lineRule="auto"/>
                    <w:jc w:val="right"/>
                    <w:rPr>
                      <w:color w:val="000000"/>
                      <w:sz w:val="18"/>
                      <w:szCs w:val="18"/>
                      <w:lang w:val="en-US" w:eastAsia="en-GB"/>
                    </w:rPr>
                  </w:pPr>
                  <w:r w:rsidRPr="00945C6F">
                    <w:rPr>
                      <w:color w:val="000000"/>
                      <w:sz w:val="18"/>
                      <w:szCs w:val="18"/>
                      <w:lang w:val="en-US" w:eastAsia="en-GB"/>
                    </w:rPr>
                    <w:t>20%</w:t>
                  </w:r>
                </w:p>
              </w:tc>
            </w:tr>
            <w:tr w:rsidR="00945C6F" w:rsidRPr="006B36D6" w14:paraId="7C1C1E03" w14:textId="77777777" w:rsidTr="00945C6F">
              <w:trPr>
                <w:trHeight w:val="300"/>
              </w:trPr>
              <w:tc>
                <w:tcPr>
                  <w:tcW w:w="1109" w:type="pct"/>
                  <w:noWrap/>
                  <w:hideMark/>
                </w:tcPr>
                <w:p w14:paraId="490A6A9D"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eastAsia="en-GB"/>
                    </w:rPr>
                    <w:t>8</w:t>
                  </w:r>
                </w:p>
              </w:tc>
              <w:tc>
                <w:tcPr>
                  <w:tcW w:w="916" w:type="pct"/>
                  <w:noWrap/>
                </w:tcPr>
                <w:p w14:paraId="2FA8F023"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val="en-US" w:eastAsia="en-GB"/>
                    </w:rPr>
                    <w:t>16</w:t>
                  </w:r>
                </w:p>
              </w:tc>
              <w:tc>
                <w:tcPr>
                  <w:tcW w:w="1372" w:type="pct"/>
                  <w:noWrap/>
                </w:tcPr>
                <w:p w14:paraId="7F114627" w14:textId="77777777" w:rsidR="00945C6F" w:rsidRPr="007A3EC6" w:rsidRDefault="00945C6F" w:rsidP="00945C6F">
                  <w:pPr>
                    <w:spacing w:line="240" w:lineRule="auto"/>
                    <w:jc w:val="right"/>
                    <w:rPr>
                      <w:color w:val="000000"/>
                      <w:sz w:val="18"/>
                      <w:szCs w:val="18"/>
                      <w:lang w:eastAsia="en-GB"/>
                    </w:rPr>
                  </w:pPr>
                  <w:r w:rsidRPr="007A3EC6">
                    <w:rPr>
                      <w:color w:val="000000"/>
                      <w:sz w:val="18"/>
                      <w:szCs w:val="18"/>
                      <w:lang w:val="en-US" w:eastAsia="en-GB"/>
                    </w:rPr>
                    <w:t>29%</w:t>
                  </w:r>
                </w:p>
              </w:tc>
              <w:tc>
                <w:tcPr>
                  <w:tcW w:w="1603" w:type="pct"/>
                  <w:noWrap/>
                  <w:vAlign w:val="top"/>
                </w:tcPr>
                <w:p w14:paraId="54BD4565" w14:textId="1A6ACFBB" w:rsidR="00945C6F" w:rsidRPr="00945C6F" w:rsidRDefault="00945C6F" w:rsidP="00945C6F">
                  <w:pPr>
                    <w:spacing w:line="240" w:lineRule="auto"/>
                    <w:jc w:val="right"/>
                    <w:rPr>
                      <w:color w:val="000000"/>
                      <w:sz w:val="18"/>
                      <w:szCs w:val="18"/>
                      <w:lang w:val="en-US" w:eastAsia="en-GB"/>
                    </w:rPr>
                  </w:pPr>
                  <w:r w:rsidRPr="00945C6F">
                    <w:rPr>
                      <w:color w:val="000000"/>
                      <w:sz w:val="18"/>
                      <w:szCs w:val="18"/>
                      <w:lang w:val="en-US" w:eastAsia="en-GB"/>
                    </w:rPr>
                    <w:t>7%</w:t>
                  </w:r>
                </w:p>
              </w:tc>
            </w:tr>
            <w:tr w:rsidR="00945C6F" w:rsidRPr="006B36D6" w14:paraId="562E92BA" w14:textId="77777777" w:rsidTr="00945C6F">
              <w:trPr>
                <w:trHeight w:val="300"/>
              </w:trPr>
              <w:tc>
                <w:tcPr>
                  <w:tcW w:w="1109" w:type="pct"/>
                  <w:noWrap/>
                  <w:hideMark/>
                </w:tcPr>
                <w:p w14:paraId="5DB84FA0"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eastAsia="en-GB"/>
                    </w:rPr>
                    <w:t>10</w:t>
                  </w:r>
                </w:p>
              </w:tc>
              <w:tc>
                <w:tcPr>
                  <w:tcW w:w="916" w:type="pct"/>
                  <w:noWrap/>
                </w:tcPr>
                <w:p w14:paraId="02D394C1"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val="en-US" w:eastAsia="en-GB"/>
                    </w:rPr>
                    <w:t>0</w:t>
                  </w:r>
                </w:p>
              </w:tc>
              <w:tc>
                <w:tcPr>
                  <w:tcW w:w="1372" w:type="pct"/>
                  <w:noWrap/>
                </w:tcPr>
                <w:p w14:paraId="09FE6B9C" w14:textId="77777777" w:rsidR="00945C6F" w:rsidRPr="007A3EC6" w:rsidRDefault="00945C6F" w:rsidP="00945C6F">
                  <w:pPr>
                    <w:spacing w:line="240" w:lineRule="auto"/>
                    <w:jc w:val="right"/>
                    <w:rPr>
                      <w:color w:val="000000"/>
                      <w:sz w:val="18"/>
                      <w:szCs w:val="18"/>
                      <w:lang w:eastAsia="en-GB"/>
                    </w:rPr>
                  </w:pPr>
                  <w:r w:rsidRPr="007A3EC6">
                    <w:rPr>
                      <w:color w:val="000000"/>
                      <w:sz w:val="18"/>
                      <w:szCs w:val="18"/>
                      <w:lang w:val="en-US" w:eastAsia="en-GB"/>
                    </w:rPr>
                    <w:t>0%</w:t>
                  </w:r>
                </w:p>
              </w:tc>
              <w:tc>
                <w:tcPr>
                  <w:tcW w:w="1603" w:type="pct"/>
                  <w:noWrap/>
                  <w:vAlign w:val="top"/>
                </w:tcPr>
                <w:p w14:paraId="0072FBB2" w14:textId="0F54FB14" w:rsidR="00945C6F" w:rsidRPr="00945C6F" w:rsidRDefault="00945C6F" w:rsidP="00945C6F">
                  <w:pPr>
                    <w:spacing w:line="240" w:lineRule="auto"/>
                    <w:jc w:val="right"/>
                    <w:rPr>
                      <w:color w:val="000000"/>
                      <w:sz w:val="18"/>
                      <w:szCs w:val="18"/>
                      <w:lang w:val="en-US" w:eastAsia="en-GB"/>
                    </w:rPr>
                  </w:pPr>
                  <w:r w:rsidRPr="00945C6F">
                    <w:rPr>
                      <w:color w:val="000000"/>
                      <w:sz w:val="18"/>
                      <w:szCs w:val="18"/>
                      <w:lang w:val="en-US" w:eastAsia="en-GB"/>
                    </w:rPr>
                    <w:t>2%</w:t>
                  </w:r>
                </w:p>
              </w:tc>
            </w:tr>
            <w:tr w:rsidR="00945C6F" w:rsidRPr="006B36D6" w14:paraId="79322586" w14:textId="77777777" w:rsidTr="00945C6F">
              <w:trPr>
                <w:trHeight w:val="300"/>
              </w:trPr>
              <w:tc>
                <w:tcPr>
                  <w:tcW w:w="1109" w:type="pct"/>
                  <w:noWrap/>
                  <w:hideMark/>
                </w:tcPr>
                <w:p w14:paraId="53BFC78F"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eastAsia="en-GB"/>
                    </w:rPr>
                    <w:t>12</w:t>
                  </w:r>
                </w:p>
              </w:tc>
              <w:tc>
                <w:tcPr>
                  <w:tcW w:w="916" w:type="pct"/>
                  <w:noWrap/>
                </w:tcPr>
                <w:p w14:paraId="7F579D20" w14:textId="77777777" w:rsidR="00945C6F" w:rsidRPr="00A41C98" w:rsidRDefault="00945C6F" w:rsidP="00945C6F">
                  <w:pPr>
                    <w:spacing w:line="240" w:lineRule="auto"/>
                    <w:jc w:val="right"/>
                    <w:rPr>
                      <w:color w:val="000000"/>
                      <w:sz w:val="18"/>
                      <w:szCs w:val="18"/>
                      <w:lang w:eastAsia="en-GB"/>
                    </w:rPr>
                  </w:pPr>
                  <w:r w:rsidRPr="00A41C98">
                    <w:rPr>
                      <w:color w:val="000000"/>
                      <w:sz w:val="18"/>
                      <w:szCs w:val="18"/>
                      <w:lang w:val="en-US" w:eastAsia="en-GB"/>
                    </w:rPr>
                    <w:t>0</w:t>
                  </w:r>
                </w:p>
              </w:tc>
              <w:tc>
                <w:tcPr>
                  <w:tcW w:w="1372" w:type="pct"/>
                  <w:noWrap/>
                </w:tcPr>
                <w:p w14:paraId="5F33CF35" w14:textId="77777777" w:rsidR="00945C6F" w:rsidRPr="007A3EC6" w:rsidRDefault="00945C6F" w:rsidP="00945C6F">
                  <w:pPr>
                    <w:spacing w:line="240" w:lineRule="auto"/>
                    <w:jc w:val="right"/>
                    <w:rPr>
                      <w:color w:val="000000"/>
                      <w:sz w:val="18"/>
                      <w:szCs w:val="18"/>
                      <w:lang w:eastAsia="en-GB"/>
                    </w:rPr>
                  </w:pPr>
                  <w:r w:rsidRPr="007A3EC6">
                    <w:rPr>
                      <w:color w:val="000000"/>
                      <w:sz w:val="18"/>
                      <w:szCs w:val="18"/>
                      <w:lang w:val="en-US" w:eastAsia="en-GB"/>
                    </w:rPr>
                    <w:t>0%</w:t>
                  </w:r>
                </w:p>
              </w:tc>
              <w:tc>
                <w:tcPr>
                  <w:tcW w:w="1603" w:type="pct"/>
                  <w:noWrap/>
                  <w:vAlign w:val="top"/>
                </w:tcPr>
                <w:p w14:paraId="61A10463" w14:textId="4ED598C4" w:rsidR="00945C6F" w:rsidRPr="00945C6F" w:rsidRDefault="00945C6F" w:rsidP="00945C6F">
                  <w:pPr>
                    <w:spacing w:line="240" w:lineRule="auto"/>
                    <w:jc w:val="right"/>
                    <w:rPr>
                      <w:color w:val="000000"/>
                      <w:sz w:val="18"/>
                      <w:szCs w:val="18"/>
                      <w:lang w:val="en-US" w:eastAsia="en-GB"/>
                    </w:rPr>
                  </w:pPr>
                  <w:r w:rsidRPr="00945C6F">
                    <w:rPr>
                      <w:color w:val="000000"/>
                      <w:sz w:val="18"/>
                      <w:szCs w:val="18"/>
                      <w:lang w:val="en-US" w:eastAsia="en-GB"/>
                    </w:rPr>
                    <w:t>3%</w:t>
                  </w:r>
                </w:p>
              </w:tc>
            </w:tr>
          </w:tbl>
          <w:p w14:paraId="13D68489" w14:textId="77777777" w:rsidR="001D3335" w:rsidRPr="006B36D6" w:rsidRDefault="001D3335" w:rsidP="00117FD6">
            <w:pPr>
              <w:rPr>
                <w:sz w:val="18"/>
                <w:lang w:bidi="en-US"/>
              </w:rPr>
            </w:pPr>
          </w:p>
        </w:tc>
      </w:tr>
    </w:tbl>
    <w:p w14:paraId="56C8F328" w14:textId="77777777" w:rsidR="000F17FB" w:rsidRPr="006B36D6" w:rsidRDefault="000F17FB" w:rsidP="0018692A">
      <w:pPr>
        <w:rPr>
          <w:lang w:bidi="en-US"/>
        </w:rPr>
      </w:pPr>
    </w:p>
    <w:p w14:paraId="76252F41" w14:textId="77777777" w:rsidR="00BC1213" w:rsidRPr="006B36D6" w:rsidRDefault="00BC1213" w:rsidP="00BC1213">
      <w:pPr>
        <w:pStyle w:val="Heading3"/>
      </w:pPr>
      <w:bookmarkStart w:id="667" w:name="_Toc353107635"/>
      <w:bookmarkStart w:id="668" w:name="_Toc478050168"/>
      <w:r w:rsidRPr="006B36D6">
        <w:t>2.</w:t>
      </w:r>
      <w:r w:rsidR="001B2A06" w:rsidRPr="006B36D6">
        <w:t>5.2</w:t>
      </w:r>
      <w:r w:rsidRPr="006B36D6">
        <w:tab/>
        <w:t>KPT implementation</w:t>
      </w:r>
      <w:bookmarkEnd w:id="667"/>
      <w:bookmarkEnd w:id="668"/>
    </w:p>
    <w:p w14:paraId="0B92B5C5" w14:textId="77777777" w:rsidR="00CE396A" w:rsidRPr="006B36D6" w:rsidRDefault="00CE396A" w:rsidP="0018692A">
      <w:pPr>
        <w:rPr>
          <w:lang w:bidi="en-US"/>
        </w:rPr>
      </w:pPr>
    </w:p>
    <w:p w14:paraId="16540270" w14:textId="77777777" w:rsidR="00CE396A" w:rsidRPr="006B36D6" w:rsidRDefault="00CE396A" w:rsidP="00CE396A">
      <w:r w:rsidRPr="006B36D6">
        <w:rPr>
          <w:rStyle w:val="Strong"/>
          <w:u w:val="single"/>
        </w:rPr>
        <w:t>KPT Implementation</w:t>
      </w:r>
    </w:p>
    <w:p w14:paraId="2FEE3B2F" w14:textId="77777777" w:rsidR="00CE396A" w:rsidRPr="006B36D6" w:rsidRDefault="003D642D" w:rsidP="00CE396A">
      <w:r w:rsidRPr="006B36D6">
        <w:t>KPT survey was performed with the same team who carried out the BUS</w:t>
      </w:r>
      <w:r w:rsidR="00CE396A" w:rsidRPr="006B36D6">
        <w:t>.</w:t>
      </w:r>
      <w:r w:rsidRPr="006B36D6">
        <w:t xml:space="preserve"> The surveying team is composed of </w:t>
      </w:r>
      <w:r w:rsidR="00385465">
        <w:t>11</w:t>
      </w:r>
      <w:r w:rsidRPr="006B36D6">
        <w:t xml:space="preserve"> surveyors and </w:t>
      </w:r>
      <w:r w:rsidR="00385465">
        <w:t>2</w:t>
      </w:r>
      <w:r w:rsidRPr="006B36D6">
        <w:t xml:space="preserve"> field supervisors.</w:t>
      </w:r>
    </w:p>
    <w:p w14:paraId="61615243" w14:textId="77777777" w:rsidR="00CE396A" w:rsidRPr="006B36D6" w:rsidRDefault="00CE396A" w:rsidP="00CE396A"/>
    <w:p w14:paraId="6D9DCC86" w14:textId="77777777" w:rsidR="00CE396A" w:rsidRPr="006B36D6" w:rsidRDefault="00CE396A" w:rsidP="00CE396A">
      <w:r w:rsidRPr="006B36D6">
        <w:rPr>
          <w:rStyle w:val="Strong"/>
          <w:u w:val="single"/>
        </w:rPr>
        <w:t>Questionnaire development and training</w:t>
      </w:r>
    </w:p>
    <w:p w14:paraId="59BC1801" w14:textId="77777777" w:rsidR="00354448" w:rsidRPr="006B36D6" w:rsidRDefault="00354448" w:rsidP="009760B9">
      <w:pPr>
        <w:spacing w:after="100" w:afterAutospacing="1"/>
      </w:pPr>
      <w:r w:rsidRPr="006B36D6">
        <w:t xml:space="preserve">The survey supervisor and the lead consultant developed a questionnaire based on the Berkeley Air Kitchen Performance test </w:t>
      </w:r>
      <w:r w:rsidR="009760B9" w:rsidRPr="006B36D6">
        <w:t>questionnaire</w:t>
      </w:r>
      <w:r w:rsidRPr="006B36D6">
        <w:t>. This document is also referenced in the applied TPDD</w:t>
      </w:r>
      <w:r w:rsidR="0049152F" w:rsidRPr="006B36D6">
        <w:t>T</w:t>
      </w:r>
      <w:r w:rsidRPr="006B36D6">
        <w:t xml:space="preserve">EC methodology. </w:t>
      </w:r>
      <w:r w:rsidR="00B85C8C" w:rsidRPr="006B36D6">
        <w:t xml:space="preserve">The KPT survey used a similar questionnaire structure </w:t>
      </w:r>
      <w:r w:rsidR="0061255E" w:rsidRPr="006B36D6">
        <w:t>as</w:t>
      </w:r>
      <w:r w:rsidR="00B85C8C" w:rsidRPr="006B36D6">
        <w:t xml:space="preserve"> past years and therefore did not require any additional piloting test.</w:t>
      </w:r>
    </w:p>
    <w:p w14:paraId="1FF1CAC9" w14:textId="77777777" w:rsidR="00354448" w:rsidRPr="006B36D6" w:rsidRDefault="00B85C8C" w:rsidP="00354448">
      <w:pPr>
        <w:spacing w:before="100" w:beforeAutospacing="1" w:after="100" w:afterAutospacing="1"/>
      </w:pPr>
      <w:r w:rsidRPr="006B36D6">
        <w:t xml:space="preserve">All selected surveyors received a 1 day office training by IDBP and 1 day field training by JRI supervisor. Office training was conducted 5 days prior the </w:t>
      </w:r>
      <w:r w:rsidRPr="004C09A8">
        <w:t>field survey; meanwhile field training was conducted a day prior to the field survey. The lead trainers were Mr</w:t>
      </w:r>
      <w:r w:rsidR="004C09A8" w:rsidRPr="004C09A8">
        <w:t>.</w:t>
      </w:r>
      <w:r w:rsidRPr="004C09A8">
        <w:t xml:space="preserve"> Agung Lenggono from</w:t>
      </w:r>
      <w:r w:rsidRPr="006B36D6">
        <w:t xml:space="preserve"> IDBP and Rita Maria from JRI (survey coordinator).</w:t>
      </w:r>
    </w:p>
    <w:p w14:paraId="19FD547E" w14:textId="77777777" w:rsidR="00CE396A" w:rsidRPr="006B36D6" w:rsidRDefault="00CE396A" w:rsidP="00CE396A">
      <w:r w:rsidRPr="006B36D6">
        <w:rPr>
          <w:rStyle w:val="Strong"/>
          <w:u w:val="single"/>
        </w:rPr>
        <w:t xml:space="preserve">Data Collection Tools </w:t>
      </w:r>
    </w:p>
    <w:p w14:paraId="269F2697" w14:textId="77777777" w:rsidR="00394CCE" w:rsidRPr="006B36D6" w:rsidRDefault="001F0BC3" w:rsidP="001A3175">
      <w:pPr>
        <w:spacing w:after="100" w:afterAutospacing="1"/>
      </w:pPr>
      <w:r>
        <w:rPr>
          <w:noProof/>
          <w:lang w:val="en-US"/>
        </w:rPr>
        <w:lastRenderedPageBreak/>
        <mc:AlternateContent>
          <mc:Choice Requires="wps">
            <w:drawing>
              <wp:anchor distT="0" distB="0" distL="114300" distR="114300" simplePos="0" relativeHeight="251679744" behindDoc="0" locked="0" layoutInCell="1" allowOverlap="1" wp14:anchorId="7C9D2BCC" wp14:editId="34A62E51">
                <wp:simplePos x="0" y="0"/>
                <wp:positionH relativeFrom="column">
                  <wp:posOffset>3219450</wp:posOffset>
                </wp:positionH>
                <wp:positionV relativeFrom="paragraph">
                  <wp:posOffset>10160</wp:posOffset>
                </wp:positionV>
                <wp:extent cx="2714625" cy="257175"/>
                <wp:effectExtent l="0" t="0" r="9525" b="952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4625" cy="257175"/>
                        </a:xfrm>
                        <a:prstGeom prst="rect">
                          <a:avLst/>
                        </a:prstGeom>
                        <a:solidFill>
                          <a:prstClr val="white"/>
                        </a:solidFill>
                        <a:ln>
                          <a:noFill/>
                        </a:ln>
                        <a:effectLst/>
                      </wps:spPr>
                      <wps:txbx>
                        <w:txbxContent>
                          <w:p w14:paraId="6F8629B5" w14:textId="77777777" w:rsidR="006502E6" w:rsidRPr="006E141E" w:rsidRDefault="006502E6" w:rsidP="00113479">
                            <w:pPr>
                              <w:pStyle w:val="Caption"/>
                              <w:jc w:val="right"/>
                              <w:rPr>
                                <w:szCs w:val="24"/>
                              </w:rPr>
                            </w:pPr>
                            <w:r>
                              <w:t xml:space="preserve">Figure </w:t>
                            </w:r>
                            <w:r>
                              <w:fldChar w:fldCharType="begin"/>
                            </w:r>
                            <w:r>
                              <w:instrText xml:space="preserve"> SEQ Figure \* ARABIC </w:instrText>
                            </w:r>
                            <w:r>
                              <w:fldChar w:fldCharType="separate"/>
                            </w:r>
                            <w:r>
                              <w:rPr>
                                <w:noProof/>
                              </w:rPr>
                              <w:t>5</w:t>
                            </w:r>
                            <w:r>
                              <w:rPr>
                                <w:noProof/>
                              </w:rPr>
                              <w:fldChar w:fldCharType="end"/>
                            </w:r>
                            <w:r>
                              <w:t>: Weighting scales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9D2BCC" id="Text Box 3" o:spid="_x0000_s1028" type="#_x0000_t202" style="position:absolute;left:0;text-align:left;margin-left:253.5pt;margin-top:.8pt;width:213.7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" stroked="f">
                <v:path arrowok="t"/>
                <v:textbox inset="0,0,0,0">
                  <w:txbxContent>
                    <w:p w14:paraId="6F8629B5" w14:textId="77777777" w:rsidR="006502E6" w:rsidRPr="006E141E" w:rsidRDefault="006502E6" w:rsidP="00113479">
                      <w:pPr>
                        <w:pStyle w:val="Caption"/>
                        <w:jc w:val="right"/>
                        <w:rPr>
                          <w:szCs w:val="24"/>
                        </w:rPr>
                      </w:pPr>
                      <w:r>
                        <w:t xml:space="preserve">Figure </w:t>
                      </w:r>
                      <w:r>
                        <w:fldChar w:fldCharType="begin"/>
                      </w:r>
                      <w:r>
                        <w:instrText xml:space="preserve"> SEQ Figure \* ARABIC </w:instrText>
                      </w:r>
                      <w:r>
                        <w:fldChar w:fldCharType="separate"/>
                      </w:r>
                      <w:r>
                        <w:rPr>
                          <w:noProof/>
                        </w:rPr>
                        <w:t>5</w:t>
                      </w:r>
                      <w:r>
                        <w:rPr>
                          <w:noProof/>
                        </w:rPr>
                        <w:fldChar w:fldCharType="end"/>
                      </w:r>
                      <w:r>
                        <w:t>: Weighting scales used</w:t>
                      </w:r>
                    </w:p>
                  </w:txbxContent>
                </v:textbox>
                <w10:wrap type="square"/>
              </v:shape>
            </w:pict>
          </mc:Fallback>
        </mc:AlternateContent>
      </w:r>
      <w:r w:rsidR="00730DAB" w:rsidRPr="006B36D6">
        <w:rPr>
          <w:noProof/>
          <w:lang w:val="en-US"/>
        </w:rPr>
        <w:drawing>
          <wp:anchor distT="0" distB="0" distL="114300" distR="114300" simplePos="0" relativeHeight="251677696" behindDoc="1" locked="0" layoutInCell="1" allowOverlap="1" wp14:anchorId="664BA0FB" wp14:editId="7E6BA8ED">
            <wp:simplePos x="0" y="0"/>
            <wp:positionH relativeFrom="column">
              <wp:posOffset>3216910</wp:posOffset>
            </wp:positionH>
            <wp:positionV relativeFrom="paragraph">
              <wp:posOffset>269240</wp:posOffset>
            </wp:positionV>
            <wp:extent cx="2714625" cy="3381375"/>
            <wp:effectExtent l="0" t="0" r="9525" b="9525"/>
            <wp:wrapTight wrapText="bothSides">
              <wp:wrapPolygon edited="0">
                <wp:start x="0" y="0"/>
                <wp:lineTo x="0" y="21539"/>
                <wp:lineTo x="21524" y="21539"/>
                <wp:lineTo x="21524" y="0"/>
                <wp:lineTo x="0" y="0"/>
              </wp:wrapPolygon>
            </wp:wrapTight>
            <wp:docPr id="1" name="Picture 1" descr="C:\Users\SMikolajczyk\AppData\Local\Microsoft\Windows\Temporary Internet Files\Content.Outlook\IP5N58M0\timbangan  timb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kolajczyk\AppData\Local\Microsoft\Windows\Temporary Internet Files\Content.Outlook\IP5N58M0\timbangan  timbangan.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39" b="10976"/>
                    <a:stretch/>
                  </pic:blipFill>
                  <pic:spPr bwMode="auto">
                    <a:xfrm>
                      <a:off x="0" y="0"/>
                      <a:ext cx="2714625" cy="3381375"/>
                    </a:xfrm>
                    <a:prstGeom prst="rect">
                      <a:avLst/>
                    </a:prstGeom>
                    <a:noFill/>
                    <a:ln>
                      <a:noFill/>
                    </a:ln>
                    <a:extLst>
                      <a:ext uri="{53640926-AAD7-44D8-BBD7-CCE9431645EC}">
                        <a14:shadowObscured xmlns:a14="http://schemas.microsoft.com/office/drawing/2010/main"/>
                      </a:ext>
                    </a:extLst>
                  </pic:spPr>
                </pic:pic>
              </a:graphicData>
            </a:graphic>
          </wp:anchor>
        </w:drawing>
      </w:r>
      <w:r w:rsidR="00171FA9" w:rsidRPr="006B36D6">
        <w:t>As discussed above, the questionnaire was based on Berkeley Air KPT questionnaire</w:t>
      </w:r>
      <w:r w:rsidR="007A3EC6">
        <w:t>.</w:t>
      </w:r>
      <w:r w:rsidR="00C54D7D" w:rsidRPr="006B36D6">
        <w:rPr>
          <w:rStyle w:val="FootnoteReference"/>
        </w:rPr>
        <w:footnoteReference w:id="23"/>
      </w:r>
      <w:r w:rsidR="00171FA9" w:rsidRPr="006B36D6">
        <w:t xml:space="preserve"> </w:t>
      </w:r>
      <w:r w:rsidR="001A3175" w:rsidRPr="006B36D6">
        <w:t>Calibration was done with the comparison of traditional weighing scale. The scales were also compared to each other and all weighing scales were found accurate.</w:t>
      </w:r>
      <w:r w:rsidR="00394CCE" w:rsidRPr="006B36D6">
        <w:t xml:space="preserve"> The calibration procedure was as follows:</w:t>
      </w:r>
    </w:p>
    <w:p w14:paraId="429826E7" w14:textId="77777777" w:rsidR="00394CCE" w:rsidRPr="006B36D6" w:rsidRDefault="00394CCE" w:rsidP="00D46CD4">
      <w:pPr>
        <w:pStyle w:val="ListParagraph"/>
        <w:numPr>
          <w:ilvl w:val="0"/>
          <w:numId w:val="3"/>
        </w:numPr>
        <w:spacing w:after="200"/>
        <w:rPr>
          <w:bCs/>
        </w:rPr>
      </w:pPr>
      <w:r w:rsidRPr="006B36D6">
        <w:rPr>
          <w:bCs/>
        </w:rPr>
        <w:t xml:space="preserve">Calibrated and certified weight stones were manufactured by </w:t>
      </w:r>
      <w:r w:rsidRPr="006B36D6">
        <w:t>Wei Hang, Portable Electronic Scale company;</w:t>
      </w:r>
    </w:p>
    <w:p w14:paraId="621940A9" w14:textId="77777777" w:rsidR="00394CCE" w:rsidRPr="006B36D6" w:rsidRDefault="00394CCE" w:rsidP="00D46CD4">
      <w:pPr>
        <w:pStyle w:val="ListParagraph"/>
        <w:numPr>
          <w:ilvl w:val="0"/>
          <w:numId w:val="3"/>
        </w:numPr>
        <w:spacing w:after="200"/>
        <w:rPr>
          <w:bCs/>
        </w:rPr>
      </w:pPr>
      <w:r w:rsidRPr="006B36D6">
        <w:rPr>
          <w:bCs/>
        </w:rPr>
        <w:t>The newton scales were checked with the weight stones to ensure that the scales were reliable before the start of the survey;</w:t>
      </w:r>
    </w:p>
    <w:p w14:paraId="7DD27DF0" w14:textId="77777777" w:rsidR="00394CCE" w:rsidRPr="006B36D6" w:rsidRDefault="00394CCE" w:rsidP="00D46CD4">
      <w:pPr>
        <w:pStyle w:val="ListParagraph"/>
        <w:numPr>
          <w:ilvl w:val="0"/>
          <w:numId w:val="3"/>
        </w:numPr>
      </w:pPr>
      <w:r w:rsidRPr="006B36D6">
        <w:t>The scales were also compared to each other and all weighing scales were found accurate.</w:t>
      </w:r>
    </w:p>
    <w:p w14:paraId="0F366BA2" w14:textId="77777777" w:rsidR="00394CCE" w:rsidRPr="006B36D6" w:rsidRDefault="00394CCE" w:rsidP="00D46CD4">
      <w:pPr>
        <w:pStyle w:val="ListParagraph"/>
        <w:numPr>
          <w:ilvl w:val="0"/>
          <w:numId w:val="3"/>
        </w:numPr>
        <w:spacing w:after="200"/>
      </w:pPr>
      <w:r w:rsidRPr="006B36D6">
        <w:t>The survey team was instructed to check each morning if the scale was still providing reliable and unbiased weights using the calibrated weight;</w:t>
      </w:r>
    </w:p>
    <w:p w14:paraId="35CBDAAD" w14:textId="77777777" w:rsidR="00CE396A" w:rsidRPr="006B36D6" w:rsidRDefault="00CE396A" w:rsidP="00CE396A">
      <w:r w:rsidRPr="006B36D6">
        <w:rPr>
          <w:rStyle w:val="Strong"/>
          <w:u w:val="single"/>
        </w:rPr>
        <w:t>KPT execution</w:t>
      </w:r>
    </w:p>
    <w:p w14:paraId="6890FADC" w14:textId="77777777" w:rsidR="00B85C8C" w:rsidRPr="006B36D6" w:rsidRDefault="00C4754A" w:rsidP="00B85C8C">
      <w:pPr>
        <w:spacing w:after="100" w:afterAutospacing="1"/>
      </w:pPr>
      <w:r w:rsidRPr="006B36D6">
        <w:t xml:space="preserve">The KPT was executed in the </w:t>
      </w:r>
      <w:r w:rsidRPr="00241BDC">
        <w:t xml:space="preserve">period </w:t>
      </w:r>
      <w:r w:rsidR="00B85C8C" w:rsidRPr="00241BDC">
        <w:t xml:space="preserve">from the </w:t>
      </w:r>
      <w:r w:rsidR="00152DB0" w:rsidRPr="00BF18D3">
        <w:rPr>
          <w:sz w:val="20"/>
          <w:szCs w:val="20"/>
          <w:lang w:val="en-US" w:eastAsia="en-GB"/>
        </w:rPr>
        <w:t>14</w:t>
      </w:r>
      <w:r w:rsidR="00152DB0" w:rsidRPr="00BF18D3">
        <w:rPr>
          <w:sz w:val="20"/>
          <w:szCs w:val="20"/>
          <w:vertAlign w:val="superscript"/>
          <w:lang w:val="en-US" w:eastAsia="en-GB"/>
        </w:rPr>
        <w:t>th</w:t>
      </w:r>
      <w:r w:rsidR="00152DB0" w:rsidRPr="00BF18D3">
        <w:rPr>
          <w:sz w:val="20"/>
          <w:szCs w:val="20"/>
          <w:lang w:val="en-US" w:eastAsia="en-GB"/>
        </w:rPr>
        <w:t xml:space="preserve"> and 24</w:t>
      </w:r>
      <w:r w:rsidR="00152DB0" w:rsidRPr="00BF18D3">
        <w:rPr>
          <w:sz w:val="20"/>
          <w:szCs w:val="20"/>
          <w:vertAlign w:val="superscript"/>
          <w:lang w:val="en-US" w:eastAsia="en-GB"/>
        </w:rPr>
        <w:t>th</w:t>
      </w:r>
      <w:r w:rsidR="00152DB0" w:rsidRPr="00BF18D3">
        <w:rPr>
          <w:sz w:val="20"/>
          <w:szCs w:val="20"/>
          <w:lang w:val="en-US" w:eastAsia="en-GB"/>
        </w:rPr>
        <w:t xml:space="preserve"> of December 2017</w:t>
      </w:r>
      <w:r w:rsidRPr="00241BDC">
        <w:t xml:space="preserve">. </w:t>
      </w:r>
      <w:r w:rsidR="00B85C8C" w:rsidRPr="00241BDC">
        <w:rPr>
          <w:lang w:val="en-US"/>
        </w:rPr>
        <w:t>A day</w:t>
      </w:r>
      <w:r w:rsidR="00B85C8C" w:rsidRPr="006B36D6">
        <w:rPr>
          <w:lang w:val="en-US"/>
        </w:rPr>
        <w:t xml:space="preserve"> prior to the KPT, target respondents were </w:t>
      </w:r>
      <w:r w:rsidR="00B85C8C" w:rsidRPr="007A3EC6">
        <w:rPr>
          <w:lang w:val="en-US"/>
        </w:rPr>
        <w:t>visited to answer a set of screening questions</w:t>
      </w:r>
      <w:r w:rsidR="00B85C8C" w:rsidRPr="007A3EC6">
        <w:rPr>
          <w:rStyle w:val="FootnoteReference"/>
          <w:lang w:val="en-US"/>
        </w:rPr>
        <w:footnoteReference w:id="24"/>
      </w:r>
      <w:r w:rsidR="00B85C8C" w:rsidRPr="007A3EC6">
        <w:rPr>
          <w:lang w:val="en-US"/>
        </w:rPr>
        <w:t xml:space="preserve">, and asking their willingness to participate </w:t>
      </w:r>
      <w:r w:rsidR="002C10B4" w:rsidRPr="007A3EC6">
        <w:rPr>
          <w:lang w:val="en-US"/>
        </w:rPr>
        <w:t>to</w:t>
      </w:r>
      <w:r w:rsidR="007A3EC6">
        <w:rPr>
          <w:lang w:val="en-US"/>
        </w:rPr>
        <w:t xml:space="preserve"> the survey.</w:t>
      </w:r>
      <w:r w:rsidR="00B85C8C" w:rsidRPr="007A3EC6">
        <w:rPr>
          <w:lang w:val="en-US"/>
        </w:rPr>
        <w:t xml:space="preserve"> In total, 5</w:t>
      </w:r>
      <w:r w:rsidR="003442EC" w:rsidRPr="007A3EC6">
        <w:rPr>
          <w:lang w:val="en-US"/>
        </w:rPr>
        <w:t>5</w:t>
      </w:r>
      <w:r w:rsidR="00B85C8C" w:rsidRPr="007A3EC6">
        <w:rPr>
          <w:lang w:val="en-US"/>
        </w:rPr>
        <w:t xml:space="preserve"> households </w:t>
      </w:r>
      <w:r w:rsidR="007A3EC6" w:rsidRPr="007A3EC6">
        <w:rPr>
          <w:lang w:val="en-US"/>
        </w:rPr>
        <w:t>participated</w:t>
      </w:r>
      <w:r w:rsidR="00B85C8C" w:rsidRPr="007A3EC6">
        <w:rPr>
          <w:lang w:val="en-US"/>
        </w:rPr>
        <w:t xml:space="preserve"> in the KPT testing. </w:t>
      </w:r>
      <w:r w:rsidR="007A3EC6">
        <w:rPr>
          <w:lang w:val="en-US"/>
        </w:rPr>
        <w:t>Another</w:t>
      </w:r>
      <w:r w:rsidR="00B85C8C" w:rsidRPr="007A3EC6">
        <w:rPr>
          <w:lang w:val="en-US"/>
        </w:rPr>
        <w:t xml:space="preserve"> 5</w:t>
      </w:r>
      <w:r w:rsidR="003442EC" w:rsidRPr="007A3EC6">
        <w:rPr>
          <w:lang w:val="en-US"/>
        </w:rPr>
        <w:t>5</w:t>
      </w:r>
      <w:r w:rsidR="00B85C8C" w:rsidRPr="007A3EC6">
        <w:rPr>
          <w:lang w:val="en-US"/>
        </w:rPr>
        <w:t xml:space="preserve"> samples of non-biogas households residing close to the biogas households participants were also chosen for becoming comparison sa</w:t>
      </w:r>
      <w:r w:rsidR="002C10B4" w:rsidRPr="007A3EC6">
        <w:rPr>
          <w:lang w:val="en-US"/>
        </w:rPr>
        <w:t>mple</w:t>
      </w:r>
      <w:r w:rsidR="002C10B4" w:rsidRPr="006B36D6">
        <w:rPr>
          <w:lang w:val="en-US"/>
        </w:rPr>
        <w:t xml:space="preserve"> used for the baseline KPT. </w:t>
      </w:r>
      <w:r w:rsidR="002C10B4" w:rsidRPr="006B36D6">
        <w:t xml:space="preserve">Care was taken that these households were similar in nature (household size, number of cattle, similar socio-economic conditions) as their neighbours with the biodigester. </w:t>
      </w:r>
    </w:p>
    <w:p w14:paraId="1CF4A5DD" w14:textId="77777777" w:rsidR="00B85C8C" w:rsidRPr="006B36D6" w:rsidRDefault="00B85C8C" w:rsidP="00B85C8C">
      <w:pPr>
        <w:rPr>
          <w:lang w:val="en-US"/>
        </w:rPr>
      </w:pPr>
      <w:r w:rsidRPr="006B36D6">
        <w:rPr>
          <w:lang w:val="en-US"/>
        </w:rPr>
        <w:t xml:space="preserve">The KPT was executed across </w:t>
      </w:r>
      <w:r w:rsidR="00741C70" w:rsidRPr="00741C70">
        <w:rPr>
          <w:lang w:val="en-US"/>
        </w:rPr>
        <w:t>8</w:t>
      </w:r>
      <w:r w:rsidRPr="00741C70">
        <w:rPr>
          <w:lang w:val="en-US"/>
        </w:rPr>
        <w:t xml:space="preserve"> provinces: </w:t>
      </w:r>
      <w:r w:rsidR="00741C70" w:rsidRPr="00741C70">
        <w:rPr>
          <w:lang w:val="en-US"/>
        </w:rPr>
        <w:t xml:space="preserve">Bali, </w:t>
      </w:r>
      <w:r w:rsidRPr="00741C70">
        <w:rPr>
          <w:lang w:val="en-US"/>
        </w:rPr>
        <w:t xml:space="preserve">West Java, Central Java, </w:t>
      </w:r>
      <w:r w:rsidR="00741C70" w:rsidRPr="00741C70">
        <w:rPr>
          <w:lang w:val="en-US"/>
        </w:rPr>
        <w:t xml:space="preserve">Lampung, West </w:t>
      </w:r>
      <w:r w:rsidR="006326A8">
        <w:rPr>
          <w:lang w:val="en-US"/>
        </w:rPr>
        <w:t>Nus</w:t>
      </w:r>
      <w:r w:rsidR="00741C70" w:rsidRPr="00741C70">
        <w:rPr>
          <w:lang w:val="en-US"/>
        </w:rPr>
        <w:t xml:space="preserve">a </w:t>
      </w:r>
      <w:r w:rsidR="006326A8">
        <w:rPr>
          <w:lang w:val="en-US"/>
        </w:rPr>
        <w:t>T</w:t>
      </w:r>
      <w:r w:rsidR="00741C70" w:rsidRPr="00741C70">
        <w:rPr>
          <w:lang w:val="en-US"/>
        </w:rPr>
        <w:t>enggara, East Nusa Tenggara, South Sulawesi and Yogyakarta</w:t>
      </w:r>
      <w:r w:rsidRPr="00741C70">
        <w:rPr>
          <w:lang w:val="en-US"/>
        </w:rPr>
        <w:t>.</w:t>
      </w:r>
      <w:r w:rsidRPr="006B36D6">
        <w:rPr>
          <w:lang w:val="en-US"/>
        </w:rPr>
        <w:t xml:space="preserve"> All surveyed data were checked and processed by JRI Research, and then reported to head office in Jakarta (NBPSO). </w:t>
      </w:r>
    </w:p>
    <w:p w14:paraId="708BBDE3" w14:textId="77777777" w:rsidR="005D242E" w:rsidRPr="006B36D6" w:rsidRDefault="005D242E" w:rsidP="00C4754A"/>
    <w:p w14:paraId="3C00ACEB" w14:textId="77777777" w:rsidR="005D242E" w:rsidRPr="006B36D6" w:rsidRDefault="005D242E" w:rsidP="00C4754A">
      <w:pPr>
        <w:rPr>
          <w:rStyle w:val="Strong"/>
          <w:u w:val="single"/>
        </w:rPr>
      </w:pPr>
      <w:r w:rsidRPr="006B36D6">
        <w:rPr>
          <w:rStyle w:val="Strong"/>
          <w:u w:val="single"/>
        </w:rPr>
        <w:t>KPT data tabulation</w:t>
      </w:r>
    </w:p>
    <w:p w14:paraId="00F68C2A" w14:textId="77777777" w:rsidR="007A27F4" w:rsidRPr="006B36D6" w:rsidRDefault="005D242E" w:rsidP="00C4754A">
      <w:r w:rsidRPr="006B36D6">
        <w:t xml:space="preserve">To translate the collected primary data into results that feed into the monitoring data as per the PDD requirements, the following steps were followed. First, the primary data was screened for consistency and reliability by the surveyor supervisor. </w:t>
      </w:r>
      <w:r w:rsidR="003F349F" w:rsidRPr="006B36D6">
        <w:rPr>
          <w:lang w:val="en-US"/>
        </w:rPr>
        <w:t xml:space="preserve">Oversampling was conducted to minimise </w:t>
      </w:r>
      <w:r w:rsidR="003F349F" w:rsidRPr="006B36D6">
        <w:rPr>
          <w:lang w:val="en-US"/>
        </w:rPr>
        <w:lastRenderedPageBreak/>
        <w:t>the necessity to redo the KPT in cases of wrongly filled out questionnaires or unreliable results</w:t>
      </w:r>
      <w:r w:rsidR="00D42BAD" w:rsidRPr="006B36D6">
        <w:rPr>
          <w:lang w:val="en-US"/>
        </w:rPr>
        <w:t>. Outliers were excluded using the Grubb’s test. A significance of 0.01, two-sided has been applied.</w:t>
      </w:r>
      <w:r w:rsidR="00D42BAD" w:rsidRPr="006B36D6">
        <w:rPr>
          <w:rStyle w:val="FootnoteReference"/>
          <w:lang w:val="en-US"/>
        </w:rPr>
        <w:footnoteReference w:id="25"/>
      </w:r>
      <w:r w:rsidR="00D42BAD" w:rsidRPr="006B36D6">
        <w:rPr>
          <w:rFonts w:ascii="Arial Narrow" w:hAnsi="Arial Narrow"/>
          <w:color w:val="FF0000"/>
        </w:rPr>
        <w:t xml:space="preserve"> </w:t>
      </w:r>
      <w:r w:rsidR="003F349F" w:rsidRPr="006B36D6">
        <w:t xml:space="preserve"> </w:t>
      </w:r>
      <w:r w:rsidR="00C23181" w:rsidRPr="006B36D6">
        <w:t xml:space="preserve">All data has been deemed consistent and passes the Grubb’s test assessment. </w:t>
      </w:r>
    </w:p>
    <w:p w14:paraId="0D6BE41A" w14:textId="77777777" w:rsidR="00351F95" w:rsidRPr="006B36D6" w:rsidRDefault="00351F95" w:rsidP="00C4754A"/>
    <w:p w14:paraId="7F1A7FCD" w14:textId="2E3A2003" w:rsidR="003F349F" w:rsidRPr="006B36D6" w:rsidRDefault="00E13A7E" w:rsidP="00C4754A">
      <w:r>
        <w:fldChar w:fldCharType="begin"/>
      </w:r>
      <w:r>
        <w:instrText xml:space="preserve"> REF _Ref371932121 \h  \* MERGEFORMAT </w:instrText>
      </w:r>
      <w:r>
        <w:fldChar w:fldCharType="separate"/>
      </w:r>
      <w:r w:rsidR="006502E6" w:rsidRPr="006B36D6">
        <w:t xml:space="preserve">Table </w:t>
      </w:r>
      <w:r w:rsidR="006502E6">
        <w:rPr>
          <w:noProof/>
        </w:rPr>
        <w:t>14</w:t>
      </w:r>
      <w:r>
        <w:fldChar w:fldCharType="end"/>
      </w:r>
      <w:r w:rsidR="003F349F" w:rsidRPr="006B36D6">
        <w:t xml:space="preserve"> describes the approach applied in converting the obtained results to monitoring parameters as per PDD requirements.</w:t>
      </w:r>
    </w:p>
    <w:p w14:paraId="36A5D652" w14:textId="77777777" w:rsidR="003F349F" w:rsidRPr="006B36D6" w:rsidRDefault="003F349F" w:rsidP="00C4754A">
      <w:r w:rsidRPr="006B36D6">
        <w:t xml:space="preserve"> </w:t>
      </w:r>
    </w:p>
    <w:p w14:paraId="131BC6CF" w14:textId="65074FAB" w:rsidR="003F349F" w:rsidRPr="006B36D6" w:rsidRDefault="003F349F" w:rsidP="003F349F">
      <w:pPr>
        <w:pStyle w:val="Caption"/>
      </w:pPr>
      <w:bookmarkStart w:id="669" w:name="_Ref371932121"/>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14</w:t>
      </w:r>
      <w:r w:rsidR="0014520D" w:rsidRPr="006B36D6">
        <w:fldChar w:fldCharType="end"/>
      </w:r>
      <w:bookmarkEnd w:id="669"/>
      <w:r w:rsidRPr="006B36D6">
        <w:t>: Converting KPT results into monitoring parameters</w:t>
      </w:r>
    </w:p>
    <w:tbl>
      <w:tblPr>
        <w:tblStyle w:val="TableGrid"/>
        <w:tblW w:w="4944" w:type="pct"/>
        <w:tblLayout w:type="fixed"/>
        <w:tblLook w:val="04A0" w:firstRow="1" w:lastRow="0" w:firstColumn="1" w:lastColumn="0" w:noHBand="0" w:noVBand="1"/>
      </w:tblPr>
      <w:tblGrid>
        <w:gridCol w:w="1118"/>
        <w:gridCol w:w="2668"/>
        <w:gridCol w:w="5440"/>
      </w:tblGrid>
      <w:tr w:rsidR="003F349F" w:rsidRPr="006B36D6" w14:paraId="49921C0A" w14:textId="77777777" w:rsidTr="00651D8D">
        <w:trPr>
          <w:cnfStyle w:val="100000000000" w:firstRow="1" w:lastRow="0" w:firstColumn="0" w:lastColumn="0" w:oddVBand="0" w:evenVBand="0" w:oddHBand="0" w:evenHBand="0" w:firstRowFirstColumn="0" w:firstRowLastColumn="0" w:lastRowFirstColumn="0" w:lastRowLastColumn="0"/>
          <w:trHeight w:val="300"/>
        </w:trPr>
        <w:tc>
          <w:tcPr>
            <w:tcW w:w="606" w:type="pct"/>
            <w:shd w:val="clear" w:color="auto" w:fill="A6A6A6" w:themeFill="background1" w:themeFillShade="A6"/>
            <w:noWrap/>
            <w:hideMark/>
          </w:tcPr>
          <w:p w14:paraId="2BA69D76" w14:textId="77777777" w:rsidR="003F349F" w:rsidRPr="006B36D6" w:rsidRDefault="003F349F" w:rsidP="0072369E">
            <w:pPr>
              <w:spacing w:line="240" w:lineRule="auto"/>
              <w:jc w:val="left"/>
              <w:rPr>
                <w:color w:val="000000"/>
                <w:sz w:val="18"/>
                <w:szCs w:val="18"/>
                <w:lang w:eastAsia="en-GB"/>
              </w:rPr>
            </w:pPr>
            <w:r w:rsidRPr="006B36D6">
              <w:rPr>
                <w:color w:val="000000"/>
                <w:sz w:val="18"/>
                <w:szCs w:val="18"/>
                <w:lang w:eastAsia="en-GB"/>
              </w:rPr>
              <w:t>Parameter</w:t>
            </w:r>
          </w:p>
        </w:tc>
        <w:tc>
          <w:tcPr>
            <w:tcW w:w="1446" w:type="pct"/>
            <w:shd w:val="clear" w:color="auto" w:fill="A6A6A6" w:themeFill="background1" w:themeFillShade="A6"/>
            <w:noWrap/>
            <w:hideMark/>
          </w:tcPr>
          <w:p w14:paraId="31F37C6E" w14:textId="77777777" w:rsidR="003F349F" w:rsidRPr="006B36D6" w:rsidRDefault="003F349F" w:rsidP="0072369E">
            <w:pPr>
              <w:spacing w:line="240" w:lineRule="auto"/>
              <w:jc w:val="left"/>
              <w:rPr>
                <w:color w:val="000000"/>
                <w:sz w:val="18"/>
                <w:szCs w:val="18"/>
                <w:lang w:eastAsia="en-GB"/>
              </w:rPr>
            </w:pPr>
            <w:r w:rsidRPr="006B36D6">
              <w:rPr>
                <w:color w:val="000000"/>
                <w:sz w:val="18"/>
                <w:szCs w:val="18"/>
                <w:lang w:eastAsia="en-GB"/>
              </w:rPr>
              <w:t xml:space="preserve">Description </w:t>
            </w:r>
          </w:p>
        </w:tc>
        <w:tc>
          <w:tcPr>
            <w:tcW w:w="2947" w:type="pct"/>
            <w:shd w:val="clear" w:color="auto" w:fill="A6A6A6" w:themeFill="background1" w:themeFillShade="A6"/>
            <w:noWrap/>
          </w:tcPr>
          <w:p w14:paraId="64F94327" w14:textId="77777777" w:rsidR="003F349F" w:rsidRPr="006B36D6" w:rsidRDefault="003F349F" w:rsidP="0072369E">
            <w:pPr>
              <w:spacing w:line="240" w:lineRule="auto"/>
              <w:jc w:val="left"/>
              <w:rPr>
                <w:color w:val="000000"/>
                <w:sz w:val="18"/>
                <w:szCs w:val="18"/>
                <w:lang w:eastAsia="en-GB"/>
              </w:rPr>
            </w:pPr>
            <w:r w:rsidRPr="006B36D6">
              <w:rPr>
                <w:color w:val="000000"/>
                <w:sz w:val="18"/>
                <w:szCs w:val="18"/>
                <w:lang w:eastAsia="en-GB"/>
              </w:rPr>
              <w:t>Approach</w:t>
            </w:r>
          </w:p>
        </w:tc>
      </w:tr>
      <w:tr w:rsidR="00813141" w:rsidRPr="006B36D6" w14:paraId="5703270E" w14:textId="77777777" w:rsidTr="007C27F6">
        <w:trPr>
          <w:trHeight w:val="300"/>
        </w:trPr>
        <w:tc>
          <w:tcPr>
            <w:tcW w:w="606" w:type="pct"/>
            <w:noWrap/>
          </w:tcPr>
          <w:p w14:paraId="054A828E" w14:textId="77777777" w:rsidR="00813141" w:rsidRPr="006B36D6" w:rsidRDefault="00813141" w:rsidP="005D4A6A">
            <w:pPr>
              <w:spacing w:line="240" w:lineRule="auto"/>
              <w:jc w:val="left"/>
              <w:rPr>
                <w:b/>
                <w:sz w:val="20"/>
                <w:szCs w:val="20"/>
              </w:rPr>
            </w:pPr>
            <w:r w:rsidRPr="006B36D6">
              <w:rPr>
                <w:b/>
                <w:sz w:val="20"/>
                <w:szCs w:val="20"/>
              </w:rPr>
              <w:t>BB</w:t>
            </w:r>
            <w:r w:rsidRPr="006B36D6">
              <w:rPr>
                <w:b/>
                <w:sz w:val="20"/>
                <w:szCs w:val="20"/>
                <w:vertAlign w:val="subscript"/>
              </w:rPr>
              <w:t>b,bio</w:t>
            </w:r>
          </w:p>
        </w:tc>
        <w:tc>
          <w:tcPr>
            <w:tcW w:w="1446" w:type="pct"/>
            <w:noWrap/>
          </w:tcPr>
          <w:p w14:paraId="167F29AD" w14:textId="77777777" w:rsidR="00813141" w:rsidRPr="006B36D6" w:rsidRDefault="00813141" w:rsidP="005D4A6A">
            <w:pPr>
              <w:spacing w:line="240" w:lineRule="auto"/>
              <w:jc w:val="left"/>
              <w:rPr>
                <w:sz w:val="20"/>
                <w:szCs w:val="20"/>
                <w:lang w:val="en-US"/>
              </w:rPr>
            </w:pPr>
            <w:r w:rsidRPr="006B36D6">
              <w:rPr>
                <w:sz w:val="20"/>
                <w:szCs w:val="20"/>
              </w:rPr>
              <w:t>Amount of woody biomass used in the baseline scenario b</w:t>
            </w:r>
          </w:p>
        </w:tc>
        <w:tc>
          <w:tcPr>
            <w:tcW w:w="2947" w:type="pct"/>
            <w:vMerge w:val="restart"/>
            <w:noWrap/>
          </w:tcPr>
          <w:p w14:paraId="276E8C25" w14:textId="77777777" w:rsidR="00813141" w:rsidRPr="006B36D6" w:rsidRDefault="00813141" w:rsidP="0030254F">
            <w:pPr>
              <w:spacing w:line="240" w:lineRule="auto"/>
              <w:jc w:val="left"/>
              <w:rPr>
                <w:color w:val="000000"/>
                <w:sz w:val="18"/>
                <w:szCs w:val="18"/>
                <w:lang w:eastAsia="en-GB"/>
              </w:rPr>
            </w:pPr>
            <w:r w:rsidRPr="006B36D6">
              <w:rPr>
                <w:color w:val="000000"/>
                <w:sz w:val="18"/>
                <w:szCs w:val="18"/>
                <w:lang w:eastAsia="en-GB"/>
              </w:rPr>
              <w:t xml:space="preserve">The amount of biomass consumed in the baseline and project scenarios was weighted and average usage for one day was established. This amount was multiplied by 365 to generate the tonnes/year. </w:t>
            </w:r>
          </w:p>
        </w:tc>
      </w:tr>
      <w:tr w:rsidR="00813141" w:rsidRPr="006B36D6" w14:paraId="765A1F54" w14:textId="77777777" w:rsidTr="007C27F6">
        <w:trPr>
          <w:trHeight w:val="300"/>
        </w:trPr>
        <w:tc>
          <w:tcPr>
            <w:tcW w:w="606" w:type="pct"/>
            <w:noWrap/>
          </w:tcPr>
          <w:p w14:paraId="2EFE2618" w14:textId="77777777" w:rsidR="00813141" w:rsidRPr="006B36D6" w:rsidRDefault="00813141" w:rsidP="0032129F">
            <w:pPr>
              <w:spacing w:line="240" w:lineRule="auto"/>
              <w:jc w:val="left"/>
              <w:rPr>
                <w:color w:val="000000"/>
                <w:sz w:val="18"/>
                <w:szCs w:val="18"/>
                <w:lang w:eastAsia="en-GB"/>
              </w:rPr>
            </w:pPr>
            <w:r w:rsidRPr="006B36D6">
              <w:rPr>
                <w:b/>
                <w:sz w:val="20"/>
                <w:szCs w:val="20"/>
              </w:rPr>
              <w:t>BB</w:t>
            </w:r>
            <w:r w:rsidRPr="006B36D6">
              <w:rPr>
                <w:b/>
                <w:sz w:val="20"/>
                <w:szCs w:val="20"/>
                <w:vertAlign w:val="subscript"/>
              </w:rPr>
              <w:t>p,bio</w:t>
            </w:r>
          </w:p>
        </w:tc>
        <w:tc>
          <w:tcPr>
            <w:tcW w:w="1446" w:type="pct"/>
            <w:noWrap/>
          </w:tcPr>
          <w:p w14:paraId="670830AC" w14:textId="77777777" w:rsidR="00813141" w:rsidRPr="006B36D6" w:rsidRDefault="00813141" w:rsidP="0032129F">
            <w:pPr>
              <w:spacing w:line="240" w:lineRule="auto"/>
              <w:jc w:val="left"/>
              <w:rPr>
                <w:color w:val="000000"/>
                <w:sz w:val="18"/>
                <w:szCs w:val="18"/>
                <w:lang w:eastAsia="en-GB"/>
              </w:rPr>
            </w:pPr>
            <w:r w:rsidRPr="006B36D6">
              <w:rPr>
                <w:sz w:val="20"/>
                <w:szCs w:val="20"/>
                <w:lang w:val="en-US"/>
              </w:rPr>
              <w:t>Quantity of biomass consumed in project scenario p during year y</w:t>
            </w:r>
          </w:p>
        </w:tc>
        <w:tc>
          <w:tcPr>
            <w:tcW w:w="2947" w:type="pct"/>
            <w:vMerge/>
            <w:noWrap/>
          </w:tcPr>
          <w:p w14:paraId="40401B0A" w14:textId="77777777" w:rsidR="00813141" w:rsidRPr="006B36D6" w:rsidRDefault="00813141" w:rsidP="00813141">
            <w:pPr>
              <w:spacing w:line="240" w:lineRule="auto"/>
              <w:jc w:val="left"/>
              <w:rPr>
                <w:color w:val="000000"/>
                <w:sz w:val="18"/>
                <w:szCs w:val="18"/>
                <w:lang w:eastAsia="en-GB"/>
              </w:rPr>
            </w:pPr>
          </w:p>
        </w:tc>
      </w:tr>
      <w:tr w:rsidR="00813141" w:rsidRPr="006B36D6" w14:paraId="01344557" w14:textId="77777777" w:rsidTr="007C27F6">
        <w:trPr>
          <w:trHeight w:val="300"/>
        </w:trPr>
        <w:tc>
          <w:tcPr>
            <w:tcW w:w="606" w:type="pct"/>
            <w:noWrap/>
          </w:tcPr>
          <w:p w14:paraId="7A70CB67" w14:textId="77777777" w:rsidR="00813141" w:rsidRPr="006B36D6" w:rsidRDefault="00813141" w:rsidP="0032129F">
            <w:pPr>
              <w:spacing w:line="240" w:lineRule="auto"/>
              <w:jc w:val="left"/>
              <w:rPr>
                <w:color w:val="000000"/>
                <w:sz w:val="18"/>
                <w:szCs w:val="18"/>
                <w:lang w:eastAsia="en-GB"/>
              </w:rPr>
            </w:pPr>
            <w:r w:rsidRPr="006B36D6">
              <w:rPr>
                <w:b/>
                <w:sz w:val="20"/>
                <w:szCs w:val="20"/>
              </w:rPr>
              <w:t>BB</w:t>
            </w:r>
            <w:r w:rsidRPr="006B36D6">
              <w:rPr>
                <w:b/>
                <w:sz w:val="20"/>
                <w:szCs w:val="20"/>
                <w:vertAlign w:val="subscript"/>
              </w:rPr>
              <w:t>b,fuel</w:t>
            </w:r>
          </w:p>
        </w:tc>
        <w:tc>
          <w:tcPr>
            <w:tcW w:w="1446" w:type="pct"/>
            <w:noWrap/>
          </w:tcPr>
          <w:p w14:paraId="54383237" w14:textId="77777777" w:rsidR="00813141" w:rsidRPr="006B36D6" w:rsidRDefault="00813141" w:rsidP="0032129F">
            <w:pPr>
              <w:spacing w:line="240" w:lineRule="auto"/>
              <w:jc w:val="left"/>
              <w:rPr>
                <w:color w:val="000000"/>
                <w:sz w:val="18"/>
                <w:szCs w:val="18"/>
                <w:lang w:eastAsia="en-GB"/>
              </w:rPr>
            </w:pPr>
            <w:r w:rsidRPr="006B36D6">
              <w:rPr>
                <w:sz w:val="20"/>
                <w:szCs w:val="20"/>
              </w:rPr>
              <w:t>Amount of fossil fuels used in the baseline scenario b</w:t>
            </w:r>
          </w:p>
        </w:tc>
        <w:tc>
          <w:tcPr>
            <w:tcW w:w="2947" w:type="pct"/>
            <w:vMerge w:val="restart"/>
            <w:noWrap/>
          </w:tcPr>
          <w:p w14:paraId="0AEB554E" w14:textId="77777777" w:rsidR="00813141" w:rsidRPr="006B36D6" w:rsidRDefault="00813141" w:rsidP="0030254F">
            <w:pPr>
              <w:spacing w:line="240" w:lineRule="auto"/>
              <w:jc w:val="left"/>
              <w:rPr>
                <w:color w:val="000000"/>
                <w:sz w:val="18"/>
                <w:szCs w:val="18"/>
                <w:lang w:eastAsia="en-GB"/>
              </w:rPr>
            </w:pPr>
            <w:r w:rsidRPr="006B36D6">
              <w:rPr>
                <w:color w:val="000000"/>
                <w:sz w:val="18"/>
                <w:szCs w:val="18"/>
                <w:lang w:eastAsia="en-GB"/>
              </w:rPr>
              <w:t xml:space="preserve">The amount of LPG consumed in the baseline and project scenarios was measured in time and average usage for one day was established. This amount was multiplied by 365 to generate the tonnes/year. </w:t>
            </w:r>
          </w:p>
        </w:tc>
      </w:tr>
      <w:tr w:rsidR="00813141" w:rsidRPr="006B36D6" w14:paraId="55CDDC4E" w14:textId="77777777" w:rsidTr="007C27F6">
        <w:trPr>
          <w:trHeight w:val="300"/>
        </w:trPr>
        <w:tc>
          <w:tcPr>
            <w:tcW w:w="606" w:type="pct"/>
            <w:noWrap/>
          </w:tcPr>
          <w:p w14:paraId="4D54D054" w14:textId="77777777" w:rsidR="00813141" w:rsidRPr="006B36D6" w:rsidRDefault="00813141" w:rsidP="0032129F">
            <w:pPr>
              <w:spacing w:line="240" w:lineRule="auto"/>
              <w:jc w:val="left"/>
              <w:rPr>
                <w:color w:val="000000"/>
                <w:sz w:val="18"/>
                <w:szCs w:val="18"/>
                <w:lang w:eastAsia="en-GB"/>
              </w:rPr>
            </w:pPr>
            <w:r w:rsidRPr="006B36D6">
              <w:rPr>
                <w:b/>
                <w:sz w:val="20"/>
                <w:szCs w:val="20"/>
              </w:rPr>
              <w:t>BB</w:t>
            </w:r>
            <w:r w:rsidRPr="006B36D6">
              <w:rPr>
                <w:b/>
                <w:sz w:val="20"/>
                <w:szCs w:val="20"/>
                <w:vertAlign w:val="subscript"/>
              </w:rPr>
              <w:t>p,fuel</w:t>
            </w:r>
          </w:p>
        </w:tc>
        <w:tc>
          <w:tcPr>
            <w:tcW w:w="1446" w:type="pct"/>
            <w:noWrap/>
          </w:tcPr>
          <w:p w14:paraId="49C9096C" w14:textId="77777777" w:rsidR="00813141" w:rsidRPr="006B36D6" w:rsidRDefault="00813141" w:rsidP="0032129F">
            <w:pPr>
              <w:spacing w:line="240" w:lineRule="auto"/>
              <w:jc w:val="left"/>
              <w:rPr>
                <w:color w:val="000000"/>
                <w:sz w:val="18"/>
                <w:szCs w:val="18"/>
                <w:lang w:eastAsia="en-GB"/>
              </w:rPr>
            </w:pPr>
            <w:r w:rsidRPr="006B36D6">
              <w:rPr>
                <w:sz w:val="20"/>
                <w:szCs w:val="20"/>
                <w:lang w:val="en-US"/>
              </w:rPr>
              <w:t>Quantity of fossil fuel consumed in project scenario p</w:t>
            </w:r>
          </w:p>
        </w:tc>
        <w:tc>
          <w:tcPr>
            <w:tcW w:w="2947" w:type="pct"/>
            <w:vMerge/>
            <w:noWrap/>
          </w:tcPr>
          <w:p w14:paraId="407B508C" w14:textId="77777777" w:rsidR="00813141" w:rsidRPr="006B36D6" w:rsidRDefault="00813141" w:rsidP="00813141">
            <w:pPr>
              <w:spacing w:line="240" w:lineRule="auto"/>
              <w:jc w:val="left"/>
              <w:rPr>
                <w:color w:val="000000"/>
                <w:sz w:val="18"/>
                <w:szCs w:val="18"/>
                <w:lang w:eastAsia="en-GB"/>
              </w:rPr>
            </w:pPr>
          </w:p>
        </w:tc>
      </w:tr>
    </w:tbl>
    <w:p w14:paraId="5589872F" w14:textId="77777777" w:rsidR="003F349F" w:rsidRPr="006B36D6" w:rsidRDefault="003F349F" w:rsidP="00C4754A"/>
    <w:p w14:paraId="1813F0AA" w14:textId="77777777" w:rsidR="006E7C7D" w:rsidRPr="006B36D6" w:rsidRDefault="00813141" w:rsidP="002505FA">
      <w:r w:rsidRPr="006B36D6">
        <w:t xml:space="preserve">During the KPT, LPG was measured by calibrated weights. </w:t>
      </w:r>
      <w:bookmarkStart w:id="670" w:name="_Toc353107636"/>
    </w:p>
    <w:p w14:paraId="50047463" w14:textId="77777777" w:rsidR="006E7C7D" w:rsidRPr="006B36D6" w:rsidRDefault="006E7C7D">
      <w:pPr>
        <w:spacing w:line="240" w:lineRule="auto"/>
        <w:jc w:val="left"/>
        <w:rPr>
          <w:rFonts w:cs="DaunPenh"/>
          <w:b/>
          <w:smallCaps/>
          <w:spacing w:val="5"/>
          <w:sz w:val="28"/>
          <w:szCs w:val="32"/>
          <w:lang w:bidi="en-US"/>
        </w:rPr>
      </w:pPr>
      <w:r w:rsidRPr="006B36D6">
        <w:br w:type="page"/>
      </w:r>
    </w:p>
    <w:p w14:paraId="55F1D082" w14:textId="77777777" w:rsidR="00AF60A2" w:rsidRPr="006B36D6" w:rsidRDefault="00AF1562" w:rsidP="00AF1562">
      <w:pPr>
        <w:pStyle w:val="Heading1"/>
      </w:pPr>
      <w:bookmarkStart w:id="671" w:name="_Toc478050169"/>
      <w:r w:rsidRPr="006B36D6">
        <w:lastRenderedPageBreak/>
        <w:t>3.</w:t>
      </w:r>
      <w:r w:rsidRPr="006B36D6">
        <w:tab/>
        <w:t>Results</w:t>
      </w:r>
      <w:bookmarkEnd w:id="670"/>
      <w:bookmarkEnd w:id="671"/>
    </w:p>
    <w:p w14:paraId="38D8DD33" w14:textId="77777777" w:rsidR="00AF1562" w:rsidRPr="006B36D6" w:rsidRDefault="00AF1562" w:rsidP="00AF1562">
      <w:pPr>
        <w:pStyle w:val="Heading2"/>
        <w:rPr>
          <w:lang w:val="en-US"/>
        </w:rPr>
      </w:pPr>
      <w:bookmarkStart w:id="672" w:name="_Toc332030950"/>
      <w:bookmarkStart w:id="673" w:name="_Toc353107637"/>
      <w:bookmarkStart w:id="674" w:name="_Toc478050170"/>
      <w:bookmarkStart w:id="675" w:name="_Toc275091216"/>
      <w:bookmarkStart w:id="676" w:name="_Toc275691806"/>
      <w:bookmarkStart w:id="677" w:name="_Toc275769418"/>
      <w:bookmarkEnd w:id="106"/>
      <w:bookmarkEnd w:id="107"/>
      <w:bookmarkEnd w:id="108"/>
      <w:r w:rsidRPr="006B36D6">
        <w:rPr>
          <w:lang w:val="en-US"/>
        </w:rPr>
        <w:t>3.1</w:t>
      </w:r>
      <w:r w:rsidRPr="006B36D6">
        <w:rPr>
          <w:lang w:val="en-US"/>
        </w:rPr>
        <w:tab/>
      </w:r>
      <w:r w:rsidR="009D4604" w:rsidRPr="006B36D6">
        <w:rPr>
          <w:lang w:val="en-US"/>
        </w:rPr>
        <w:t>BUS</w:t>
      </w:r>
      <w:r w:rsidRPr="006B36D6">
        <w:rPr>
          <w:lang w:val="en-US"/>
        </w:rPr>
        <w:t xml:space="preserve"> </w:t>
      </w:r>
      <w:r w:rsidR="009D4604" w:rsidRPr="006B36D6">
        <w:rPr>
          <w:lang w:val="en-US"/>
        </w:rPr>
        <w:t>s</w:t>
      </w:r>
      <w:r w:rsidRPr="006B36D6">
        <w:rPr>
          <w:lang w:val="en-US"/>
        </w:rPr>
        <w:t xml:space="preserve">urvey </w:t>
      </w:r>
      <w:r w:rsidR="009D4604" w:rsidRPr="006B36D6">
        <w:rPr>
          <w:lang w:val="en-US"/>
        </w:rPr>
        <w:t>r</w:t>
      </w:r>
      <w:r w:rsidRPr="006B36D6">
        <w:rPr>
          <w:lang w:val="en-US"/>
        </w:rPr>
        <w:t>esults</w:t>
      </w:r>
      <w:bookmarkEnd w:id="672"/>
      <w:bookmarkEnd w:id="673"/>
      <w:bookmarkEnd w:id="674"/>
    </w:p>
    <w:p w14:paraId="72AABC6D" w14:textId="33E0356A" w:rsidR="009D4604" w:rsidRPr="006B36D6" w:rsidRDefault="009D4604" w:rsidP="009D4604">
      <w:pPr>
        <w:rPr>
          <w:lang w:val="en-US"/>
        </w:rPr>
      </w:pPr>
      <w:r w:rsidRPr="006B36D6">
        <w:rPr>
          <w:lang w:val="en-US"/>
        </w:rPr>
        <w:t>The emission reductions are calculated based on the data collected during the BUS 201</w:t>
      </w:r>
      <w:r w:rsidR="003442EC">
        <w:rPr>
          <w:lang w:val="en-US"/>
        </w:rPr>
        <w:t>8</w:t>
      </w:r>
      <w:r w:rsidR="00711965" w:rsidRPr="006B36D6">
        <w:rPr>
          <w:lang w:val="en-US"/>
        </w:rPr>
        <w:t xml:space="preserve"> </w:t>
      </w:r>
      <w:r w:rsidR="006326A8">
        <w:rPr>
          <w:lang w:val="en-US"/>
        </w:rPr>
        <w:t>(2</w:t>
      </w:r>
      <w:r w:rsidR="007C27F6">
        <w:rPr>
          <w:lang w:val="en-US"/>
        </w:rPr>
        <w:t>47</w:t>
      </w:r>
      <w:r w:rsidR="006326A8">
        <w:rPr>
          <w:lang w:val="en-US"/>
        </w:rPr>
        <w:t xml:space="preserve">) </w:t>
      </w:r>
      <w:r w:rsidR="00711965" w:rsidRPr="006B36D6">
        <w:rPr>
          <w:lang w:val="en-US"/>
        </w:rPr>
        <w:t>households) and phone interviews (</w:t>
      </w:r>
      <w:r w:rsidR="002446D5">
        <w:rPr>
          <w:lang w:val="en-US"/>
        </w:rPr>
        <w:t>5</w:t>
      </w:r>
      <w:r w:rsidR="0066216E" w:rsidRPr="006B36D6">
        <w:rPr>
          <w:lang w:val="en-US"/>
        </w:rPr>
        <w:t xml:space="preserve"> </w:t>
      </w:r>
      <w:r w:rsidR="00711965" w:rsidRPr="006B36D6">
        <w:rPr>
          <w:lang w:val="en-US"/>
        </w:rPr>
        <w:t>households).</w:t>
      </w:r>
      <w:r w:rsidR="00E6773E">
        <w:rPr>
          <w:lang w:val="en-US"/>
        </w:rPr>
        <w:t xml:space="preserve"> </w:t>
      </w:r>
      <w:r w:rsidR="00711965" w:rsidRPr="006B36D6">
        <w:rPr>
          <w:lang w:val="en-US"/>
        </w:rPr>
        <w:t>The BUS 201</w:t>
      </w:r>
      <w:r w:rsidR="003442EC">
        <w:rPr>
          <w:lang w:val="en-US"/>
        </w:rPr>
        <w:t>8</w:t>
      </w:r>
      <w:r w:rsidRPr="006B36D6">
        <w:rPr>
          <w:lang w:val="en-US"/>
        </w:rPr>
        <w:t xml:space="preserve"> includes both </w:t>
      </w:r>
      <w:r w:rsidR="00711965" w:rsidRPr="006B36D6">
        <w:rPr>
          <w:lang w:val="en-US"/>
        </w:rPr>
        <w:t>the</w:t>
      </w:r>
      <w:r w:rsidRPr="006B36D6">
        <w:rPr>
          <w:lang w:val="en-US"/>
        </w:rPr>
        <w:t xml:space="preserve"> CMS survey</w:t>
      </w:r>
      <w:r w:rsidR="00711965" w:rsidRPr="006B36D6">
        <w:rPr>
          <w:lang w:val="en-US"/>
        </w:rPr>
        <w:t xml:space="preserve"> and part of the US survey.</w:t>
      </w:r>
      <w:r w:rsidR="00E6773E">
        <w:rPr>
          <w:lang w:val="en-US"/>
        </w:rPr>
        <w:t xml:space="preserve"> It should be noted that for the purpose of MPI for VPA-2, data gathered through the BUS for age groups 1 through 7 relating to VPA-1 biodigesters has been appl</w:t>
      </w:r>
      <w:r w:rsidR="004C40F3">
        <w:rPr>
          <w:lang w:val="en-US"/>
        </w:rPr>
        <w:t>ied</w:t>
      </w:r>
      <w:r w:rsidR="00E6773E">
        <w:rPr>
          <w:lang w:val="en-US"/>
        </w:rPr>
        <w:t xml:space="preserve">. From MPII onwards the BUS will also include </w:t>
      </w:r>
      <w:r w:rsidR="008E17B8">
        <w:rPr>
          <w:lang w:val="en-US"/>
        </w:rPr>
        <w:t>a</w:t>
      </w:r>
      <w:r w:rsidR="00E6773E">
        <w:rPr>
          <w:lang w:val="en-US"/>
        </w:rPr>
        <w:t>ge groups relating to VPA-2 specifically.</w:t>
      </w:r>
    </w:p>
    <w:p w14:paraId="1B0B85B4" w14:textId="77777777" w:rsidR="00334F24" w:rsidRPr="006B36D6" w:rsidRDefault="00334F24" w:rsidP="002F1DFE">
      <w:pPr>
        <w:spacing w:line="240" w:lineRule="auto"/>
      </w:pPr>
      <w:bookmarkStart w:id="678" w:name="_Toc332030952"/>
    </w:p>
    <w:p w14:paraId="241517A5" w14:textId="77777777" w:rsidR="00334F24" w:rsidRPr="006B36D6" w:rsidRDefault="00334F24" w:rsidP="00334F24">
      <w:bookmarkStart w:id="679" w:name="_Toc353107640"/>
      <w:bookmarkEnd w:id="678"/>
      <w:r w:rsidRPr="006B36D6">
        <w:rPr>
          <w:rStyle w:val="Strong"/>
          <w:u w:val="single"/>
        </w:rPr>
        <w:t>Usage rate</w:t>
      </w:r>
    </w:p>
    <w:p w14:paraId="5838D2D5" w14:textId="77777777" w:rsidR="00AC2C79" w:rsidRPr="006B36D6" w:rsidRDefault="00047BCA" w:rsidP="00215684">
      <w:r w:rsidRPr="006B36D6">
        <w:t>User</w:t>
      </w:r>
      <w:r w:rsidR="00215684" w:rsidRPr="006B36D6">
        <w:t xml:space="preserve"> survey</w:t>
      </w:r>
      <w:r w:rsidR="00711965" w:rsidRPr="006B36D6">
        <w:t xml:space="preserve"> (US survey)</w:t>
      </w:r>
      <w:r w:rsidR="00215684" w:rsidRPr="006B36D6">
        <w:t xml:space="preserve"> results indicate that the IDBP is successful and maintaining installed biodigesters operational. </w:t>
      </w:r>
      <w:r w:rsidR="00AC2C79" w:rsidRPr="006B36D6">
        <w:t>Two sources serve to inform about the usage rate of conducted under the IDBP – the BUS 201</w:t>
      </w:r>
      <w:r w:rsidR="003442EC">
        <w:t>8</w:t>
      </w:r>
      <w:r w:rsidR="00AC2C79" w:rsidRPr="006B36D6">
        <w:t xml:space="preserve">, which </w:t>
      </w:r>
      <w:r w:rsidR="007C27F6">
        <w:t>reached</w:t>
      </w:r>
      <w:r w:rsidR="00AC2C79" w:rsidRPr="006B36D6">
        <w:t xml:space="preserve"> </w:t>
      </w:r>
      <w:r w:rsidR="007C27F6">
        <w:t>247</w:t>
      </w:r>
      <w:r w:rsidR="006326A8">
        <w:t xml:space="preserve"> </w:t>
      </w:r>
      <w:r w:rsidR="00AC2C79" w:rsidRPr="006B36D6">
        <w:t>households, and an additional phone</w:t>
      </w:r>
      <w:r w:rsidR="003442EC">
        <w:t xml:space="preserve">-survey exercise that covered </w:t>
      </w:r>
      <w:r w:rsidR="002446D5">
        <w:t>5</w:t>
      </w:r>
      <w:r w:rsidR="00AC2C79" w:rsidRPr="006B36D6">
        <w:t xml:space="preserve"> </w:t>
      </w:r>
      <w:r w:rsidR="00AC2C79" w:rsidRPr="007A3EC6">
        <w:t xml:space="preserve">households. In total, </w:t>
      </w:r>
      <w:r w:rsidR="007C27F6">
        <w:t>252</w:t>
      </w:r>
      <w:r w:rsidR="006326A8" w:rsidRPr="007A3EC6">
        <w:t xml:space="preserve"> </w:t>
      </w:r>
      <w:r w:rsidR="007C27F6">
        <w:t>households were reached for</w:t>
      </w:r>
      <w:r w:rsidR="00AC2C79" w:rsidRPr="007A3EC6">
        <w:t xml:space="preserve"> the usage survey, which exceeds the minimum of </w:t>
      </w:r>
      <w:r w:rsidR="002446D5" w:rsidRPr="007A3EC6">
        <w:t>2</w:t>
      </w:r>
      <w:r w:rsidR="003442EC" w:rsidRPr="007A3EC6">
        <w:t>4</w:t>
      </w:r>
      <w:r w:rsidR="002446D5" w:rsidRPr="007A3EC6">
        <w:t>0</w:t>
      </w:r>
      <w:r w:rsidR="00AC2C79" w:rsidRPr="007A3EC6">
        <w:t xml:space="preserve"> households required by the applied methodology (</w:t>
      </w:r>
      <w:r w:rsidR="003442EC" w:rsidRPr="007A3EC6">
        <w:t>8</w:t>
      </w:r>
      <w:r w:rsidR="00AC2C79" w:rsidRPr="007A3EC6">
        <w:t xml:space="preserve"> age group</w:t>
      </w:r>
      <w:r w:rsidR="007C27F6">
        <w:t>s multiplied by 30 households).</w:t>
      </w:r>
    </w:p>
    <w:p w14:paraId="16FD1092" w14:textId="77777777" w:rsidR="00AC2C79" w:rsidRPr="006B36D6" w:rsidRDefault="00AC2C79" w:rsidP="00215684"/>
    <w:p w14:paraId="134D2979" w14:textId="07DE3978" w:rsidR="006502E6" w:rsidRPr="007A09C3" w:rsidRDefault="006502E6" w:rsidP="006502E6">
      <w:pPr>
        <w:rPr>
          <w:ins w:id="680" w:author="Szymon Mikolajczyk" w:date="2018-10-18T11:01:00Z"/>
          <w:lang w:val="en-US"/>
        </w:rPr>
      </w:pPr>
      <w:ins w:id="681" w:author="Szymon Mikolajczyk" w:date="2018-10-18T11:00:00Z">
        <w:r w:rsidRPr="006502E6">
          <w:t xml:space="preserve">When approaching the </w:t>
        </w:r>
        <w:r>
          <w:t>30</w:t>
        </w:r>
        <w:r w:rsidRPr="006502E6">
          <w:t xml:space="preserve"> household addresses surveyed, </w:t>
        </w:r>
        <w:r>
          <w:t>3</w:t>
        </w:r>
        <w:r w:rsidRPr="006502E6">
          <w:t xml:space="preserve"> households reported the malfunctioning of their biodigester. Of the 30 units in age </w:t>
        </w:r>
      </w:ins>
      <w:ins w:id="682" w:author="Szymon Mikolajczyk" w:date="2018-10-18T11:01:00Z">
        <w:r>
          <w:t>8 therefore</w:t>
        </w:r>
      </w:ins>
      <w:ins w:id="683" w:author="Szymon Mikolajczyk" w:date="2018-10-18T11:00:00Z">
        <w:r w:rsidRPr="006502E6">
          <w:t>, 3 were not operational (3/30 = 10%)</w:t>
        </w:r>
      </w:ins>
      <w:ins w:id="684" w:author="Szymon Mikolajczyk" w:date="2018-10-18T11:01:00Z">
        <w:r>
          <w:t xml:space="preserve">. </w:t>
        </w:r>
        <w:r w:rsidRPr="007A09C3">
          <w:rPr>
            <w:lang w:val="en-US"/>
          </w:rPr>
          <w:t>The following table indicates the original results</w:t>
        </w:r>
        <w:r>
          <w:rPr>
            <w:lang w:val="en-US"/>
          </w:rPr>
          <w:t xml:space="preserve"> and the derived drop-off rate relevant for VPA-2.</w:t>
        </w:r>
      </w:ins>
    </w:p>
    <w:p w14:paraId="51CF9740" w14:textId="1DB2E91C" w:rsidR="007846C7" w:rsidDel="006502E6" w:rsidRDefault="00E8561C" w:rsidP="00A83CF5">
      <w:pPr>
        <w:pStyle w:val="Caption"/>
        <w:rPr>
          <w:del w:id="685" w:author="Szymon Mikolajczyk" w:date="2018-10-18T11:00:00Z"/>
          <w:b w:val="0"/>
          <w:bCs w:val="0"/>
          <w:sz w:val="22"/>
          <w:szCs w:val="24"/>
        </w:rPr>
      </w:pPr>
      <w:del w:id="686" w:author="Szymon Mikolajczyk" w:date="2018-10-18T11:00:00Z">
        <w:r w:rsidRPr="00592F11" w:rsidDel="006502E6">
          <w:rPr>
            <w:b w:val="0"/>
            <w:bCs w:val="0"/>
            <w:sz w:val="22"/>
            <w:szCs w:val="24"/>
          </w:rPr>
          <w:delText xml:space="preserve">Given that the GS requires an age group to consist of units that have been operational for at least 6 months, no units could be selected from the first half of 2017. As the BUS was planned to be conducted in Q3 of 2017, there was therefore no possibility to include </w:delText>
        </w:r>
        <w:r w:rsidR="00E6773E" w:rsidRPr="00592F11" w:rsidDel="006502E6">
          <w:rPr>
            <w:b w:val="0"/>
            <w:bCs w:val="0"/>
            <w:sz w:val="22"/>
            <w:szCs w:val="24"/>
          </w:rPr>
          <w:delText>a</w:delText>
        </w:r>
        <w:r w:rsidRPr="00592F11" w:rsidDel="006502E6">
          <w:rPr>
            <w:b w:val="0"/>
            <w:bCs w:val="0"/>
            <w:sz w:val="22"/>
            <w:szCs w:val="24"/>
          </w:rPr>
          <w:delText xml:space="preserve">ge group 1 for VPA-2, and this will only be possible from MPII onwards. </w:delText>
        </w:r>
      </w:del>
    </w:p>
    <w:p w14:paraId="7362B647" w14:textId="734F56F4" w:rsidR="00592F11" w:rsidRPr="00592F11" w:rsidDel="006502E6" w:rsidRDefault="00592F11" w:rsidP="00592F11">
      <w:pPr>
        <w:rPr>
          <w:del w:id="687" w:author="Szymon Mikolajczyk" w:date="2018-10-18T11:01:00Z"/>
        </w:rPr>
      </w:pPr>
    </w:p>
    <w:p w14:paraId="4E8285E4" w14:textId="28ADEA58" w:rsidR="00334F24" w:rsidRPr="00E8561C" w:rsidDel="006502E6" w:rsidRDefault="00E8561C" w:rsidP="00334F24">
      <w:pPr>
        <w:spacing w:line="240" w:lineRule="auto"/>
        <w:jc w:val="left"/>
        <w:rPr>
          <w:del w:id="688" w:author="Szymon Mikolajczyk" w:date="2018-10-18T11:01:00Z"/>
        </w:rPr>
      </w:pPr>
      <w:del w:id="689" w:author="Szymon Mikolajczyk" w:date="2018-10-18T11:01:00Z">
        <w:r w:rsidDel="006502E6">
          <w:delText>As there is no drop-off assumed for MP</w:delText>
        </w:r>
        <w:r w:rsidR="00E6773E" w:rsidDel="006502E6">
          <w:delText>I</w:delText>
        </w:r>
        <w:r w:rsidDel="006502E6">
          <w:delText xml:space="preserve"> of this VPA-2, the outcome is</w:delText>
        </w:r>
        <w:r w:rsidR="00334F24" w:rsidRPr="00E8561C" w:rsidDel="006502E6">
          <w:delText xml:space="preserve"> depicted in the following table:</w:delText>
        </w:r>
      </w:del>
    </w:p>
    <w:p w14:paraId="005761A9" w14:textId="77777777" w:rsidR="00334F24" w:rsidRPr="006B36D6" w:rsidRDefault="00334F24" w:rsidP="00334F24">
      <w:pPr>
        <w:spacing w:line="240" w:lineRule="auto"/>
        <w:jc w:val="left"/>
        <w:rPr>
          <w:lang w:val="en-US"/>
        </w:rPr>
      </w:pPr>
    </w:p>
    <w:p w14:paraId="334A3E1A" w14:textId="1910D1D0"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15</w:t>
      </w:r>
      <w:r w:rsidR="0014520D" w:rsidRPr="006B36D6">
        <w:fldChar w:fldCharType="end"/>
      </w:r>
      <w:r w:rsidRPr="006B36D6">
        <w:t xml:space="preserve">: </w:t>
      </w:r>
      <w:r w:rsidR="00E8561C">
        <w:rPr>
          <w:lang w:val="en-US"/>
        </w:rPr>
        <w:t>Drop-off</w:t>
      </w:r>
      <w:r w:rsidRPr="006B36D6">
        <w:rPr>
          <w:lang w:val="en-US"/>
        </w:rPr>
        <w:t xml:space="preserve"> results</w:t>
      </w:r>
      <w:r w:rsidR="00FB1436" w:rsidRPr="006B36D6">
        <w:rPr>
          <w:rStyle w:val="FootnoteReference"/>
          <w:lang w:val="en-US"/>
        </w:rPr>
        <w:footnoteReference w:id="26"/>
      </w:r>
    </w:p>
    <w:tbl>
      <w:tblPr>
        <w:tblStyle w:val="TableGrid"/>
        <w:tblW w:w="4944" w:type="pct"/>
        <w:tblLayout w:type="fixed"/>
        <w:tblLook w:val="04A0" w:firstRow="1" w:lastRow="0" w:firstColumn="1" w:lastColumn="0" w:noHBand="0" w:noVBand="1"/>
      </w:tblPr>
      <w:tblGrid>
        <w:gridCol w:w="839"/>
        <w:gridCol w:w="2472"/>
        <w:gridCol w:w="1174"/>
        <w:gridCol w:w="2521"/>
        <w:gridCol w:w="998"/>
        <w:gridCol w:w="1222"/>
      </w:tblGrid>
      <w:tr w:rsidR="00595246" w:rsidRPr="006B36D6" w14:paraId="59779A87" w14:textId="77777777" w:rsidTr="00651D8D">
        <w:trPr>
          <w:cnfStyle w:val="100000000000" w:firstRow="1" w:lastRow="0" w:firstColumn="0" w:lastColumn="0" w:oddVBand="0" w:evenVBand="0" w:oddHBand="0" w:evenHBand="0" w:firstRowFirstColumn="0" w:firstRowLastColumn="0" w:lastRowFirstColumn="0" w:lastRowLastColumn="0"/>
          <w:trHeight w:val="839"/>
        </w:trPr>
        <w:tc>
          <w:tcPr>
            <w:tcW w:w="455" w:type="pct"/>
            <w:shd w:val="clear" w:color="auto" w:fill="A6A6A6" w:themeFill="background1" w:themeFillShade="A6"/>
            <w:hideMark/>
          </w:tcPr>
          <w:p w14:paraId="423D3DA5" w14:textId="77777777" w:rsidR="00595246" w:rsidRPr="00E65C5B" w:rsidRDefault="00595246" w:rsidP="00595246">
            <w:pPr>
              <w:spacing w:line="240" w:lineRule="auto"/>
              <w:jc w:val="center"/>
              <w:rPr>
                <w:bCs/>
                <w:color w:val="000000"/>
                <w:sz w:val="20"/>
                <w:szCs w:val="20"/>
                <w:lang w:eastAsia="en-GB"/>
              </w:rPr>
            </w:pPr>
            <w:r w:rsidRPr="00E65C5B">
              <w:rPr>
                <w:bCs/>
                <w:color w:val="000000"/>
                <w:sz w:val="20"/>
                <w:szCs w:val="20"/>
                <w:lang w:eastAsia="en-GB"/>
              </w:rPr>
              <w:t>Age group</w:t>
            </w:r>
          </w:p>
        </w:tc>
        <w:tc>
          <w:tcPr>
            <w:tcW w:w="1340" w:type="pct"/>
            <w:shd w:val="clear" w:color="auto" w:fill="A6A6A6" w:themeFill="background1" w:themeFillShade="A6"/>
            <w:noWrap/>
          </w:tcPr>
          <w:p w14:paraId="4272AEC5" w14:textId="77777777" w:rsidR="00595246" w:rsidRPr="00E65C5B" w:rsidRDefault="00595246" w:rsidP="00595246">
            <w:pPr>
              <w:spacing w:line="240" w:lineRule="auto"/>
              <w:jc w:val="center"/>
              <w:rPr>
                <w:bCs/>
                <w:color w:val="000000"/>
                <w:sz w:val="20"/>
                <w:szCs w:val="20"/>
                <w:lang w:eastAsia="en-GB"/>
              </w:rPr>
            </w:pPr>
            <w:r w:rsidRPr="00E65C5B">
              <w:rPr>
                <w:bCs/>
                <w:color w:val="000000"/>
                <w:sz w:val="20"/>
                <w:szCs w:val="20"/>
                <w:lang w:eastAsia="en-GB"/>
              </w:rPr>
              <w:t>Dates of units survey corresponding to age group</w:t>
            </w:r>
          </w:p>
        </w:tc>
        <w:tc>
          <w:tcPr>
            <w:tcW w:w="636" w:type="pct"/>
            <w:shd w:val="clear" w:color="auto" w:fill="A6A6A6" w:themeFill="background1" w:themeFillShade="A6"/>
          </w:tcPr>
          <w:p w14:paraId="44A78E83" w14:textId="77777777" w:rsidR="00595246" w:rsidRPr="00E65C5B" w:rsidRDefault="00595246" w:rsidP="00595246">
            <w:pPr>
              <w:spacing w:line="240" w:lineRule="auto"/>
              <w:jc w:val="center"/>
              <w:rPr>
                <w:bCs/>
                <w:color w:val="000000"/>
                <w:sz w:val="20"/>
                <w:szCs w:val="20"/>
                <w:lang w:eastAsia="en-GB"/>
              </w:rPr>
            </w:pPr>
            <w:r w:rsidRPr="00E65C5B">
              <w:rPr>
                <w:sz w:val="20"/>
                <w:szCs w:val="20"/>
                <w:lang w:val="en-US" w:eastAsia="nl-BE"/>
              </w:rPr>
              <w:t>% in operation (A)</w:t>
            </w:r>
            <w:r w:rsidRPr="00E65C5B">
              <w:rPr>
                <w:rStyle w:val="FootnoteReference"/>
                <w:sz w:val="20"/>
                <w:szCs w:val="20"/>
                <w:lang w:val="en-US" w:eastAsia="nl-BE"/>
              </w:rPr>
              <w:footnoteReference w:id="27"/>
            </w:r>
          </w:p>
        </w:tc>
        <w:tc>
          <w:tcPr>
            <w:tcW w:w="1366" w:type="pct"/>
            <w:shd w:val="clear" w:color="auto" w:fill="A6A6A6" w:themeFill="background1" w:themeFillShade="A6"/>
          </w:tcPr>
          <w:p w14:paraId="6B131459" w14:textId="77777777" w:rsidR="00595246" w:rsidRPr="00E65C5B" w:rsidRDefault="00595246" w:rsidP="00595246">
            <w:pPr>
              <w:spacing w:line="240" w:lineRule="auto"/>
              <w:jc w:val="center"/>
              <w:rPr>
                <w:bCs/>
                <w:color w:val="000000"/>
                <w:sz w:val="20"/>
                <w:szCs w:val="20"/>
                <w:lang w:eastAsia="en-GB"/>
              </w:rPr>
            </w:pPr>
            <w:r w:rsidRPr="00E65C5B">
              <w:rPr>
                <w:bCs/>
                <w:color w:val="000000"/>
                <w:sz w:val="20"/>
                <w:szCs w:val="20"/>
                <w:lang w:eastAsia="en-GB"/>
              </w:rPr>
              <w:t>Corresponding date as per the IDBP Database</w:t>
            </w:r>
          </w:p>
        </w:tc>
        <w:tc>
          <w:tcPr>
            <w:tcW w:w="541" w:type="pct"/>
            <w:shd w:val="clear" w:color="auto" w:fill="A6A6A6" w:themeFill="background1" w:themeFillShade="A6"/>
            <w:hideMark/>
          </w:tcPr>
          <w:p w14:paraId="56009597" w14:textId="77777777" w:rsidR="00595246" w:rsidRPr="00E65C5B" w:rsidRDefault="00595246" w:rsidP="00595246">
            <w:pPr>
              <w:spacing w:line="240" w:lineRule="auto"/>
              <w:jc w:val="center"/>
              <w:rPr>
                <w:bCs/>
                <w:color w:val="000000"/>
                <w:sz w:val="20"/>
                <w:szCs w:val="20"/>
                <w:lang w:eastAsia="en-GB"/>
              </w:rPr>
            </w:pPr>
            <w:r w:rsidRPr="00E65C5B">
              <w:rPr>
                <w:sz w:val="20"/>
                <w:szCs w:val="20"/>
                <w:lang w:val="en-US" w:eastAsia="nl-BE"/>
              </w:rPr>
              <w:t>Units built in that period (B)</w:t>
            </w:r>
          </w:p>
        </w:tc>
        <w:tc>
          <w:tcPr>
            <w:tcW w:w="662" w:type="pct"/>
            <w:shd w:val="clear" w:color="auto" w:fill="A6A6A6" w:themeFill="background1" w:themeFillShade="A6"/>
          </w:tcPr>
          <w:p w14:paraId="6F77940D" w14:textId="77777777" w:rsidR="00595246" w:rsidRPr="00E65C5B" w:rsidRDefault="00595246" w:rsidP="00595246">
            <w:pPr>
              <w:spacing w:line="240" w:lineRule="auto"/>
              <w:jc w:val="center"/>
              <w:rPr>
                <w:bCs/>
                <w:color w:val="000000"/>
                <w:sz w:val="20"/>
                <w:szCs w:val="20"/>
                <w:lang w:eastAsia="en-GB"/>
              </w:rPr>
            </w:pPr>
            <w:r w:rsidRPr="00E65C5B">
              <w:rPr>
                <w:sz w:val="20"/>
                <w:szCs w:val="20"/>
                <w:lang w:val="en-US" w:eastAsia="nl-BE"/>
              </w:rPr>
              <w:t>Number of biogas plants in operation (A*B)</w:t>
            </w:r>
          </w:p>
        </w:tc>
      </w:tr>
      <w:tr w:rsidR="00E65C5B" w:rsidRPr="006B36D6" w14:paraId="541B79F7" w14:textId="77777777" w:rsidTr="00E65C5B">
        <w:trPr>
          <w:trHeight w:val="330"/>
        </w:trPr>
        <w:tc>
          <w:tcPr>
            <w:tcW w:w="455" w:type="pct"/>
            <w:vAlign w:val="top"/>
          </w:tcPr>
          <w:p w14:paraId="348C9FD7" w14:textId="21F652D7" w:rsidR="00E65C5B" w:rsidRPr="009E7DEF" w:rsidRDefault="00E8561C" w:rsidP="00651D8D">
            <w:pPr>
              <w:spacing w:line="240" w:lineRule="auto"/>
              <w:ind w:right="72"/>
              <w:jc w:val="left"/>
              <w:rPr>
                <w:color w:val="000000"/>
                <w:sz w:val="20"/>
                <w:szCs w:val="20"/>
                <w:lang w:eastAsia="en-GB"/>
              </w:rPr>
            </w:pPr>
            <w:r>
              <w:rPr>
                <w:color w:val="000000"/>
                <w:sz w:val="20"/>
                <w:szCs w:val="20"/>
                <w:lang w:eastAsia="en-GB"/>
              </w:rPr>
              <w:t>N/A</w:t>
            </w:r>
          </w:p>
        </w:tc>
        <w:tc>
          <w:tcPr>
            <w:tcW w:w="1340" w:type="pct"/>
            <w:noWrap/>
          </w:tcPr>
          <w:p w14:paraId="11DCCF67" w14:textId="5B6EA275" w:rsidR="00E65C5B" w:rsidRPr="009E7DEF" w:rsidRDefault="009E7DEF" w:rsidP="00E65C5B">
            <w:pPr>
              <w:spacing w:line="240" w:lineRule="auto"/>
              <w:ind w:right="72"/>
              <w:jc w:val="left"/>
              <w:rPr>
                <w:color w:val="000000"/>
                <w:sz w:val="20"/>
                <w:szCs w:val="20"/>
                <w:lang w:eastAsia="en-GB"/>
              </w:rPr>
            </w:pPr>
            <w:r w:rsidRPr="009E7DEF">
              <w:rPr>
                <w:color w:val="000000"/>
                <w:sz w:val="20"/>
                <w:szCs w:val="20"/>
                <w:lang w:eastAsia="en-GB"/>
              </w:rPr>
              <w:t>To be included in next MP</w:t>
            </w:r>
          </w:p>
        </w:tc>
        <w:tc>
          <w:tcPr>
            <w:tcW w:w="636" w:type="pct"/>
            <w:noWrap/>
          </w:tcPr>
          <w:p w14:paraId="5F0D6328" w14:textId="3B3D8D48" w:rsidR="00E65C5B" w:rsidRPr="009E7DEF" w:rsidRDefault="006502E6" w:rsidP="006502E6">
            <w:pPr>
              <w:spacing w:line="240" w:lineRule="auto"/>
              <w:jc w:val="right"/>
              <w:rPr>
                <w:color w:val="000000"/>
                <w:sz w:val="20"/>
                <w:szCs w:val="20"/>
                <w:lang w:eastAsia="en-GB"/>
              </w:rPr>
            </w:pPr>
            <w:ins w:id="690" w:author="Szymon Mikolajczyk" w:date="2018-10-18T11:01:00Z">
              <w:r>
                <w:rPr>
                  <w:color w:val="000000"/>
                  <w:sz w:val="20"/>
                  <w:szCs w:val="20"/>
                  <w:lang w:eastAsia="en-GB"/>
                </w:rPr>
                <w:t>90</w:t>
              </w:r>
            </w:ins>
            <w:del w:id="691" w:author="Szymon Mikolajczyk" w:date="2018-10-18T11:01:00Z">
              <w:r w:rsidR="009E7DEF" w:rsidRPr="009E7DEF" w:rsidDel="006502E6">
                <w:rPr>
                  <w:color w:val="000000"/>
                  <w:sz w:val="20"/>
                  <w:szCs w:val="20"/>
                  <w:lang w:eastAsia="en-GB"/>
                </w:rPr>
                <w:delText>100</w:delText>
              </w:r>
            </w:del>
            <w:r w:rsidR="00E65C5B" w:rsidRPr="009E7DEF">
              <w:rPr>
                <w:color w:val="000000"/>
                <w:sz w:val="20"/>
                <w:szCs w:val="20"/>
                <w:lang w:eastAsia="en-GB"/>
              </w:rPr>
              <w:t>.0%</w:t>
            </w:r>
          </w:p>
        </w:tc>
        <w:tc>
          <w:tcPr>
            <w:tcW w:w="1366" w:type="pct"/>
          </w:tcPr>
          <w:p w14:paraId="1FA1CCFA" w14:textId="4DD5ED73" w:rsidR="00E65C5B" w:rsidRPr="009E7DEF" w:rsidRDefault="00E65C5B" w:rsidP="00D97680">
            <w:pPr>
              <w:spacing w:line="240" w:lineRule="auto"/>
              <w:ind w:right="72"/>
              <w:jc w:val="right"/>
              <w:rPr>
                <w:color w:val="000000"/>
                <w:sz w:val="20"/>
                <w:szCs w:val="20"/>
                <w:lang w:eastAsia="en-GB"/>
              </w:rPr>
            </w:pPr>
            <w:r w:rsidRPr="009E7DEF">
              <w:rPr>
                <w:color w:val="000000"/>
                <w:sz w:val="20"/>
                <w:szCs w:val="20"/>
                <w:lang w:eastAsia="en-GB"/>
              </w:rPr>
              <w:t>0</w:t>
            </w:r>
            <w:r w:rsidR="00D97680">
              <w:rPr>
                <w:color w:val="000000"/>
                <w:sz w:val="20"/>
                <w:szCs w:val="20"/>
                <w:lang w:eastAsia="en-GB"/>
              </w:rPr>
              <w:t>2</w:t>
            </w:r>
            <w:r w:rsidRPr="009E7DEF">
              <w:rPr>
                <w:color w:val="000000"/>
                <w:sz w:val="20"/>
                <w:szCs w:val="20"/>
                <w:lang w:eastAsia="en-GB"/>
              </w:rPr>
              <w:t>/</w:t>
            </w:r>
            <w:r w:rsidR="009E7DEF" w:rsidRPr="009E7DEF">
              <w:rPr>
                <w:color w:val="000000"/>
                <w:sz w:val="20"/>
                <w:szCs w:val="20"/>
                <w:lang w:eastAsia="en-GB"/>
              </w:rPr>
              <w:t>01</w:t>
            </w:r>
            <w:r w:rsidRPr="009E7DEF">
              <w:rPr>
                <w:color w:val="000000"/>
                <w:sz w:val="20"/>
                <w:szCs w:val="20"/>
                <w:lang w:eastAsia="en-GB"/>
              </w:rPr>
              <w:t>/</w:t>
            </w:r>
            <w:r w:rsidR="009E7DEF" w:rsidRPr="009E7DEF">
              <w:rPr>
                <w:color w:val="000000"/>
                <w:sz w:val="20"/>
                <w:szCs w:val="20"/>
                <w:lang w:eastAsia="en-GB"/>
              </w:rPr>
              <w:t xml:space="preserve">2017 </w:t>
            </w:r>
            <w:r w:rsidRPr="009E7DEF">
              <w:rPr>
                <w:color w:val="000000"/>
                <w:sz w:val="20"/>
                <w:szCs w:val="20"/>
                <w:lang w:eastAsia="en-GB"/>
              </w:rPr>
              <w:t>- 31/</w:t>
            </w:r>
            <w:r w:rsidR="009E7DEF" w:rsidRPr="009E7DEF">
              <w:rPr>
                <w:color w:val="000000"/>
                <w:sz w:val="20"/>
                <w:szCs w:val="20"/>
                <w:lang w:eastAsia="en-GB"/>
              </w:rPr>
              <w:t>12</w:t>
            </w:r>
            <w:r w:rsidRPr="009E7DEF">
              <w:rPr>
                <w:color w:val="000000"/>
                <w:sz w:val="20"/>
                <w:szCs w:val="20"/>
                <w:lang w:eastAsia="en-GB"/>
              </w:rPr>
              <w:t>/2017</w:t>
            </w:r>
          </w:p>
        </w:tc>
        <w:tc>
          <w:tcPr>
            <w:tcW w:w="541" w:type="pct"/>
          </w:tcPr>
          <w:p w14:paraId="1D414553" w14:textId="2303234E" w:rsidR="00E65C5B" w:rsidRPr="009E7DEF" w:rsidRDefault="004E16C0" w:rsidP="00E65C5B">
            <w:pPr>
              <w:spacing w:line="240" w:lineRule="auto"/>
              <w:ind w:right="72"/>
              <w:jc w:val="right"/>
              <w:rPr>
                <w:color w:val="000000"/>
                <w:sz w:val="20"/>
                <w:szCs w:val="20"/>
                <w:lang w:eastAsia="en-GB"/>
              </w:rPr>
            </w:pPr>
            <w:r w:rsidRPr="009E7DEF">
              <w:rPr>
                <w:color w:val="000000"/>
                <w:sz w:val="20"/>
                <w:szCs w:val="20"/>
                <w:lang w:eastAsia="en-GB"/>
              </w:rPr>
              <w:t>1,990</w:t>
            </w:r>
          </w:p>
        </w:tc>
        <w:tc>
          <w:tcPr>
            <w:tcW w:w="662" w:type="pct"/>
          </w:tcPr>
          <w:p w14:paraId="6C0D44F6" w14:textId="18537662" w:rsidR="00E65C5B" w:rsidRPr="009E7DEF" w:rsidRDefault="009E7DEF" w:rsidP="006502E6">
            <w:pPr>
              <w:spacing w:line="240" w:lineRule="auto"/>
              <w:ind w:right="72"/>
              <w:jc w:val="right"/>
              <w:rPr>
                <w:color w:val="000000"/>
                <w:sz w:val="20"/>
                <w:szCs w:val="20"/>
                <w:lang w:eastAsia="en-GB"/>
              </w:rPr>
            </w:pPr>
            <w:r w:rsidRPr="009E7DEF">
              <w:rPr>
                <w:color w:val="000000"/>
                <w:sz w:val="20"/>
                <w:szCs w:val="20"/>
                <w:lang w:eastAsia="en-GB"/>
              </w:rPr>
              <w:t>1,</w:t>
            </w:r>
            <w:del w:id="692" w:author="Szymon Mikolajczyk" w:date="2018-10-18T11:01:00Z">
              <w:r w:rsidRPr="009E7DEF" w:rsidDel="006502E6">
                <w:rPr>
                  <w:color w:val="000000"/>
                  <w:sz w:val="20"/>
                  <w:szCs w:val="20"/>
                  <w:lang w:eastAsia="en-GB"/>
                </w:rPr>
                <w:delText>990</w:delText>
              </w:r>
              <w:r w:rsidR="00E65C5B" w:rsidRPr="009E7DEF" w:rsidDel="006502E6">
                <w:rPr>
                  <w:color w:val="000000"/>
                  <w:sz w:val="20"/>
                  <w:szCs w:val="20"/>
                  <w:lang w:eastAsia="en-GB"/>
                </w:rPr>
                <w:delText xml:space="preserve">   </w:delText>
              </w:r>
            </w:del>
            <w:ins w:id="693" w:author="Szymon Mikolajczyk" w:date="2018-10-18T11:01:00Z">
              <w:r w:rsidR="006502E6">
                <w:rPr>
                  <w:color w:val="000000"/>
                  <w:sz w:val="20"/>
                  <w:szCs w:val="20"/>
                  <w:lang w:eastAsia="en-GB"/>
                </w:rPr>
                <w:t>791</w:t>
              </w:r>
              <w:r w:rsidR="006502E6" w:rsidRPr="009E7DEF">
                <w:rPr>
                  <w:color w:val="000000"/>
                  <w:sz w:val="20"/>
                  <w:szCs w:val="20"/>
                  <w:lang w:eastAsia="en-GB"/>
                </w:rPr>
                <w:t xml:space="preserve">   </w:t>
              </w:r>
            </w:ins>
          </w:p>
        </w:tc>
      </w:tr>
      <w:tr w:rsidR="00A15F73" w:rsidRPr="006B36D6" w14:paraId="65BEE3BC" w14:textId="77777777" w:rsidTr="00DA471D">
        <w:trPr>
          <w:trHeight w:val="315"/>
        </w:trPr>
        <w:tc>
          <w:tcPr>
            <w:tcW w:w="1794" w:type="pct"/>
            <w:gridSpan w:val="2"/>
          </w:tcPr>
          <w:p w14:paraId="3D22E873" w14:textId="77777777" w:rsidR="00A15F73" w:rsidRPr="009E7DEF" w:rsidRDefault="00A15F73" w:rsidP="00A15F73">
            <w:pPr>
              <w:spacing w:line="240" w:lineRule="auto"/>
              <w:jc w:val="left"/>
              <w:rPr>
                <w:color w:val="000000"/>
                <w:sz w:val="20"/>
                <w:szCs w:val="20"/>
                <w:lang w:eastAsia="en-GB"/>
              </w:rPr>
            </w:pPr>
            <w:r w:rsidRPr="009E7DEF">
              <w:rPr>
                <w:color w:val="000000"/>
                <w:sz w:val="20"/>
                <w:szCs w:val="20"/>
                <w:lang w:eastAsia="en-GB"/>
              </w:rPr>
              <w:t>Weighted average drop-off</w:t>
            </w:r>
          </w:p>
        </w:tc>
        <w:tc>
          <w:tcPr>
            <w:tcW w:w="636" w:type="pct"/>
            <w:noWrap/>
          </w:tcPr>
          <w:p w14:paraId="7F3C56F2" w14:textId="2DACC22E" w:rsidR="00A15F73" w:rsidRPr="009E7DEF" w:rsidRDefault="009E7DEF" w:rsidP="00945C6F">
            <w:pPr>
              <w:spacing w:line="240" w:lineRule="auto"/>
              <w:jc w:val="right"/>
              <w:rPr>
                <w:b/>
                <w:color w:val="000000"/>
                <w:sz w:val="20"/>
                <w:szCs w:val="20"/>
              </w:rPr>
            </w:pPr>
            <w:del w:id="694" w:author="Szymon Mikolajczyk" w:date="2018-10-18T11:01:00Z">
              <w:r w:rsidRPr="009E7DEF" w:rsidDel="006502E6">
                <w:rPr>
                  <w:b/>
                  <w:color w:val="000000"/>
                  <w:sz w:val="20"/>
                  <w:szCs w:val="20"/>
                </w:rPr>
                <w:delText>100</w:delText>
              </w:r>
            </w:del>
            <w:ins w:id="695" w:author="Szymon Mikolajczyk" w:date="2018-10-18T11:01:00Z">
              <w:r w:rsidR="006502E6">
                <w:rPr>
                  <w:b/>
                  <w:color w:val="000000"/>
                  <w:sz w:val="20"/>
                  <w:szCs w:val="20"/>
                </w:rPr>
                <w:t>90</w:t>
              </w:r>
            </w:ins>
            <w:r w:rsidR="00A15F73" w:rsidRPr="009E7DEF">
              <w:rPr>
                <w:b/>
                <w:color w:val="000000"/>
                <w:sz w:val="20"/>
                <w:szCs w:val="20"/>
              </w:rPr>
              <w:t>.</w:t>
            </w:r>
            <w:r w:rsidR="00945C6F" w:rsidRPr="009E7DEF">
              <w:rPr>
                <w:b/>
                <w:color w:val="000000"/>
                <w:sz w:val="20"/>
                <w:szCs w:val="20"/>
              </w:rPr>
              <w:t>0</w:t>
            </w:r>
            <w:r w:rsidR="00E65C5B" w:rsidRPr="009E7DEF">
              <w:rPr>
                <w:b/>
                <w:color w:val="000000"/>
                <w:sz w:val="20"/>
                <w:szCs w:val="20"/>
              </w:rPr>
              <w:t>0</w:t>
            </w:r>
            <w:r w:rsidR="00A15F73" w:rsidRPr="009E7DEF">
              <w:rPr>
                <w:b/>
                <w:color w:val="000000"/>
                <w:sz w:val="20"/>
                <w:szCs w:val="20"/>
              </w:rPr>
              <w:t>%</w:t>
            </w:r>
          </w:p>
        </w:tc>
        <w:tc>
          <w:tcPr>
            <w:tcW w:w="2569" w:type="pct"/>
            <w:gridSpan w:val="3"/>
          </w:tcPr>
          <w:p w14:paraId="48E07394" w14:textId="77777777" w:rsidR="00A15F73" w:rsidRPr="009E7DEF" w:rsidRDefault="00A15F73" w:rsidP="00A15F73">
            <w:pPr>
              <w:spacing w:line="240" w:lineRule="auto"/>
              <w:jc w:val="right"/>
              <w:rPr>
                <w:color w:val="000000"/>
                <w:sz w:val="20"/>
                <w:szCs w:val="20"/>
              </w:rPr>
            </w:pPr>
          </w:p>
        </w:tc>
      </w:tr>
      <w:tr w:rsidR="00945C6F" w:rsidRPr="006B36D6" w14:paraId="37BAC21E" w14:textId="77777777" w:rsidTr="00A15F73">
        <w:trPr>
          <w:trHeight w:val="315"/>
        </w:trPr>
        <w:tc>
          <w:tcPr>
            <w:tcW w:w="2431" w:type="pct"/>
            <w:gridSpan w:val="3"/>
            <w:hideMark/>
          </w:tcPr>
          <w:p w14:paraId="67337D82" w14:textId="77777777" w:rsidR="00945C6F" w:rsidRPr="009E7DEF" w:rsidRDefault="00945C6F" w:rsidP="00945C6F">
            <w:pPr>
              <w:spacing w:line="240" w:lineRule="auto"/>
              <w:jc w:val="right"/>
              <w:rPr>
                <w:color w:val="000000"/>
                <w:sz w:val="20"/>
                <w:szCs w:val="20"/>
                <w:lang w:eastAsia="en-GB"/>
              </w:rPr>
            </w:pPr>
            <w:r w:rsidRPr="009E7DEF">
              <w:rPr>
                <w:b/>
                <w:bCs/>
                <w:color w:val="000000"/>
                <w:sz w:val="20"/>
                <w:szCs w:val="20"/>
                <w:lang w:eastAsia="en-GB"/>
              </w:rPr>
              <w:t>Sum</w:t>
            </w:r>
            <w:r w:rsidRPr="009E7DEF">
              <w:rPr>
                <w:color w:val="000000"/>
                <w:sz w:val="20"/>
                <w:szCs w:val="20"/>
                <w:lang w:eastAsia="en-GB"/>
              </w:rPr>
              <w:t> </w:t>
            </w:r>
          </w:p>
        </w:tc>
        <w:tc>
          <w:tcPr>
            <w:tcW w:w="1366" w:type="pct"/>
          </w:tcPr>
          <w:p w14:paraId="3D62D8BE" w14:textId="77777777" w:rsidR="00945C6F" w:rsidRPr="009E7DEF" w:rsidRDefault="00945C6F" w:rsidP="00945C6F">
            <w:pPr>
              <w:spacing w:line="240" w:lineRule="auto"/>
              <w:jc w:val="right"/>
              <w:rPr>
                <w:b/>
                <w:bCs/>
                <w:color w:val="000000"/>
                <w:sz w:val="20"/>
                <w:szCs w:val="20"/>
                <w:lang w:eastAsia="en-GB"/>
              </w:rPr>
            </w:pPr>
          </w:p>
        </w:tc>
        <w:tc>
          <w:tcPr>
            <w:tcW w:w="541" w:type="pct"/>
          </w:tcPr>
          <w:p w14:paraId="1421B5D0" w14:textId="37B1FD52" w:rsidR="00945C6F" w:rsidRPr="009E7DEF" w:rsidRDefault="004E16C0" w:rsidP="00592F11">
            <w:pPr>
              <w:spacing w:line="240" w:lineRule="auto"/>
              <w:jc w:val="right"/>
              <w:rPr>
                <w:b/>
                <w:color w:val="000000"/>
                <w:sz w:val="20"/>
                <w:szCs w:val="20"/>
                <w:lang w:eastAsia="en-GB"/>
              </w:rPr>
            </w:pPr>
            <w:r w:rsidRPr="009E7DEF">
              <w:rPr>
                <w:b/>
                <w:color w:val="000000"/>
                <w:sz w:val="20"/>
                <w:szCs w:val="20"/>
                <w:lang w:eastAsia="en-GB"/>
              </w:rPr>
              <w:t>1,990</w:t>
            </w:r>
          </w:p>
        </w:tc>
        <w:tc>
          <w:tcPr>
            <w:tcW w:w="662" w:type="pct"/>
          </w:tcPr>
          <w:p w14:paraId="6C48964C" w14:textId="357A9A7A" w:rsidR="00945C6F" w:rsidRPr="009E7DEF" w:rsidRDefault="009E7DEF" w:rsidP="006502E6">
            <w:pPr>
              <w:spacing w:line="240" w:lineRule="auto"/>
              <w:jc w:val="right"/>
              <w:rPr>
                <w:b/>
                <w:color w:val="000000"/>
                <w:sz w:val="20"/>
                <w:szCs w:val="20"/>
                <w:lang w:eastAsia="en-GB"/>
              </w:rPr>
            </w:pPr>
            <w:r w:rsidRPr="009E7DEF">
              <w:rPr>
                <w:b/>
                <w:color w:val="000000"/>
                <w:sz w:val="20"/>
                <w:szCs w:val="20"/>
                <w:lang w:eastAsia="en-GB"/>
              </w:rPr>
              <w:t>1,</w:t>
            </w:r>
            <w:del w:id="696" w:author="Szymon Mikolajczyk" w:date="2018-10-18T11:02:00Z">
              <w:r w:rsidRPr="009E7DEF" w:rsidDel="006502E6">
                <w:rPr>
                  <w:b/>
                  <w:color w:val="000000"/>
                  <w:sz w:val="20"/>
                  <w:szCs w:val="20"/>
                  <w:lang w:eastAsia="en-GB"/>
                </w:rPr>
                <w:delText>990</w:delText>
              </w:r>
            </w:del>
            <w:ins w:id="697" w:author="Szymon Mikolajczyk" w:date="2018-10-18T11:02:00Z">
              <w:r w:rsidR="006502E6">
                <w:rPr>
                  <w:b/>
                  <w:color w:val="000000"/>
                  <w:sz w:val="20"/>
                  <w:szCs w:val="20"/>
                  <w:lang w:eastAsia="en-GB"/>
                </w:rPr>
                <w:t>791</w:t>
              </w:r>
            </w:ins>
          </w:p>
        </w:tc>
      </w:tr>
    </w:tbl>
    <w:p w14:paraId="12B5D0F1" w14:textId="77777777" w:rsidR="00334F24" w:rsidRPr="006B36D6" w:rsidRDefault="00334F24" w:rsidP="00334F24">
      <w:pPr>
        <w:rPr>
          <w:lang w:val="en-US"/>
        </w:rPr>
      </w:pPr>
    </w:p>
    <w:p w14:paraId="641D716F" w14:textId="0CD23592" w:rsidR="00334F24" w:rsidRPr="006B36D6" w:rsidDel="006502E6" w:rsidRDefault="00E8561C" w:rsidP="00C40082">
      <w:pPr>
        <w:rPr>
          <w:del w:id="698" w:author="Szymon Mikolajczyk" w:date="2018-10-18T11:03:00Z"/>
          <w:lang w:val="en-US"/>
        </w:rPr>
      </w:pPr>
      <w:del w:id="699" w:author="Szymon Mikolajczyk" w:date="2018-10-18T11:03:00Z">
        <w:r w:rsidDel="006502E6">
          <w:rPr>
            <w:lang w:val="en-US"/>
          </w:rPr>
          <w:lastRenderedPageBreak/>
          <w:delText>A</w:delText>
        </w:r>
        <w:r w:rsidR="009E7DEF" w:rsidRPr="009E7DEF" w:rsidDel="006502E6">
          <w:rPr>
            <w:lang w:val="en-US"/>
          </w:rPr>
          <w:delText xml:space="preserve"> value of 10</w:delText>
        </w:r>
        <w:r w:rsidR="00945C6F" w:rsidRPr="009E7DEF" w:rsidDel="006502E6">
          <w:rPr>
            <w:lang w:val="en-US"/>
          </w:rPr>
          <w:delText>0.00</w:delText>
        </w:r>
        <w:r w:rsidR="00334F24" w:rsidRPr="009E7DEF" w:rsidDel="006502E6">
          <w:rPr>
            <w:lang w:val="en-US"/>
          </w:rPr>
          <w:delText>%</w:delText>
        </w:r>
        <w:r w:rsidR="009E7DEF" w:rsidRPr="009E7DEF" w:rsidDel="006502E6">
          <w:rPr>
            <w:lang w:val="en-US"/>
          </w:rPr>
          <w:delText xml:space="preserve"> is applied due to the fact that these are newly installed units</w:delText>
        </w:r>
        <w:r w:rsidR="002D5078" w:rsidRPr="009E7DEF" w:rsidDel="006502E6">
          <w:rPr>
            <w:lang w:val="en-US"/>
          </w:rPr>
          <w:delText>.</w:delText>
        </w:r>
        <w:r w:rsidR="00B52619" w:rsidRPr="009E7DEF" w:rsidDel="006502E6">
          <w:rPr>
            <w:rStyle w:val="FootnoteReference"/>
            <w:lang w:val="en-US"/>
          </w:rPr>
          <w:footnoteReference w:id="28"/>
        </w:r>
        <w:r w:rsidR="0002534D" w:rsidRPr="009E7DEF" w:rsidDel="006502E6">
          <w:rPr>
            <w:lang w:val="en-US"/>
          </w:rPr>
          <w:delText xml:space="preserve"> This means that in total </w:delText>
        </w:r>
        <w:r w:rsidR="009E7DEF" w:rsidRPr="009E7DEF" w:rsidDel="006502E6">
          <w:rPr>
            <w:lang w:val="en-US"/>
          </w:rPr>
          <w:delText xml:space="preserve">0 </w:delText>
        </w:r>
        <w:r w:rsidR="0002534D" w:rsidRPr="009E7DEF" w:rsidDel="006502E6">
          <w:rPr>
            <w:lang w:val="en-US"/>
          </w:rPr>
          <w:delText>units have drop</w:delText>
        </w:r>
        <w:r w:rsidR="00BE68B1" w:rsidRPr="009E7DEF" w:rsidDel="006502E6">
          <w:rPr>
            <w:lang w:val="en-US"/>
          </w:rPr>
          <w:delText>ped</w:delText>
        </w:r>
        <w:r w:rsidR="0002534D" w:rsidRPr="009E7DEF" w:rsidDel="006502E6">
          <w:rPr>
            <w:lang w:val="en-US"/>
          </w:rPr>
          <w:delText xml:space="preserve"> off</w:delText>
        </w:r>
        <w:r w:rsidR="00BE68B1" w:rsidRPr="009E7DEF" w:rsidDel="006502E6">
          <w:rPr>
            <w:lang w:val="en-US"/>
          </w:rPr>
          <w:delText xml:space="preserve"> up until 31/12/201</w:delText>
        </w:r>
        <w:r w:rsidR="003442EC" w:rsidRPr="009E7DEF" w:rsidDel="006502E6">
          <w:rPr>
            <w:lang w:val="en-US"/>
          </w:rPr>
          <w:delText>7</w:delText>
        </w:r>
        <w:r w:rsidR="0002534D" w:rsidRPr="009E7DEF" w:rsidDel="006502E6">
          <w:rPr>
            <w:lang w:val="en-US"/>
          </w:rPr>
          <w:delText>.</w:delText>
        </w:r>
        <w:r w:rsidR="00E65C5B" w:rsidRPr="009E7DEF" w:rsidDel="006502E6">
          <w:rPr>
            <w:rStyle w:val="FootnoteReference"/>
            <w:lang w:val="en-US"/>
          </w:rPr>
          <w:footnoteReference w:id="29"/>
        </w:r>
      </w:del>
    </w:p>
    <w:p w14:paraId="58959EE4" w14:textId="775DD9EF" w:rsidR="004D1FC9" w:rsidRPr="006B36D6" w:rsidDel="006502E6" w:rsidRDefault="004D1FC9" w:rsidP="00C40082">
      <w:pPr>
        <w:rPr>
          <w:del w:id="704" w:author="Szymon Mikolajczyk" w:date="2018-10-18T11:03:00Z"/>
          <w:lang w:val="en-US"/>
        </w:rPr>
      </w:pPr>
    </w:p>
    <w:p w14:paraId="7EFD7C6C" w14:textId="77777777" w:rsidR="004D1FC9" w:rsidRPr="00E938A5" w:rsidRDefault="004D1FC9" w:rsidP="004D1FC9">
      <w:r w:rsidRPr="00E938A5">
        <w:rPr>
          <w:rStyle w:val="Strong"/>
          <w:u w:val="single"/>
        </w:rPr>
        <w:t>Operational rate</w:t>
      </w:r>
    </w:p>
    <w:p w14:paraId="5D9B3524" w14:textId="77777777" w:rsidR="006E5AF1" w:rsidRPr="006B36D6" w:rsidRDefault="004D1FC9" w:rsidP="00C40082">
      <w:pPr>
        <w:rPr>
          <w:lang w:val="en-US"/>
        </w:rPr>
      </w:pPr>
      <w:r w:rsidRPr="00E938A5">
        <w:rPr>
          <w:lang w:val="en-US"/>
        </w:rPr>
        <w:t xml:space="preserve">The operational rate is determined to adjust the calculated emission reductions for the emission reductions that are avoided due to non-operational days of the biodigesters implemented under the VPA. </w:t>
      </w:r>
      <w:r w:rsidR="006E5AF1" w:rsidRPr="00E938A5">
        <w:rPr>
          <w:lang w:val="en-US"/>
        </w:rPr>
        <w:t xml:space="preserve">As per IDBP programme requirements, any issues relating to </w:t>
      </w:r>
      <w:r w:rsidR="00050B30" w:rsidRPr="00E938A5">
        <w:rPr>
          <w:lang w:val="en-US"/>
        </w:rPr>
        <w:t xml:space="preserve">malfunctioning </w:t>
      </w:r>
      <w:r w:rsidR="006E5AF1" w:rsidRPr="00E938A5">
        <w:rPr>
          <w:lang w:val="en-US"/>
        </w:rPr>
        <w:t xml:space="preserve">biodigester shall be reported and fixed by the regional constructing companies within two weeks at most. In most cases, problems reported by households are fixed within the first week due to masons being locally available. For conservativeness, however, this MR assumes a full two-week </w:t>
      </w:r>
      <w:r w:rsidR="00050B30" w:rsidRPr="00E938A5">
        <w:rPr>
          <w:lang w:val="en-US"/>
        </w:rPr>
        <w:t xml:space="preserve">malfunctioning </w:t>
      </w:r>
      <w:r w:rsidR="006E5AF1" w:rsidRPr="00E938A5">
        <w:rPr>
          <w:lang w:val="en-US"/>
        </w:rPr>
        <w:t>period for the determination of the final emission reductions.</w:t>
      </w:r>
      <w:r w:rsidR="006E5AF1" w:rsidRPr="006B36D6">
        <w:rPr>
          <w:lang w:val="en-US"/>
        </w:rPr>
        <w:t xml:space="preserve"> </w:t>
      </w:r>
    </w:p>
    <w:p w14:paraId="2652944D" w14:textId="77777777" w:rsidR="006E5AF1" w:rsidRPr="006B36D6" w:rsidRDefault="006E5AF1" w:rsidP="00C40082">
      <w:pPr>
        <w:rPr>
          <w:lang w:val="en-US"/>
        </w:rPr>
      </w:pPr>
    </w:p>
    <w:p w14:paraId="491008DE" w14:textId="607E97F2" w:rsidR="00334F24" w:rsidRPr="006B36D6" w:rsidRDefault="00133C9E" w:rsidP="00334F24">
      <w:pPr>
        <w:rPr>
          <w:lang w:val="en-US"/>
        </w:rPr>
      </w:pPr>
      <w:r w:rsidRPr="001871BC">
        <w:rPr>
          <w:lang w:val="en-US"/>
        </w:rPr>
        <w:t xml:space="preserve">The IDBP database reveals that throughout </w:t>
      </w:r>
      <w:r w:rsidR="007A3EC6" w:rsidRPr="001871BC">
        <w:rPr>
          <w:lang w:val="en-US"/>
        </w:rPr>
        <w:t>MP</w:t>
      </w:r>
      <w:r w:rsidR="00945C6F">
        <w:rPr>
          <w:lang w:val="en-US"/>
        </w:rPr>
        <w:t>I</w:t>
      </w:r>
      <w:r w:rsidRPr="001871BC">
        <w:rPr>
          <w:lang w:val="en-US"/>
        </w:rPr>
        <w:t xml:space="preserve">, a total of </w:t>
      </w:r>
      <w:r w:rsidR="00945C6F">
        <w:rPr>
          <w:lang w:val="en-US"/>
        </w:rPr>
        <w:t>3</w:t>
      </w:r>
      <w:r w:rsidR="008D2A34" w:rsidRPr="001871BC">
        <w:rPr>
          <w:lang w:val="en-US"/>
        </w:rPr>
        <w:t xml:space="preserve"> </w:t>
      </w:r>
      <w:r w:rsidRPr="001871BC">
        <w:rPr>
          <w:lang w:val="en-US"/>
        </w:rPr>
        <w:t>households report</w:t>
      </w:r>
      <w:r w:rsidR="00651D8D">
        <w:rPr>
          <w:lang w:val="en-US"/>
        </w:rPr>
        <w:t>ed</w:t>
      </w:r>
      <w:r w:rsidRPr="001871BC">
        <w:rPr>
          <w:lang w:val="en-US"/>
        </w:rPr>
        <w:t xml:space="preserve"> non-functioning of their biodigester.</w:t>
      </w:r>
      <w:r w:rsidR="008D2A34" w:rsidRPr="001871BC">
        <w:rPr>
          <w:rStyle w:val="FootnoteReference"/>
          <w:lang w:val="en-US"/>
        </w:rPr>
        <w:footnoteReference w:id="30"/>
      </w:r>
      <w:r w:rsidRPr="001871BC">
        <w:rPr>
          <w:lang w:val="en-US"/>
        </w:rPr>
        <w:t xml:space="preserve"> Assuming a total of </w:t>
      </w:r>
      <w:r w:rsidR="00B9746B" w:rsidRPr="001871BC">
        <w:rPr>
          <w:lang w:val="en-US"/>
        </w:rPr>
        <w:t xml:space="preserve">15 </w:t>
      </w:r>
      <w:r w:rsidRPr="001871BC">
        <w:rPr>
          <w:lang w:val="en-US"/>
        </w:rPr>
        <w:t>non-operational days for each household</w:t>
      </w:r>
      <w:r w:rsidR="002A1556" w:rsidRPr="001871BC">
        <w:rPr>
          <w:rStyle w:val="FootnoteReference"/>
          <w:lang w:val="en-US"/>
        </w:rPr>
        <w:footnoteReference w:id="31"/>
      </w:r>
      <w:r w:rsidRPr="001871BC">
        <w:rPr>
          <w:lang w:val="en-US"/>
        </w:rPr>
        <w:t xml:space="preserve"> for the purpose of calculating the missed emission reductions, this amounts to a total of </w:t>
      </w:r>
      <w:r w:rsidR="00A0777B" w:rsidRPr="001871BC">
        <w:rPr>
          <w:lang w:val="en-US"/>
        </w:rPr>
        <w:t>(</w:t>
      </w:r>
      <w:r w:rsidR="00CC6AF2">
        <w:rPr>
          <w:lang w:val="en-US"/>
        </w:rPr>
        <w:t>3</w:t>
      </w:r>
      <w:r w:rsidR="00A0777B" w:rsidRPr="001871BC">
        <w:rPr>
          <w:lang w:val="en-US"/>
        </w:rPr>
        <w:t xml:space="preserve">*15=) </w:t>
      </w:r>
      <w:r w:rsidR="00CC6AF2">
        <w:rPr>
          <w:lang w:val="en-US"/>
        </w:rPr>
        <w:t>45</w:t>
      </w:r>
      <w:r w:rsidRPr="001871BC">
        <w:rPr>
          <w:lang w:val="en-US"/>
        </w:rPr>
        <w:t xml:space="preserve"> non-operational days, or </w:t>
      </w:r>
      <w:r w:rsidR="00CC6AF2">
        <w:rPr>
          <w:lang w:val="en-US"/>
        </w:rPr>
        <w:t>0.12</w:t>
      </w:r>
      <w:r w:rsidRPr="001871BC">
        <w:rPr>
          <w:lang w:val="en-US"/>
        </w:rPr>
        <w:t xml:space="preserve"> non-operational years</w:t>
      </w:r>
      <w:r w:rsidR="006E5AF1" w:rsidRPr="001871BC">
        <w:rPr>
          <w:lang w:val="en-US"/>
        </w:rPr>
        <w:t xml:space="preserve">. </w:t>
      </w:r>
      <w:r w:rsidR="002C62EA" w:rsidRPr="001871BC">
        <w:rPr>
          <w:lang w:val="en-US"/>
        </w:rPr>
        <w:t xml:space="preserve">Given </w:t>
      </w:r>
      <w:r w:rsidR="004E16C0">
        <w:t>1,990</w:t>
      </w:r>
      <w:r w:rsidR="00014D4C" w:rsidRPr="001871BC">
        <w:rPr>
          <w:lang w:val="en-US"/>
        </w:rPr>
        <w:t xml:space="preserve"> </w:t>
      </w:r>
      <w:r w:rsidR="002C62EA" w:rsidRPr="001871BC">
        <w:rPr>
          <w:lang w:val="en-US"/>
        </w:rPr>
        <w:t>units installed, this amounts to (</w:t>
      </w:r>
      <w:r w:rsidR="00CC6AF2">
        <w:rPr>
          <w:lang w:val="en-US"/>
        </w:rPr>
        <w:t>45</w:t>
      </w:r>
      <w:r w:rsidR="002C62EA" w:rsidRPr="001871BC">
        <w:rPr>
          <w:lang w:val="en-US"/>
        </w:rPr>
        <w:t>/</w:t>
      </w:r>
      <w:r w:rsidR="004E16C0">
        <w:t>1,990</w:t>
      </w:r>
      <w:r w:rsidR="002C62EA" w:rsidRPr="001871BC">
        <w:rPr>
          <w:lang w:val="en-US"/>
        </w:rPr>
        <w:t>=) 0.</w:t>
      </w:r>
      <w:r w:rsidR="00CC6AF2">
        <w:rPr>
          <w:lang w:val="en-US"/>
        </w:rPr>
        <w:t>020</w:t>
      </w:r>
      <w:r w:rsidR="002C62EA" w:rsidRPr="001871BC">
        <w:rPr>
          <w:lang w:val="en-US"/>
        </w:rPr>
        <w:t xml:space="preserve"> days per unit, on average.</w:t>
      </w:r>
      <w:r w:rsidR="002C62EA" w:rsidRPr="001871BC">
        <w:rPr>
          <w:rStyle w:val="FootnoteReference"/>
          <w:lang w:val="en-US"/>
        </w:rPr>
        <w:footnoteReference w:id="32"/>
      </w:r>
      <w:r w:rsidR="006E5AF1" w:rsidRPr="001871BC">
        <w:rPr>
          <w:lang w:val="en-US"/>
        </w:rPr>
        <w:t xml:space="preserve"> This amount </w:t>
      </w:r>
      <w:r w:rsidR="008C4008" w:rsidRPr="001871BC">
        <w:rPr>
          <w:lang w:val="en-US"/>
        </w:rPr>
        <w:t>has been accordingly subtracted from the emission reduction calculation.</w:t>
      </w:r>
      <w:r w:rsidR="008C4008" w:rsidRPr="001871BC">
        <w:rPr>
          <w:rStyle w:val="FootnoteReference"/>
          <w:lang w:val="en-US"/>
        </w:rPr>
        <w:footnoteReference w:id="33"/>
      </w:r>
    </w:p>
    <w:p w14:paraId="0730FDA6" w14:textId="77777777" w:rsidR="001D7B1C" w:rsidRPr="006B36D6" w:rsidRDefault="00C12C1E" w:rsidP="00AF1562">
      <w:pPr>
        <w:pStyle w:val="Heading3"/>
        <w:rPr>
          <w:lang w:val="en-US"/>
        </w:rPr>
      </w:pPr>
      <w:bookmarkStart w:id="713" w:name="_Toc478050171"/>
      <w:r w:rsidRPr="006B36D6">
        <w:rPr>
          <w:lang w:val="en-US"/>
        </w:rPr>
        <w:t>3.</w:t>
      </w:r>
      <w:r w:rsidR="001B2A06" w:rsidRPr="006B36D6">
        <w:rPr>
          <w:lang w:val="en-US"/>
        </w:rPr>
        <w:t>1.1</w:t>
      </w:r>
      <w:r w:rsidRPr="006B36D6">
        <w:rPr>
          <w:lang w:val="en-US"/>
        </w:rPr>
        <w:tab/>
      </w:r>
      <w:r w:rsidR="001D7B1C" w:rsidRPr="006B36D6">
        <w:rPr>
          <w:lang w:val="en-US"/>
        </w:rPr>
        <w:t>Parameters monitored and not monitored</w:t>
      </w:r>
      <w:bookmarkEnd w:id="713"/>
    </w:p>
    <w:p w14:paraId="7D7F8A57" w14:textId="77777777" w:rsidR="001D7B1C" w:rsidRPr="006B36D6" w:rsidRDefault="001D7B1C">
      <w:pPr>
        <w:spacing w:line="240" w:lineRule="auto"/>
        <w:jc w:val="left"/>
        <w:rPr>
          <w:b/>
          <w:bCs/>
          <w:sz w:val="18"/>
          <w:szCs w:val="18"/>
        </w:rPr>
      </w:pPr>
    </w:p>
    <w:p w14:paraId="20EB1EEC" w14:textId="354DD900" w:rsidR="00343A9B" w:rsidRPr="006B36D6" w:rsidRDefault="00343A9B" w:rsidP="00343A9B">
      <w:pPr>
        <w:pStyle w:val="Caption"/>
      </w:pPr>
      <w:r w:rsidRPr="002442A7">
        <w:t xml:space="preserve">Table </w:t>
      </w:r>
      <w:r w:rsidR="0014520D" w:rsidRPr="002442A7">
        <w:fldChar w:fldCharType="begin"/>
      </w:r>
      <w:r w:rsidRPr="002442A7">
        <w:instrText xml:space="preserve"> SEQ Table \* ARABIC </w:instrText>
      </w:r>
      <w:r w:rsidR="0014520D" w:rsidRPr="002442A7">
        <w:fldChar w:fldCharType="separate"/>
      </w:r>
      <w:r w:rsidR="006502E6">
        <w:rPr>
          <w:noProof/>
        </w:rPr>
        <w:t>16</w:t>
      </w:r>
      <w:r w:rsidR="0014520D" w:rsidRPr="002442A7">
        <w:fldChar w:fldCharType="end"/>
      </w:r>
      <w:r w:rsidRPr="002442A7">
        <w:t xml:space="preserve">: Parameters monitored as per </w:t>
      </w:r>
      <w:r w:rsidR="00B05050" w:rsidRPr="002442A7">
        <w:t xml:space="preserve">VPA-DD </w:t>
      </w:r>
      <w:r w:rsidRPr="002442A7">
        <w:t xml:space="preserve">section </w:t>
      </w:r>
      <w:r w:rsidR="00B05050" w:rsidRPr="002442A7">
        <w:t>B 6.1</w:t>
      </w:r>
    </w:p>
    <w:tbl>
      <w:tblPr>
        <w:tblStyle w:val="TableGrid"/>
        <w:tblW w:w="5000" w:type="pct"/>
        <w:tblLayout w:type="fixed"/>
        <w:tblLook w:val="04A0" w:firstRow="1" w:lastRow="0" w:firstColumn="1" w:lastColumn="0" w:noHBand="0" w:noVBand="1"/>
      </w:tblPr>
      <w:tblGrid>
        <w:gridCol w:w="1181"/>
        <w:gridCol w:w="1136"/>
        <w:gridCol w:w="2202"/>
        <w:gridCol w:w="1373"/>
        <w:gridCol w:w="45"/>
        <w:gridCol w:w="1273"/>
        <w:gridCol w:w="2120"/>
      </w:tblGrid>
      <w:tr w:rsidR="00AB175F" w:rsidRPr="00651D8D" w14:paraId="3841B23F" w14:textId="77777777" w:rsidTr="00651D8D">
        <w:trPr>
          <w:cnfStyle w:val="100000000000" w:firstRow="1" w:lastRow="0" w:firstColumn="0" w:lastColumn="0" w:oddVBand="0" w:evenVBand="0" w:oddHBand="0" w:evenHBand="0" w:firstRowFirstColumn="0" w:firstRowLastColumn="0" w:lastRowFirstColumn="0" w:lastRowLastColumn="0"/>
        </w:trPr>
        <w:tc>
          <w:tcPr>
            <w:tcW w:w="633" w:type="pct"/>
            <w:shd w:val="clear" w:color="auto" w:fill="A6A6A6" w:themeFill="background1" w:themeFillShade="A6"/>
            <w:hideMark/>
          </w:tcPr>
          <w:p w14:paraId="770E0C30" w14:textId="77777777" w:rsidR="00AB175F" w:rsidRPr="00651D8D" w:rsidRDefault="00AB175F" w:rsidP="00E87B13">
            <w:pPr>
              <w:spacing w:line="240" w:lineRule="auto"/>
              <w:jc w:val="left"/>
              <w:rPr>
                <w:bCs/>
                <w:color w:val="000000"/>
                <w:sz w:val="20"/>
                <w:szCs w:val="20"/>
                <w:lang w:eastAsia="en-GB"/>
              </w:rPr>
            </w:pPr>
            <w:r w:rsidRPr="00651D8D">
              <w:rPr>
                <w:bCs/>
                <w:color w:val="000000"/>
                <w:sz w:val="20"/>
                <w:szCs w:val="20"/>
                <w:lang w:eastAsia="en-GB" w:bidi="en-US"/>
              </w:rPr>
              <w:t>Parameter</w:t>
            </w:r>
          </w:p>
        </w:tc>
        <w:tc>
          <w:tcPr>
            <w:tcW w:w="609" w:type="pct"/>
            <w:shd w:val="clear" w:color="auto" w:fill="A6A6A6" w:themeFill="background1" w:themeFillShade="A6"/>
            <w:hideMark/>
          </w:tcPr>
          <w:p w14:paraId="70F68013" w14:textId="77777777" w:rsidR="00AB175F" w:rsidRPr="00651D8D" w:rsidRDefault="00AB175F" w:rsidP="00E87B13">
            <w:pPr>
              <w:spacing w:line="240" w:lineRule="auto"/>
              <w:jc w:val="left"/>
              <w:rPr>
                <w:bCs/>
                <w:color w:val="000000"/>
                <w:sz w:val="20"/>
                <w:szCs w:val="20"/>
                <w:lang w:eastAsia="en-GB"/>
              </w:rPr>
            </w:pPr>
            <w:r w:rsidRPr="00651D8D">
              <w:rPr>
                <w:bCs/>
                <w:color w:val="000000"/>
                <w:sz w:val="20"/>
                <w:szCs w:val="20"/>
                <w:lang w:eastAsia="en-GB" w:bidi="en-US"/>
              </w:rPr>
              <w:t>Data unit</w:t>
            </w:r>
          </w:p>
        </w:tc>
        <w:tc>
          <w:tcPr>
            <w:tcW w:w="1180" w:type="pct"/>
            <w:shd w:val="clear" w:color="auto" w:fill="A6A6A6" w:themeFill="background1" w:themeFillShade="A6"/>
            <w:hideMark/>
          </w:tcPr>
          <w:p w14:paraId="3B9C55CF" w14:textId="77777777" w:rsidR="00AB175F" w:rsidRPr="00651D8D" w:rsidRDefault="00AB175F" w:rsidP="00E87B13">
            <w:pPr>
              <w:spacing w:line="240" w:lineRule="auto"/>
              <w:jc w:val="left"/>
              <w:rPr>
                <w:bCs/>
                <w:color w:val="000000"/>
                <w:sz w:val="20"/>
                <w:szCs w:val="20"/>
                <w:lang w:eastAsia="en-GB"/>
              </w:rPr>
            </w:pPr>
            <w:r w:rsidRPr="00651D8D">
              <w:rPr>
                <w:bCs/>
                <w:color w:val="000000"/>
                <w:sz w:val="20"/>
                <w:szCs w:val="20"/>
                <w:lang w:eastAsia="en-GB" w:bidi="en-US"/>
              </w:rPr>
              <w:t>Description</w:t>
            </w:r>
          </w:p>
        </w:tc>
        <w:tc>
          <w:tcPr>
            <w:tcW w:w="1442" w:type="pct"/>
            <w:gridSpan w:val="3"/>
            <w:shd w:val="clear" w:color="auto" w:fill="A6A6A6" w:themeFill="background1" w:themeFillShade="A6"/>
            <w:hideMark/>
          </w:tcPr>
          <w:p w14:paraId="7794B83E" w14:textId="77777777" w:rsidR="00AB175F" w:rsidRPr="00651D8D" w:rsidRDefault="00AB175F" w:rsidP="00E87B13">
            <w:pPr>
              <w:spacing w:line="240" w:lineRule="auto"/>
              <w:jc w:val="left"/>
              <w:rPr>
                <w:bCs/>
                <w:color w:val="000000"/>
                <w:sz w:val="20"/>
                <w:szCs w:val="20"/>
                <w:lang w:eastAsia="en-GB"/>
              </w:rPr>
            </w:pPr>
            <w:r w:rsidRPr="00651D8D">
              <w:rPr>
                <w:bCs/>
                <w:color w:val="000000"/>
                <w:sz w:val="20"/>
                <w:szCs w:val="20"/>
                <w:lang w:eastAsia="en-GB" w:bidi="en-US"/>
              </w:rPr>
              <w:t>Applied value</w:t>
            </w:r>
          </w:p>
        </w:tc>
        <w:tc>
          <w:tcPr>
            <w:tcW w:w="1136" w:type="pct"/>
            <w:shd w:val="clear" w:color="auto" w:fill="A6A6A6" w:themeFill="background1" w:themeFillShade="A6"/>
            <w:hideMark/>
          </w:tcPr>
          <w:p w14:paraId="1F6D1EC2" w14:textId="77777777" w:rsidR="00AB175F" w:rsidRPr="00651D8D" w:rsidRDefault="00AB175F" w:rsidP="00E87B13">
            <w:pPr>
              <w:spacing w:line="240" w:lineRule="auto"/>
              <w:jc w:val="left"/>
              <w:rPr>
                <w:bCs/>
                <w:color w:val="000000"/>
                <w:sz w:val="20"/>
                <w:szCs w:val="20"/>
                <w:lang w:eastAsia="en-GB"/>
              </w:rPr>
            </w:pPr>
            <w:r w:rsidRPr="00651D8D">
              <w:rPr>
                <w:bCs/>
                <w:color w:val="000000"/>
                <w:sz w:val="20"/>
                <w:szCs w:val="20"/>
                <w:lang w:eastAsia="en-GB" w:bidi="en-US"/>
              </w:rPr>
              <w:t>Source</w:t>
            </w:r>
          </w:p>
        </w:tc>
      </w:tr>
      <w:tr w:rsidR="00AB175F" w:rsidRPr="006B36D6" w14:paraId="2E88FFFF" w14:textId="77777777" w:rsidTr="00E87B13">
        <w:tc>
          <w:tcPr>
            <w:tcW w:w="633" w:type="pct"/>
          </w:tcPr>
          <w:p w14:paraId="4B5FF673" w14:textId="77777777" w:rsidR="00AB175F" w:rsidRPr="006B36D6" w:rsidRDefault="00AB175F" w:rsidP="00E87B13">
            <w:pPr>
              <w:spacing w:line="240" w:lineRule="auto"/>
              <w:jc w:val="left"/>
              <w:rPr>
                <w:b/>
                <w:color w:val="000000"/>
                <w:sz w:val="20"/>
                <w:szCs w:val="20"/>
                <w:lang w:eastAsia="en-GB"/>
              </w:rPr>
            </w:pPr>
            <w:r w:rsidRPr="006B36D6">
              <w:rPr>
                <w:b/>
                <w:color w:val="000000"/>
                <w:sz w:val="20"/>
                <w:szCs w:val="20"/>
                <w:lang w:eastAsia="en-GB"/>
              </w:rPr>
              <w:t>U</w:t>
            </w:r>
            <w:r w:rsidRPr="006B36D6">
              <w:rPr>
                <w:b/>
                <w:color w:val="000000"/>
                <w:sz w:val="20"/>
                <w:szCs w:val="20"/>
                <w:vertAlign w:val="subscript"/>
                <w:lang w:eastAsia="en-GB"/>
              </w:rPr>
              <w:t>p1,y</w:t>
            </w:r>
          </w:p>
        </w:tc>
        <w:tc>
          <w:tcPr>
            <w:tcW w:w="609" w:type="pct"/>
          </w:tcPr>
          <w:p w14:paraId="3B7E7245" w14:textId="77777777" w:rsidR="00AB175F" w:rsidRPr="006B36D6" w:rsidRDefault="00AB175F" w:rsidP="00E87B13">
            <w:pPr>
              <w:spacing w:line="240" w:lineRule="auto"/>
              <w:jc w:val="left"/>
              <w:rPr>
                <w:color w:val="000000"/>
                <w:sz w:val="20"/>
                <w:szCs w:val="20"/>
                <w:lang w:eastAsia="en-GB"/>
              </w:rPr>
            </w:pPr>
            <w:r w:rsidRPr="006B36D6">
              <w:rPr>
                <w:color w:val="000000"/>
                <w:sz w:val="20"/>
                <w:szCs w:val="20"/>
                <w:lang w:eastAsia="en-GB"/>
              </w:rPr>
              <w:t>fraction</w:t>
            </w:r>
          </w:p>
        </w:tc>
        <w:tc>
          <w:tcPr>
            <w:tcW w:w="1180" w:type="pct"/>
          </w:tcPr>
          <w:p w14:paraId="7CF28865" w14:textId="77777777" w:rsidR="00AB175F" w:rsidRPr="006B36D6" w:rsidRDefault="00AB175F" w:rsidP="00E87B13">
            <w:pPr>
              <w:spacing w:line="240" w:lineRule="auto"/>
              <w:jc w:val="left"/>
              <w:rPr>
                <w:color w:val="000000"/>
                <w:sz w:val="20"/>
                <w:szCs w:val="20"/>
                <w:lang w:eastAsia="en-GB"/>
              </w:rPr>
            </w:pPr>
            <w:r w:rsidRPr="006B36D6">
              <w:rPr>
                <w:sz w:val="20"/>
                <w:szCs w:val="20"/>
              </w:rPr>
              <w:t>Cumulative usage rate for technologies in project scenario p1 in year y, based on cumulative adoption rate and drop off rate (fraction)</w:t>
            </w:r>
          </w:p>
        </w:tc>
        <w:tc>
          <w:tcPr>
            <w:tcW w:w="1442" w:type="pct"/>
            <w:gridSpan w:val="3"/>
            <w:noWrap/>
          </w:tcPr>
          <w:p w14:paraId="7F6787E5" w14:textId="719A8168" w:rsidR="00AB175F" w:rsidRPr="00A7719E" w:rsidRDefault="00EC394B" w:rsidP="00CC6AF2">
            <w:pPr>
              <w:spacing w:line="240" w:lineRule="auto"/>
              <w:jc w:val="left"/>
              <w:rPr>
                <w:sz w:val="20"/>
                <w:szCs w:val="20"/>
                <w:lang w:val="en-US"/>
              </w:rPr>
            </w:pPr>
            <w:del w:id="714" w:author="Szymon Mikolajczyk" w:date="2018-10-18T11:06:00Z">
              <w:r w:rsidRPr="00EC394B" w:rsidDel="006502E6">
                <w:rPr>
                  <w:b/>
                  <w:sz w:val="20"/>
                  <w:szCs w:val="20"/>
                  <w:lang w:val="en-US"/>
                </w:rPr>
                <w:delText>100</w:delText>
              </w:r>
            </w:del>
            <w:ins w:id="715" w:author="Szymon Mikolajczyk" w:date="2018-10-18T11:06:00Z">
              <w:r w:rsidR="006502E6">
                <w:rPr>
                  <w:b/>
                  <w:sz w:val="20"/>
                  <w:szCs w:val="20"/>
                  <w:lang w:val="en-US"/>
                </w:rPr>
                <w:t>90</w:t>
              </w:r>
            </w:ins>
            <w:r w:rsidR="00AB175F" w:rsidRPr="00EC394B">
              <w:rPr>
                <w:b/>
                <w:sz w:val="20"/>
                <w:szCs w:val="20"/>
                <w:lang w:val="en-US"/>
              </w:rPr>
              <w:t>.</w:t>
            </w:r>
            <w:r w:rsidR="00CC6AF2" w:rsidRPr="00EC394B">
              <w:rPr>
                <w:b/>
                <w:sz w:val="20"/>
                <w:szCs w:val="20"/>
                <w:lang w:val="en-US"/>
              </w:rPr>
              <w:t>0</w:t>
            </w:r>
            <w:r w:rsidR="00A7719E" w:rsidRPr="00EC394B">
              <w:rPr>
                <w:b/>
                <w:sz w:val="20"/>
                <w:szCs w:val="20"/>
                <w:lang w:val="en-US"/>
              </w:rPr>
              <w:t>0</w:t>
            </w:r>
            <w:r w:rsidR="00AB175F" w:rsidRPr="00EC394B">
              <w:rPr>
                <w:b/>
                <w:sz w:val="20"/>
                <w:szCs w:val="20"/>
                <w:lang w:val="en-US"/>
              </w:rPr>
              <w:t>%</w:t>
            </w:r>
          </w:p>
        </w:tc>
        <w:tc>
          <w:tcPr>
            <w:tcW w:w="1136" w:type="pct"/>
          </w:tcPr>
          <w:p w14:paraId="41D54A1D" w14:textId="7019C319" w:rsidR="00AB175F" w:rsidRPr="00A7719E" w:rsidRDefault="00A7719E" w:rsidP="006502E6">
            <w:pPr>
              <w:spacing w:line="240" w:lineRule="auto"/>
              <w:jc w:val="left"/>
              <w:rPr>
                <w:color w:val="000000"/>
                <w:sz w:val="20"/>
                <w:szCs w:val="20"/>
                <w:lang w:eastAsia="en-GB"/>
              </w:rPr>
            </w:pPr>
            <w:r w:rsidRPr="00592F11">
              <w:rPr>
                <w:sz w:val="20"/>
                <w:szCs w:val="20"/>
                <w:lang w:val="en-US"/>
              </w:rPr>
              <w:t>“20180407 BUS 2018 Tabulation JRI” sheet “BUS</w:t>
            </w:r>
            <w:r w:rsidRPr="00A7719E">
              <w:rPr>
                <w:sz w:val="20"/>
                <w:szCs w:val="20"/>
                <w:lang w:val="en-US"/>
              </w:rPr>
              <w:t xml:space="preserve">” cell </w:t>
            </w:r>
            <w:del w:id="716" w:author="Szymon Mikolajczyk" w:date="2018-10-18T11:06:00Z">
              <w:r w:rsidR="00EC394B" w:rsidDel="006502E6">
                <w:rPr>
                  <w:sz w:val="20"/>
                  <w:szCs w:val="20"/>
                  <w:lang w:val="en-US"/>
                </w:rPr>
                <w:delText>H232</w:delText>
              </w:r>
            </w:del>
            <w:ins w:id="717" w:author="Szymon Mikolajczyk" w:date="2018-10-18T11:06:00Z">
              <w:r w:rsidR="006502E6">
                <w:rPr>
                  <w:sz w:val="20"/>
                  <w:szCs w:val="20"/>
                  <w:lang w:val="en-US"/>
                </w:rPr>
                <w:t>H233</w:t>
              </w:r>
            </w:ins>
          </w:p>
        </w:tc>
      </w:tr>
      <w:tr w:rsidR="00AB175F" w:rsidRPr="006B36D6" w14:paraId="47D67DF0" w14:textId="77777777" w:rsidTr="00E87B13">
        <w:tc>
          <w:tcPr>
            <w:tcW w:w="633" w:type="pct"/>
          </w:tcPr>
          <w:p w14:paraId="58D19BB9" w14:textId="77777777" w:rsidR="00AB175F" w:rsidRPr="006B36D6" w:rsidRDefault="00AB175F" w:rsidP="00E87B13">
            <w:pPr>
              <w:spacing w:line="240" w:lineRule="auto"/>
              <w:jc w:val="left"/>
              <w:rPr>
                <w:b/>
                <w:color w:val="000000"/>
                <w:sz w:val="20"/>
                <w:szCs w:val="20"/>
                <w:lang w:eastAsia="en-GB"/>
              </w:rPr>
            </w:pPr>
            <w:r w:rsidRPr="006B36D6">
              <w:rPr>
                <w:b/>
                <w:color w:val="000000"/>
                <w:sz w:val="20"/>
                <w:szCs w:val="20"/>
                <w:lang w:eastAsia="en-GB"/>
              </w:rPr>
              <w:t>N</w:t>
            </w:r>
            <w:r w:rsidRPr="006B36D6">
              <w:rPr>
                <w:b/>
                <w:color w:val="000000"/>
                <w:sz w:val="20"/>
                <w:szCs w:val="20"/>
                <w:vertAlign w:val="subscript"/>
                <w:lang w:eastAsia="en-GB"/>
              </w:rPr>
              <w:t>p1,y</w:t>
            </w:r>
          </w:p>
        </w:tc>
        <w:tc>
          <w:tcPr>
            <w:tcW w:w="609" w:type="pct"/>
          </w:tcPr>
          <w:p w14:paraId="7C4FE9FC" w14:textId="77777777" w:rsidR="00AB175F" w:rsidRPr="006B36D6" w:rsidRDefault="00AB175F" w:rsidP="00E87B13">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20D06A53" w14:textId="77777777" w:rsidR="00AB175F" w:rsidRPr="00A7719E" w:rsidRDefault="00AB175F" w:rsidP="00E87B13">
            <w:pPr>
              <w:autoSpaceDE w:val="0"/>
              <w:autoSpaceDN w:val="0"/>
              <w:adjustRightInd w:val="0"/>
              <w:jc w:val="left"/>
              <w:rPr>
                <w:sz w:val="20"/>
                <w:szCs w:val="20"/>
                <w:lang w:val="en-US"/>
              </w:rPr>
            </w:pPr>
            <w:r w:rsidRPr="00A7719E">
              <w:rPr>
                <w:sz w:val="20"/>
                <w:szCs w:val="20"/>
                <w:lang w:val="en-US"/>
              </w:rPr>
              <w:t>Cumulative project operational rate included in the project</w:t>
            </w:r>
          </w:p>
          <w:p w14:paraId="768BBCB4" w14:textId="77777777" w:rsidR="00AB175F" w:rsidRPr="00A7719E" w:rsidRDefault="00AB175F" w:rsidP="00E87B13">
            <w:pPr>
              <w:jc w:val="left"/>
              <w:rPr>
                <w:sz w:val="20"/>
                <w:szCs w:val="20"/>
              </w:rPr>
            </w:pPr>
            <w:r w:rsidRPr="00A7719E">
              <w:rPr>
                <w:sz w:val="20"/>
                <w:szCs w:val="20"/>
                <w:lang w:val="en-US"/>
              </w:rPr>
              <w:t>database for project scenario p1 against baseline scenario b1 in year y</w:t>
            </w:r>
          </w:p>
        </w:tc>
        <w:tc>
          <w:tcPr>
            <w:tcW w:w="1442" w:type="pct"/>
            <w:gridSpan w:val="3"/>
            <w:noWrap/>
          </w:tcPr>
          <w:p w14:paraId="69D33B53" w14:textId="65B4E6E0" w:rsidR="00AB175F" w:rsidRPr="00A7719E" w:rsidRDefault="00CC6AF2" w:rsidP="006502E6">
            <w:pPr>
              <w:spacing w:line="240" w:lineRule="auto"/>
              <w:jc w:val="left"/>
              <w:rPr>
                <w:b/>
                <w:color w:val="000000"/>
                <w:sz w:val="20"/>
                <w:szCs w:val="20"/>
                <w:lang w:eastAsia="en-GB"/>
              </w:rPr>
            </w:pPr>
            <w:r>
              <w:rPr>
                <w:b/>
                <w:color w:val="000000"/>
                <w:sz w:val="20"/>
                <w:szCs w:val="20"/>
                <w:lang w:eastAsia="en-GB"/>
              </w:rPr>
              <w:t>1,</w:t>
            </w:r>
            <w:del w:id="718" w:author="Szymon Mikolajczyk" w:date="2018-10-18T11:07:00Z">
              <w:r w:rsidR="00A217C0" w:rsidDel="006502E6">
                <w:rPr>
                  <w:b/>
                  <w:color w:val="000000"/>
                  <w:sz w:val="20"/>
                  <w:szCs w:val="20"/>
                  <w:lang w:eastAsia="en-GB"/>
                </w:rPr>
                <w:delText>984</w:delText>
              </w:r>
            </w:del>
            <w:ins w:id="719" w:author="Szymon Mikolajczyk" w:date="2018-10-18T11:07:00Z">
              <w:r w:rsidR="006502E6">
                <w:rPr>
                  <w:b/>
                  <w:color w:val="000000"/>
                  <w:sz w:val="20"/>
                  <w:szCs w:val="20"/>
                  <w:lang w:eastAsia="en-GB"/>
                </w:rPr>
                <w:t>786</w:t>
              </w:r>
            </w:ins>
            <w:r w:rsidR="00AB175F" w:rsidRPr="00A7719E">
              <w:rPr>
                <w:rStyle w:val="FootnoteReference"/>
                <w:b/>
                <w:color w:val="000000"/>
                <w:sz w:val="20"/>
                <w:szCs w:val="20"/>
                <w:lang w:eastAsia="en-GB"/>
              </w:rPr>
              <w:footnoteReference w:id="34"/>
            </w:r>
          </w:p>
        </w:tc>
        <w:tc>
          <w:tcPr>
            <w:tcW w:w="1136" w:type="pct"/>
          </w:tcPr>
          <w:p w14:paraId="6797DBC2" w14:textId="5D8E509F" w:rsidR="00AB175F" w:rsidRPr="00A7719E" w:rsidRDefault="00A7719E" w:rsidP="00C4293F">
            <w:pPr>
              <w:spacing w:line="240" w:lineRule="auto"/>
              <w:jc w:val="left"/>
              <w:rPr>
                <w:color w:val="000000"/>
                <w:sz w:val="20"/>
                <w:szCs w:val="20"/>
                <w:lang w:eastAsia="en-GB"/>
              </w:rPr>
            </w:pPr>
            <w:r w:rsidRPr="00A7719E">
              <w:rPr>
                <w:color w:val="000000"/>
                <w:sz w:val="20"/>
                <w:szCs w:val="20"/>
                <w:lang w:eastAsia="en-GB" w:bidi="en-US"/>
              </w:rPr>
              <w:t>“</w:t>
            </w:r>
            <w:del w:id="725" w:author="Szymon Mikolajczyk" w:date="2018-10-18T11:11:00Z">
              <w:r w:rsidR="00ED6CDC" w:rsidRPr="00A7719E" w:rsidDel="00C4293F">
                <w:rPr>
                  <w:color w:val="000000"/>
                  <w:sz w:val="20"/>
                  <w:szCs w:val="20"/>
                  <w:lang w:eastAsia="en-GB" w:bidi="en-US"/>
                </w:rPr>
                <w:delText>20180</w:delText>
              </w:r>
              <w:r w:rsidR="00A11F9E" w:rsidDel="00C4293F">
                <w:rPr>
                  <w:color w:val="000000"/>
                  <w:sz w:val="20"/>
                  <w:szCs w:val="20"/>
                  <w:lang w:eastAsia="en-GB" w:bidi="en-US"/>
                </w:rPr>
                <w:delText>706</w:delText>
              </w:r>
              <w:r w:rsidR="00ED6CDC" w:rsidRPr="00A7719E" w:rsidDel="00C4293F">
                <w:rPr>
                  <w:color w:val="000000"/>
                  <w:sz w:val="20"/>
                  <w:szCs w:val="20"/>
                  <w:lang w:eastAsia="en-GB" w:bidi="en-US"/>
                </w:rPr>
                <w:delText xml:space="preserve"> </w:delText>
              </w:r>
            </w:del>
            <w:ins w:id="726" w:author="Szymon Mikolajczyk" w:date="2018-10-18T11:11:00Z">
              <w:r w:rsidR="00C4293F" w:rsidRPr="00A7719E">
                <w:rPr>
                  <w:color w:val="000000"/>
                  <w:sz w:val="20"/>
                  <w:szCs w:val="20"/>
                  <w:lang w:eastAsia="en-GB" w:bidi="en-US"/>
                </w:rPr>
                <w:t>2018</w:t>
              </w:r>
              <w:r w:rsidR="00C4293F">
                <w:rPr>
                  <w:color w:val="000000"/>
                  <w:sz w:val="20"/>
                  <w:szCs w:val="20"/>
                  <w:lang w:eastAsia="en-GB" w:bidi="en-US"/>
                </w:rPr>
                <w:t>1018</w:t>
              </w:r>
              <w:r w:rsidR="00C4293F" w:rsidRPr="00A7719E">
                <w:rPr>
                  <w:color w:val="000000"/>
                  <w:sz w:val="20"/>
                  <w:szCs w:val="20"/>
                  <w:lang w:eastAsia="en-GB" w:bidi="en-US"/>
                </w:rPr>
                <w:t xml:space="preserve"> </w:t>
              </w:r>
            </w:ins>
            <w:r w:rsidRPr="00A7719E">
              <w:rPr>
                <w:color w:val="000000"/>
                <w:sz w:val="20"/>
                <w:szCs w:val="20"/>
                <w:lang w:eastAsia="en-GB" w:bidi="en-US"/>
              </w:rPr>
              <w:t xml:space="preserve">ER Calculation VPA </w:t>
            </w:r>
            <w:r w:rsidR="00CC6AF2">
              <w:rPr>
                <w:color w:val="000000"/>
                <w:sz w:val="20"/>
                <w:szCs w:val="20"/>
                <w:lang w:eastAsia="en-GB" w:bidi="en-US"/>
              </w:rPr>
              <w:t>2</w:t>
            </w:r>
            <w:r w:rsidRPr="00A7719E">
              <w:rPr>
                <w:color w:val="000000"/>
                <w:sz w:val="20"/>
                <w:szCs w:val="20"/>
                <w:lang w:eastAsia="en-GB" w:bidi="en-US"/>
              </w:rPr>
              <w:t xml:space="preserve"> MP</w:t>
            </w:r>
            <w:r w:rsidR="00CC6AF2">
              <w:rPr>
                <w:color w:val="000000"/>
                <w:sz w:val="20"/>
                <w:szCs w:val="20"/>
                <w:lang w:eastAsia="en-GB" w:bidi="en-US"/>
              </w:rPr>
              <w:t>1</w:t>
            </w:r>
            <w:r w:rsidRPr="00A7719E">
              <w:rPr>
                <w:color w:val="000000"/>
                <w:sz w:val="20"/>
                <w:szCs w:val="20"/>
                <w:lang w:eastAsia="en-GB" w:bidi="en-US"/>
              </w:rPr>
              <w:t>_</w:t>
            </w:r>
            <w:del w:id="727" w:author="Szymon Mikolajczyk" w:date="2018-10-18T11:12:00Z">
              <w:r w:rsidR="00EC394B" w:rsidDel="00C4293F">
                <w:rPr>
                  <w:color w:val="000000"/>
                  <w:sz w:val="20"/>
                  <w:szCs w:val="20"/>
                  <w:lang w:eastAsia="en-GB" w:bidi="en-US"/>
                </w:rPr>
                <w:delText>v0</w:delText>
              </w:r>
              <w:r w:rsidR="00A11F9E" w:rsidDel="00C4293F">
                <w:rPr>
                  <w:color w:val="000000"/>
                  <w:sz w:val="20"/>
                  <w:szCs w:val="20"/>
                  <w:lang w:eastAsia="en-GB" w:bidi="en-US"/>
                </w:rPr>
                <w:delText>3</w:delText>
              </w:r>
            </w:del>
            <w:ins w:id="728" w:author="Szymon Mikolajczyk" w:date="2018-10-18T11:12:00Z">
              <w:r w:rsidR="00C4293F">
                <w:rPr>
                  <w:color w:val="000000"/>
                  <w:sz w:val="20"/>
                  <w:szCs w:val="20"/>
                  <w:lang w:eastAsia="en-GB" w:bidi="en-US"/>
                </w:rPr>
                <w:t>v0</w:t>
              </w:r>
              <w:r w:rsidR="00C4293F">
                <w:rPr>
                  <w:color w:val="000000"/>
                  <w:sz w:val="20"/>
                  <w:szCs w:val="20"/>
                  <w:lang w:eastAsia="en-GB" w:bidi="en-US"/>
                </w:rPr>
                <w:t>4</w:t>
              </w:r>
            </w:ins>
            <w:r w:rsidRPr="00A7719E">
              <w:rPr>
                <w:color w:val="000000"/>
                <w:sz w:val="20"/>
                <w:szCs w:val="20"/>
                <w:lang w:eastAsia="en-GB" w:bidi="en-US"/>
              </w:rPr>
              <w:t>” sheet GS VER 2018” cell E86</w:t>
            </w:r>
          </w:p>
        </w:tc>
      </w:tr>
      <w:tr w:rsidR="00AB175F" w:rsidRPr="006B36D6" w14:paraId="533AEE5C" w14:textId="77777777" w:rsidTr="00E87B13">
        <w:tc>
          <w:tcPr>
            <w:tcW w:w="633" w:type="pct"/>
          </w:tcPr>
          <w:p w14:paraId="0AAA3F93" w14:textId="77777777" w:rsidR="00AB175F" w:rsidRPr="006B36D6" w:rsidRDefault="00AB175F" w:rsidP="00E87B13">
            <w:pPr>
              <w:spacing w:line="240" w:lineRule="auto"/>
              <w:jc w:val="left"/>
              <w:rPr>
                <w:b/>
                <w:color w:val="000000"/>
                <w:sz w:val="20"/>
                <w:szCs w:val="20"/>
                <w:lang w:eastAsia="en-GB"/>
              </w:rPr>
            </w:pPr>
            <w:r w:rsidRPr="006B36D6">
              <w:rPr>
                <w:b/>
                <w:color w:val="000000"/>
                <w:sz w:val="20"/>
                <w:szCs w:val="20"/>
                <w:lang w:eastAsia="en-GB"/>
              </w:rPr>
              <w:lastRenderedPageBreak/>
              <w:t>No</w:t>
            </w:r>
            <w:r w:rsidRPr="006B36D6">
              <w:rPr>
                <w:b/>
                <w:color w:val="000000"/>
                <w:sz w:val="20"/>
                <w:szCs w:val="20"/>
                <w:vertAlign w:val="subscript"/>
                <w:lang w:eastAsia="en-GB"/>
              </w:rPr>
              <w:t>p1,y</w:t>
            </w:r>
          </w:p>
        </w:tc>
        <w:tc>
          <w:tcPr>
            <w:tcW w:w="609" w:type="pct"/>
          </w:tcPr>
          <w:p w14:paraId="4055A6A5" w14:textId="77777777" w:rsidR="00AB175F" w:rsidRPr="006B36D6" w:rsidRDefault="00AB175F" w:rsidP="00E87B13">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30E6E348" w14:textId="77777777" w:rsidR="00AB175F" w:rsidRPr="006B36D6" w:rsidRDefault="00AB175F" w:rsidP="00E87B13">
            <w:pPr>
              <w:autoSpaceDE w:val="0"/>
              <w:autoSpaceDN w:val="0"/>
              <w:adjustRightInd w:val="0"/>
              <w:jc w:val="left"/>
              <w:rPr>
                <w:sz w:val="20"/>
                <w:szCs w:val="20"/>
                <w:lang w:val="en-US"/>
              </w:rPr>
            </w:pPr>
            <w:r w:rsidRPr="006B36D6">
              <w:rPr>
                <w:sz w:val="20"/>
                <w:szCs w:val="20"/>
                <w:lang w:val="en-US"/>
              </w:rPr>
              <w:t>Cumulative number of project technologies included in the project</w:t>
            </w:r>
          </w:p>
          <w:p w14:paraId="24AA04BE" w14:textId="77777777" w:rsidR="00AB175F" w:rsidRPr="006B36D6" w:rsidRDefault="00AB175F" w:rsidP="00E87B13">
            <w:pPr>
              <w:spacing w:line="240" w:lineRule="auto"/>
              <w:jc w:val="left"/>
              <w:rPr>
                <w:color w:val="000000"/>
                <w:sz w:val="20"/>
                <w:szCs w:val="20"/>
                <w:lang w:eastAsia="en-GB"/>
              </w:rPr>
            </w:pPr>
            <w:r w:rsidRPr="006B36D6">
              <w:rPr>
                <w:sz w:val="20"/>
                <w:szCs w:val="20"/>
                <w:lang w:val="en-US"/>
              </w:rPr>
              <w:t>database for project scenario p1 in year y</w:t>
            </w:r>
          </w:p>
        </w:tc>
        <w:tc>
          <w:tcPr>
            <w:tcW w:w="1442" w:type="pct"/>
            <w:gridSpan w:val="3"/>
            <w:noWrap/>
          </w:tcPr>
          <w:p w14:paraId="2984C0B8" w14:textId="7E206913" w:rsidR="00AB175F" w:rsidRPr="006B36D6" w:rsidRDefault="004E16C0" w:rsidP="00014D4C">
            <w:pPr>
              <w:spacing w:line="240" w:lineRule="auto"/>
              <w:jc w:val="left"/>
              <w:rPr>
                <w:b/>
                <w:color w:val="000000"/>
                <w:sz w:val="20"/>
                <w:szCs w:val="20"/>
                <w:lang w:eastAsia="en-GB"/>
              </w:rPr>
            </w:pPr>
            <w:r>
              <w:rPr>
                <w:b/>
                <w:sz w:val="20"/>
                <w:szCs w:val="20"/>
              </w:rPr>
              <w:t>1,99</w:t>
            </w:r>
            <w:r w:rsidR="000966F3">
              <w:rPr>
                <w:b/>
                <w:sz w:val="20"/>
                <w:szCs w:val="20"/>
              </w:rPr>
              <w:t>0</w:t>
            </w:r>
          </w:p>
        </w:tc>
        <w:tc>
          <w:tcPr>
            <w:tcW w:w="1136" w:type="pct"/>
          </w:tcPr>
          <w:p w14:paraId="64E2288F" w14:textId="46AC803C" w:rsidR="00AB175F" w:rsidRPr="003442EC" w:rsidRDefault="00707A99" w:rsidP="00EC394B">
            <w:pPr>
              <w:spacing w:line="240" w:lineRule="auto"/>
              <w:jc w:val="left"/>
              <w:rPr>
                <w:color w:val="000000"/>
                <w:sz w:val="20"/>
                <w:szCs w:val="20"/>
                <w:highlight w:val="yellow"/>
                <w:lang w:eastAsia="en-GB"/>
              </w:rPr>
            </w:pPr>
            <w:r>
              <w:rPr>
                <w:color w:val="000000"/>
                <w:sz w:val="20"/>
                <w:szCs w:val="20"/>
                <w:lang w:eastAsia="en-GB" w:bidi="en-US"/>
              </w:rPr>
              <w:t>“</w:t>
            </w:r>
            <w:r w:rsidRPr="00707A99">
              <w:rPr>
                <w:color w:val="000000"/>
                <w:sz w:val="20"/>
                <w:szCs w:val="20"/>
                <w:lang w:eastAsia="en-GB" w:bidi="en-US"/>
              </w:rPr>
              <w:t xml:space="preserve">IDBP Database </w:t>
            </w:r>
            <w:r w:rsidR="00FC04A6">
              <w:rPr>
                <w:color w:val="000000"/>
                <w:sz w:val="20"/>
                <w:szCs w:val="20"/>
                <w:lang w:eastAsia="en-GB" w:bidi="en-US"/>
              </w:rPr>
              <w:t>VPA-2</w:t>
            </w:r>
            <w:r w:rsidRPr="00707A99">
              <w:rPr>
                <w:color w:val="000000"/>
                <w:sz w:val="20"/>
                <w:szCs w:val="20"/>
                <w:lang w:eastAsia="en-GB" w:bidi="en-US"/>
              </w:rPr>
              <w:t xml:space="preserve"> 20Mar2018</w:t>
            </w:r>
            <w:r>
              <w:rPr>
                <w:color w:val="000000"/>
                <w:sz w:val="20"/>
                <w:szCs w:val="20"/>
                <w:lang w:eastAsia="en-GB" w:bidi="en-US"/>
              </w:rPr>
              <w:t xml:space="preserve">” sheet “Master </w:t>
            </w:r>
            <w:r w:rsidR="00FC04A6">
              <w:rPr>
                <w:color w:val="000000"/>
                <w:sz w:val="20"/>
                <w:szCs w:val="20"/>
                <w:lang w:eastAsia="en-GB" w:bidi="en-US"/>
              </w:rPr>
              <w:t>VPA-2</w:t>
            </w:r>
            <w:r>
              <w:rPr>
                <w:color w:val="000000"/>
                <w:sz w:val="20"/>
                <w:szCs w:val="20"/>
                <w:lang w:eastAsia="en-GB" w:bidi="en-US"/>
              </w:rPr>
              <w:t xml:space="preserve">” cell </w:t>
            </w:r>
            <w:r w:rsidR="00EC394B">
              <w:rPr>
                <w:color w:val="000000"/>
                <w:sz w:val="20"/>
                <w:szCs w:val="20"/>
                <w:lang w:eastAsia="en-GB" w:bidi="en-US"/>
              </w:rPr>
              <w:t>R2027</w:t>
            </w:r>
          </w:p>
        </w:tc>
      </w:tr>
      <w:tr w:rsidR="00AB175F" w:rsidRPr="006B36D6" w14:paraId="2A69B1FE" w14:textId="77777777" w:rsidTr="00E87B13">
        <w:tc>
          <w:tcPr>
            <w:tcW w:w="633" w:type="pct"/>
          </w:tcPr>
          <w:p w14:paraId="16D7154B" w14:textId="77777777" w:rsidR="00AB175F" w:rsidRPr="006B36D6" w:rsidRDefault="00AB175F" w:rsidP="00E87B13">
            <w:pPr>
              <w:spacing w:line="240" w:lineRule="auto"/>
              <w:jc w:val="left"/>
              <w:rPr>
                <w:b/>
                <w:color w:val="000000"/>
                <w:sz w:val="20"/>
                <w:szCs w:val="20"/>
                <w:lang w:eastAsia="en-GB"/>
              </w:rPr>
            </w:pPr>
            <w:r w:rsidRPr="006B36D6">
              <w:rPr>
                <w:b/>
                <w:color w:val="000000"/>
                <w:sz w:val="20"/>
                <w:szCs w:val="20"/>
                <w:lang w:eastAsia="en-GB"/>
              </w:rPr>
              <w:t>O</w:t>
            </w:r>
            <w:r w:rsidRPr="006B36D6">
              <w:rPr>
                <w:b/>
                <w:color w:val="000000"/>
                <w:sz w:val="20"/>
                <w:szCs w:val="20"/>
                <w:vertAlign w:val="subscript"/>
                <w:lang w:eastAsia="en-GB"/>
              </w:rPr>
              <w:t>p1,y</w:t>
            </w:r>
          </w:p>
        </w:tc>
        <w:tc>
          <w:tcPr>
            <w:tcW w:w="609" w:type="pct"/>
          </w:tcPr>
          <w:p w14:paraId="545897DD" w14:textId="77777777" w:rsidR="00AB175F" w:rsidRPr="006B36D6" w:rsidRDefault="00AB175F" w:rsidP="00E87B13">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65C6ED46" w14:textId="77777777" w:rsidR="00AB175F" w:rsidRPr="006B36D6" w:rsidRDefault="00AB175F" w:rsidP="00E87B13">
            <w:pPr>
              <w:spacing w:line="240" w:lineRule="auto"/>
              <w:jc w:val="left"/>
              <w:rPr>
                <w:color w:val="000000"/>
                <w:sz w:val="20"/>
                <w:szCs w:val="20"/>
                <w:lang w:eastAsia="en-GB"/>
              </w:rPr>
            </w:pPr>
            <w:r w:rsidRPr="006B36D6">
              <w:rPr>
                <w:sz w:val="20"/>
                <w:szCs w:val="20"/>
                <w:lang w:val="en-US"/>
              </w:rPr>
              <w:t>The average technology-days during which the biodigesters are operational for project scenario p1 against baseline scenario b1 in year y</w:t>
            </w:r>
          </w:p>
        </w:tc>
        <w:tc>
          <w:tcPr>
            <w:tcW w:w="1442" w:type="pct"/>
            <w:gridSpan w:val="3"/>
            <w:noWrap/>
          </w:tcPr>
          <w:p w14:paraId="1B89772A" w14:textId="1E8E9E4E" w:rsidR="00AB175F" w:rsidRPr="00A7719E" w:rsidRDefault="00A217C0" w:rsidP="00A217C0">
            <w:pPr>
              <w:spacing w:line="240" w:lineRule="auto"/>
              <w:jc w:val="left"/>
              <w:rPr>
                <w:b/>
                <w:color w:val="000000"/>
                <w:sz w:val="20"/>
                <w:szCs w:val="20"/>
                <w:lang w:eastAsia="en-GB"/>
              </w:rPr>
            </w:pPr>
            <w:r w:rsidRPr="00A7719E">
              <w:rPr>
                <w:b/>
                <w:color w:val="000000"/>
                <w:sz w:val="20"/>
                <w:szCs w:val="20"/>
                <w:lang w:eastAsia="en-GB"/>
              </w:rPr>
              <w:t>36</w:t>
            </w:r>
            <w:r>
              <w:rPr>
                <w:b/>
                <w:color w:val="000000"/>
                <w:sz w:val="20"/>
                <w:szCs w:val="20"/>
                <w:lang w:eastAsia="en-GB"/>
              </w:rPr>
              <w:t>3</w:t>
            </w:r>
            <w:r w:rsidR="00AB175F" w:rsidRPr="00A7719E">
              <w:rPr>
                <w:b/>
                <w:color w:val="000000"/>
                <w:sz w:val="20"/>
                <w:szCs w:val="20"/>
                <w:lang w:eastAsia="en-GB"/>
              </w:rPr>
              <w:t>.</w:t>
            </w:r>
            <w:r w:rsidR="00CC6AF2">
              <w:rPr>
                <w:b/>
                <w:color w:val="000000"/>
                <w:sz w:val="20"/>
                <w:szCs w:val="20"/>
                <w:lang w:eastAsia="en-GB"/>
              </w:rPr>
              <w:t>98</w:t>
            </w:r>
            <w:r w:rsidR="00AB175F" w:rsidRPr="00A7719E">
              <w:rPr>
                <w:rStyle w:val="FootnoteReference"/>
                <w:b/>
                <w:color w:val="000000"/>
                <w:sz w:val="20"/>
                <w:szCs w:val="20"/>
                <w:lang w:eastAsia="en-GB"/>
              </w:rPr>
              <w:footnoteReference w:id="35"/>
            </w:r>
          </w:p>
        </w:tc>
        <w:tc>
          <w:tcPr>
            <w:tcW w:w="1136" w:type="pct"/>
          </w:tcPr>
          <w:p w14:paraId="03AD4CD8" w14:textId="394657AF" w:rsidR="00AB175F" w:rsidRPr="00C150AF" w:rsidRDefault="00A7719E" w:rsidP="00C4293F">
            <w:pPr>
              <w:spacing w:line="240" w:lineRule="auto"/>
              <w:jc w:val="left"/>
              <w:rPr>
                <w:color w:val="000000"/>
                <w:sz w:val="20"/>
                <w:szCs w:val="20"/>
                <w:lang w:eastAsia="en-GB"/>
              </w:rPr>
            </w:pPr>
            <w:r w:rsidRPr="00C150AF">
              <w:rPr>
                <w:color w:val="000000"/>
                <w:sz w:val="20"/>
                <w:szCs w:val="20"/>
                <w:lang w:eastAsia="en-GB" w:bidi="en-US"/>
              </w:rPr>
              <w:t>“</w:t>
            </w:r>
            <w:r w:rsidR="00592F11" w:rsidRPr="00C150AF">
              <w:rPr>
                <w:color w:val="000000"/>
                <w:sz w:val="20"/>
                <w:szCs w:val="20"/>
                <w:lang w:eastAsia="en-GB" w:bidi="en-US"/>
              </w:rPr>
              <w:t>2018</w:t>
            </w:r>
            <w:ins w:id="730" w:author="Szymon Mikolajczyk" w:date="2018-10-18T11:12:00Z">
              <w:r w:rsidR="00C4293F">
                <w:rPr>
                  <w:color w:val="000000"/>
                  <w:sz w:val="20"/>
                  <w:szCs w:val="20"/>
                  <w:lang w:eastAsia="en-GB" w:bidi="en-US"/>
                </w:rPr>
                <w:t>1018</w:t>
              </w:r>
            </w:ins>
            <w:del w:id="731" w:author="Szymon Mikolajczyk" w:date="2018-10-18T11:12:00Z">
              <w:r w:rsidR="00592F11" w:rsidRPr="00C150AF" w:rsidDel="00C4293F">
                <w:rPr>
                  <w:color w:val="000000"/>
                  <w:sz w:val="20"/>
                  <w:szCs w:val="20"/>
                  <w:lang w:eastAsia="en-GB" w:bidi="en-US"/>
                </w:rPr>
                <w:delText>0</w:delText>
              </w:r>
              <w:r w:rsidR="00A11F9E" w:rsidDel="00C4293F">
                <w:rPr>
                  <w:color w:val="000000"/>
                  <w:sz w:val="20"/>
                  <w:szCs w:val="20"/>
                  <w:lang w:eastAsia="en-GB" w:bidi="en-US"/>
                </w:rPr>
                <w:delText>706</w:delText>
              </w:r>
            </w:del>
            <w:r w:rsidR="00592F11" w:rsidRPr="00C150AF">
              <w:rPr>
                <w:color w:val="000000"/>
                <w:sz w:val="20"/>
                <w:szCs w:val="20"/>
                <w:lang w:eastAsia="en-GB" w:bidi="en-US"/>
              </w:rPr>
              <w:t xml:space="preserve"> </w:t>
            </w:r>
            <w:r w:rsidRPr="00C150AF">
              <w:rPr>
                <w:color w:val="000000"/>
                <w:sz w:val="20"/>
                <w:szCs w:val="20"/>
                <w:lang w:eastAsia="en-GB" w:bidi="en-US"/>
              </w:rPr>
              <w:t xml:space="preserve">ER Calculation VPA </w:t>
            </w:r>
            <w:r w:rsidR="00CC6AF2" w:rsidRPr="00C150AF">
              <w:rPr>
                <w:color w:val="000000"/>
                <w:sz w:val="20"/>
                <w:szCs w:val="20"/>
                <w:lang w:eastAsia="en-GB" w:bidi="en-US"/>
              </w:rPr>
              <w:t>2</w:t>
            </w:r>
            <w:r w:rsidRPr="00C150AF">
              <w:rPr>
                <w:color w:val="000000"/>
                <w:sz w:val="20"/>
                <w:szCs w:val="20"/>
                <w:lang w:eastAsia="en-GB" w:bidi="en-US"/>
              </w:rPr>
              <w:t xml:space="preserve"> MP</w:t>
            </w:r>
            <w:r w:rsidR="00CC6AF2" w:rsidRPr="00C150AF">
              <w:rPr>
                <w:color w:val="000000"/>
                <w:sz w:val="20"/>
                <w:szCs w:val="20"/>
                <w:lang w:eastAsia="en-GB" w:bidi="en-US"/>
              </w:rPr>
              <w:t>1</w:t>
            </w:r>
            <w:r w:rsidRPr="00C150AF">
              <w:rPr>
                <w:color w:val="000000"/>
                <w:sz w:val="20"/>
                <w:szCs w:val="20"/>
                <w:lang w:eastAsia="en-GB" w:bidi="en-US"/>
              </w:rPr>
              <w:t>_</w:t>
            </w:r>
            <w:del w:id="732" w:author="Szymon Mikolajczyk" w:date="2018-10-18T11:12:00Z">
              <w:r w:rsidR="00EC394B" w:rsidRPr="00C150AF" w:rsidDel="00C4293F">
                <w:rPr>
                  <w:color w:val="000000"/>
                  <w:sz w:val="20"/>
                  <w:szCs w:val="20"/>
                  <w:lang w:eastAsia="en-GB" w:bidi="en-US"/>
                </w:rPr>
                <w:delText>v0</w:delText>
              </w:r>
              <w:r w:rsidR="00A11F9E" w:rsidDel="00C4293F">
                <w:rPr>
                  <w:color w:val="000000"/>
                  <w:sz w:val="20"/>
                  <w:szCs w:val="20"/>
                  <w:lang w:eastAsia="en-GB" w:bidi="en-US"/>
                </w:rPr>
                <w:delText>3</w:delText>
              </w:r>
            </w:del>
            <w:ins w:id="733" w:author="Szymon Mikolajczyk" w:date="2018-10-18T11:12:00Z">
              <w:r w:rsidR="00C4293F" w:rsidRPr="00C150AF">
                <w:rPr>
                  <w:color w:val="000000"/>
                  <w:sz w:val="20"/>
                  <w:szCs w:val="20"/>
                  <w:lang w:eastAsia="en-GB" w:bidi="en-US"/>
                </w:rPr>
                <w:t>v0</w:t>
              </w:r>
              <w:r w:rsidR="00C4293F">
                <w:rPr>
                  <w:color w:val="000000"/>
                  <w:sz w:val="20"/>
                  <w:szCs w:val="20"/>
                  <w:lang w:eastAsia="en-GB" w:bidi="en-US"/>
                </w:rPr>
                <w:t>4</w:t>
              </w:r>
            </w:ins>
            <w:r w:rsidRPr="00C150AF">
              <w:rPr>
                <w:color w:val="000000"/>
                <w:sz w:val="20"/>
                <w:szCs w:val="20"/>
                <w:lang w:eastAsia="en-GB" w:bidi="en-US"/>
              </w:rPr>
              <w:t>” sheet GS VER 2018” cell E85</w:t>
            </w:r>
          </w:p>
        </w:tc>
      </w:tr>
      <w:tr w:rsidR="00AB175F" w:rsidRPr="00AB25C9" w14:paraId="37210100" w14:textId="77777777" w:rsidTr="00E87B13">
        <w:tc>
          <w:tcPr>
            <w:tcW w:w="633" w:type="pct"/>
          </w:tcPr>
          <w:p w14:paraId="33DE279A" w14:textId="77777777" w:rsidR="00AB175F" w:rsidRPr="00AB25C9" w:rsidRDefault="00AB175F" w:rsidP="00E87B13">
            <w:pPr>
              <w:spacing w:line="240" w:lineRule="auto"/>
              <w:jc w:val="left"/>
              <w:rPr>
                <w:b/>
                <w:color w:val="000000"/>
                <w:sz w:val="20"/>
                <w:szCs w:val="20"/>
                <w:lang w:eastAsia="en-GB"/>
              </w:rPr>
            </w:pPr>
            <w:r w:rsidRPr="00AB25C9">
              <w:rPr>
                <w:b/>
                <w:color w:val="000000"/>
                <w:sz w:val="20"/>
                <w:szCs w:val="20"/>
                <w:lang w:eastAsia="en-GB"/>
              </w:rPr>
              <w:t>LE</w:t>
            </w:r>
            <w:r w:rsidRPr="00AB25C9">
              <w:rPr>
                <w:b/>
                <w:color w:val="000000"/>
                <w:sz w:val="20"/>
                <w:szCs w:val="20"/>
                <w:vertAlign w:val="subscript"/>
                <w:lang w:eastAsia="en-GB"/>
              </w:rPr>
              <w:t>p1,y</w:t>
            </w:r>
          </w:p>
        </w:tc>
        <w:tc>
          <w:tcPr>
            <w:tcW w:w="609" w:type="pct"/>
          </w:tcPr>
          <w:p w14:paraId="6CA21FFA" w14:textId="77777777" w:rsidR="00AB175F" w:rsidRPr="00AB25C9" w:rsidRDefault="00AB175F" w:rsidP="00E87B13">
            <w:pPr>
              <w:spacing w:line="240" w:lineRule="auto"/>
              <w:jc w:val="left"/>
              <w:rPr>
                <w:color w:val="000000"/>
                <w:sz w:val="20"/>
                <w:szCs w:val="20"/>
                <w:lang w:eastAsia="en-GB"/>
              </w:rPr>
            </w:pPr>
            <w:r w:rsidRPr="00AB25C9">
              <w:rPr>
                <w:color w:val="000000"/>
                <w:sz w:val="20"/>
                <w:szCs w:val="20"/>
                <w:lang w:eastAsia="en-GB"/>
              </w:rPr>
              <w:t>tCO</w:t>
            </w:r>
            <w:r w:rsidRPr="00AB25C9">
              <w:rPr>
                <w:color w:val="000000"/>
                <w:sz w:val="20"/>
                <w:szCs w:val="20"/>
                <w:vertAlign w:val="subscript"/>
                <w:lang w:eastAsia="en-GB"/>
              </w:rPr>
              <w:t>2</w:t>
            </w:r>
            <w:r w:rsidRPr="00AB25C9">
              <w:rPr>
                <w:color w:val="000000"/>
                <w:sz w:val="20"/>
                <w:szCs w:val="20"/>
                <w:lang w:eastAsia="en-GB"/>
              </w:rPr>
              <w:t>e/year</w:t>
            </w:r>
          </w:p>
        </w:tc>
        <w:tc>
          <w:tcPr>
            <w:tcW w:w="1180" w:type="pct"/>
          </w:tcPr>
          <w:p w14:paraId="22B19C47" w14:textId="77777777" w:rsidR="00AB175F" w:rsidRPr="001871BC" w:rsidRDefault="00AB175F" w:rsidP="00E87B13">
            <w:pPr>
              <w:spacing w:line="240" w:lineRule="auto"/>
              <w:jc w:val="left"/>
              <w:rPr>
                <w:color w:val="000000"/>
                <w:sz w:val="20"/>
                <w:szCs w:val="20"/>
                <w:lang w:eastAsia="en-GB"/>
              </w:rPr>
            </w:pPr>
            <w:r w:rsidRPr="001871BC">
              <w:rPr>
                <w:sz w:val="20"/>
                <w:szCs w:val="20"/>
                <w:lang w:val="en-US"/>
              </w:rPr>
              <w:t>Leakage in project scenario p1 during year y</w:t>
            </w:r>
          </w:p>
        </w:tc>
        <w:tc>
          <w:tcPr>
            <w:tcW w:w="1442" w:type="pct"/>
            <w:gridSpan w:val="3"/>
            <w:noWrap/>
          </w:tcPr>
          <w:p w14:paraId="12C51D59" w14:textId="2AA90DD2" w:rsidR="00AB175F" w:rsidRPr="001871BC" w:rsidRDefault="00AB175F" w:rsidP="005810D5">
            <w:pPr>
              <w:spacing w:line="240" w:lineRule="auto"/>
              <w:jc w:val="left"/>
              <w:rPr>
                <w:b/>
                <w:color w:val="000000"/>
                <w:sz w:val="20"/>
                <w:szCs w:val="20"/>
                <w:lang w:eastAsia="en-GB"/>
              </w:rPr>
            </w:pPr>
            <w:r w:rsidRPr="001871BC">
              <w:rPr>
                <w:b/>
                <w:color w:val="000000"/>
                <w:sz w:val="20"/>
                <w:szCs w:val="20"/>
                <w:lang w:eastAsia="en-GB"/>
              </w:rPr>
              <w:t>0.0</w:t>
            </w:r>
            <w:r w:rsidR="001871BC" w:rsidRPr="001871BC">
              <w:rPr>
                <w:b/>
                <w:color w:val="000000"/>
                <w:sz w:val="20"/>
                <w:szCs w:val="20"/>
                <w:lang w:eastAsia="en-GB"/>
              </w:rPr>
              <w:t>3</w:t>
            </w:r>
            <w:r w:rsidR="005810D5">
              <w:rPr>
                <w:b/>
                <w:color w:val="000000"/>
                <w:sz w:val="20"/>
                <w:szCs w:val="20"/>
                <w:lang w:eastAsia="en-GB"/>
              </w:rPr>
              <w:t>7</w:t>
            </w:r>
          </w:p>
        </w:tc>
        <w:tc>
          <w:tcPr>
            <w:tcW w:w="1136" w:type="pct"/>
          </w:tcPr>
          <w:p w14:paraId="2F0392BC" w14:textId="6BBC1D8D" w:rsidR="00AB175F" w:rsidRPr="00C150AF" w:rsidRDefault="001871BC" w:rsidP="00C4293F">
            <w:pPr>
              <w:spacing w:line="240" w:lineRule="auto"/>
              <w:jc w:val="left"/>
              <w:rPr>
                <w:color w:val="000000"/>
                <w:sz w:val="20"/>
                <w:szCs w:val="20"/>
                <w:lang w:eastAsia="en-GB"/>
              </w:rPr>
            </w:pPr>
            <w:r w:rsidRPr="00C150AF">
              <w:rPr>
                <w:color w:val="000000"/>
                <w:sz w:val="20"/>
                <w:szCs w:val="20"/>
                <w:lang w:eastAsia="en-GB" w:bidi="en-US"/>
              </w:rPr>
              <w:t>“</w:t>
            </w:r>
            <w:r w:rsidR="00ED6CDC" w:rsidRPr="00C150AF">
              <w:rPr>
                <w:color w:val="000000"/>
                <w:sz w:val="20"/>
                <w:szCs w:val="20"/>
                <w:lang w:eastAsia="en-GB" w:bidi="en-US"/>
              </w:rPr>
              <w:t>2018</w:t>
            </w:r>
            <w:ins w:id="734" w:author="Szymon Mikolajczyk" w:date="2018-10-18T11:12:00Z">
              <w:r w:rsidR="00C4293F">
                <w:rPr>
                  <w:color w:val="000000"/>
                  <w:sz w:val="20"/>
                  <w:szCs w:val="20"/>
                  <w:lang w:eastAsia="en-GB" w:bidi="en-US"/>
                </w:rPr>
                <w:t>1018</w:t>
              </w:r>
            </w:ins>
            <w:del w:id="735" w:author="Szymon Mikolajczyk" w:date="2018-10-18T11:12:00Z">
              <w:r w:rsidR="00ED6CDC" w:rsidRPr="00C150AF" w:rsidDel="00C4293F">
                <w:rPr>
                  <w:color w:val="000000"/>
                  <w:sz w:val="20"/>
                  <w:szCs w:val="20"/>
                  <w:lang w:eastAsia="en-GB" w:bidi="en-US"/>
                </w:rPr>
                <w:delText>0</w:delText>
              </w:r>
              <w:r w:rsidR="00A11F9E" w:rsidDel="00C4293F">
                <w:rPr>
                  <w:color w:val="000000"/>
                  <w:sz w:val="20"/>
                  <w:szCs w:val="20"/>
                  <w:lang w:eastAsia="en-GB" w:bidi="en-US"/>
                </w:rPr>
                <w:delText>706</w:delText>
              </w:r>
            </w:del>
            <w:r w:rsidR="00ED6CDC" w:rsidRPr="00C150AF">
              <w:rPr>
                <w:color w:val="000000"/>
                <w:sz w:val="20"/>
                <w:szCs w:val="20"/>
                <w:lang w:eastAsia="en-GB" w:bidi="en-US"/>
              </w:rPr>
              <w:t xml:space="preserve"> </w:t>
            </w:r>
            <w:r w:rsidRPr="00C150AF">
              <w:rPr>
                <w:color w:val="000000"/>
                <w:sz w:val="20"/>
                <w:szCs w:val="20"/>
                <w:lang w:eastAsia="en-GB" w:bidi="en-US"/>
              </w:rPr>
              <w:t xml:space="preserve">ER Calculation VPA </w:t>
            </w:r>
            <w:r w:rsidR="00CC6AF2" w:rsidRPr="00C150AF">
              <w:rPr>
                <w:color w:val="000000"/>
                <w:sz w:val="20"/>
                <w:szCs w:val="20"/>
                <w:lang w:eastAsia="en-GB" w:bidi="en-US"/>
              </w:rPr>
              <w:t>2</w:t>
            </w:r>
            <w:r w:rsidRPr="00C150AF">
              <w:rPr>
                <w:color w:val="000000"/>
                <w:sz w:val="20"/>
                <w:szCs w:val="20"/>
                <w:lang w:eastAsia="en-GB" w:bidi="en-US"/>
              </w:rPr>
              <w:t xml:space="preserve"> MP</w:t>
            </w:r>
            <w:r w:rsidR="00CC6AF2" w:rsidRPr="00C150AF">
              <w:rPr>
                <w:color w:val="000000"/>
                <w:sz w:val="20"/>
                <w:szCs w:val="20"/>
                <w:lang w:eastAsia="en-GB" w:bidi="en-US"/>
              </w:rPr>
              <w:t>1</w:t>
            </w:r>
            <w:r w:rsidRPr="00C150AF">
              <w:rPr>
                <w:color w:val="000000"/>
                <w:sz w:val="20"/>
                <w:szCs w:val="20"/>
                <w:lang w:eastAsia="en-GB" w:bidi="en-US"/>
              </w:rPr>
              <w:t>_</w:t>
            </w:r>
            <w:del w:id="736" w:author="Szymon Mikolajczyk" w:date="2018-10-18T11:12:00Z">
              <w:r w:rsidR="00EC394B" w:rsidRPr="00C150AF" w:rsidDel="00C4293F">
                <w:rPr>
                  <w:color w:val="000000"/>
                  <w:sz w:val="20"/>
                  <w:szCs w:val="20"/>
                  <w:lang w:eastAsia="en-GB" w:bidi="en-US"/>
                </w:rPr>
                <w:delText>v0</w:delText>
              </w:r>
              <w:r w:rsidR="00A11F9E" w:rsidDel="00C4293F">
                <w:rPr>
                  <w:color w:val="000000"/>
                  <w:sz w:val="20"/>
                  <w:szCs w:val="20"/>
                  <w:lang w:eastAsia="en-GB" w:bidi="en-US"/>
                </w:rPr>
                <w:delText>3</w:delText>
              </w:r>
            </w:del>
            <w:ins w:id="737" w:author="Szymon Mikolajczyk" w:date="2018-10-18T11:12:00Z">
              <w:r w:rsidR="00C4293F" w:rsidRPr="00C150AF">
                <w:rPr>
                  <w:color w:val="000000"/>
                  <w:sz w:val="20"/>
                  <w:szCs w:val="20"/>
                  <w:lang w:eastAsia="en-GB" w:bidi="en-US"/>
                </w:rPr>
                <w:t>v0</w:t>
              </w:r>
              <w:r w:rsidR="00C4293F">
                <w:rPr>
                  <w:color w:val="000000"/>
                  <w:sz w:val="20"/>
                  <w:szCs w:val="20"/>
                  <w:lang w:eastAsia="en-GB" w:bidi="en-US"/>
                </w:rPr>
                <w:t>4</w:t>
              </w:r>
            </w:ins>
            <w:r w:rsidRPr="00C150AF">
              <w:rPr>
                <w:color w:val="000000"/>
                <w:sz w:val="20"/>
                <w:szCs w:val="20"/>
                <w:lang w:eastAsia="en-GB" w:bidi="en-US"/>
              </w:rPr>
              <w:t>” sheet GS VER 2018” cell E77</w:t>
            </w:r>
          </w:p>
        </w:tc>
      </w:tr>
      <w:tr w:rsidR="00AB175F" w:rsidRPr="006B36D6" w14:paraId="05C2DAD0" w14:textId="77777777" w:rsidTr="00E87B13">
        <w:trPr>
          <w:trHeight w:val="579"/>
        </w:trPr>
        <w:tc>
          <w:tcPr>
            <w:tcW w:w="633" w:type="pct"/>
          </w:tcPr>
          <w:p w14:paraId="08303A84" w14:textId="77777777" w:rsidR="00AB175F" w:rsidRPr="00AB25C9" w:rsidRDefault="00AB175F" w:rsidP="00E87B13">
            <w:pPr>
              <w:spacing w:line="240" w:lineRule="auto"/>
              <w:jc w:val="left"/>
              <w:rPr>
                <w:b/>
                <w:color w:val="000000"/>
                <w:sz w:val="20"/>
                <w:szCs w:val="20"/>
                <w:lang w:eastAsia="en-GB"/>
              </w:rPr>
            </w:pPr>
            <w:r w:rsidRPr="00AB25C9">
              <w:rPr>
                <w:b/>
                <w:color w:val="000000"/>
                <w:sz w:val="20"/>
                <w:szCs w:val="20"/>
                <w:lang w:eastAsia="en-GB"/>
              </w:rPr>
              <w:t>N</w:t>
            </w:r>
            <w:r w:rsidRPr="00AB25C9">
              <w:rPr>
                <w:b/>
                <w:color w:val="000000"/>
                <w:sz w:val="20"/>
                <w:szCs w:val="20"/>
                <w:vertAlign w:val="subscript"/>
                <w:lang w:eastAsia="en-GB"/>
              </w:rPr>
              <w:t>T,h</w:t>
            </w:r>
          </w:p>
        </w:tc>
        <w:tc>
          <w:tcPr>
            <w:tcW w:w="609" w:type="pct"/>
          </w:tcPr>
          <w:p w14:paraId="3D418171" w14:textId="77777777" w:rsidR="00AB175F" w:rsidRPr="00AB25C9" w:rsidRDefault="00AB175F" w:rsidP="00E87B13">
            <w:pPr>
              <w:spacing w:line="240" w:lineRule="auto"/>
              <w:jc w:val="left"/>
              <w:rPr>
                <w:color w:val="000000"/>
                <w:sz w:val="20"/>
                <w:szCs w:val="20"/>
                <w:lang w:eastAsia="en-GB"/>
              </w:rPr>
            </w:pPr>
            <w:r w:rsidRPr="00AB25C9">
              <w:rPr>
                <w:color w:val="000000"/>
                <w:sz w:val="20"/>
                <w:szCs w:val="20"/>
                <w:lang w:eastAsia="en-GB"/>
              </w:rPr>
              <w:t>number</w:t>
            </w:r>
          </w:p>
        </w:tc>
        <w:tc>
          <w:tcPr>
            <w:tcW w:w="1180" w:type="pct"/>
          </w:tcPr>
          <w:p w14:paraId="150F9B54" w14:textId="77777777" w:rsidR="00AB175F" w:rsidRPr="00AB25C9" w:rsidRDefault="00AB175F" w:rsidP="00E87B13">
            <w:pPr>
              <w:spacing w:line="240" w:lineRule="auto"/>
              <w:jc w:val="left"/>
              <w:rPr>
                <w:color w:val="000000"/>
                <w:sz w:val="20"/>
                <w:szCs w:val="20"/>
                <w:lang w:eastAsia="en-GB"/>
              </w:rPr>
            </w:pPr>
            <w:r w:rsidRPr="00AB25C9">
              <w:rPr>
                <w:sz w:val="20"/>
                <w:szCs w:val="20"/>
                <w:lang w:val="en-US"/>
              </w:rPr>
              <w:t>Number of animals of livestock category T in premise h</w:t>
            </w:r>
          </w:p>
        </w:tc>
        <w:tc>
          <w:tcPr>
            <w:tcW w:w="760" w:type="pct"/>
            <w:gridSpan w:val="2"/>
            <w:noWrap/>
          </w:tcPr>
          <w:p w14:paraId="12C69FBD" w14:textId="77777777" w:rsidR="00AB175F" w:rsidRPr="00142DD7" w:rsidRDefault="00AB175F" w:rsidP="00E87B13">
            <w:pPr>
              <w:spacing w:line="240" w:lineRule="auto"/>
              <w:jc w:val="left"/>
              <w:rPr>
                <w:color w:val="000000"/>
                <w:sz w:val="20"/>
                <w:szCs w:val="20"/>
                <w:lang w:eastAsia="en-GB"/>
              </w:rPr>
            </w:pPr>
            <w:r w:rsidRPr="00142DD7">
              <w:rPr>
                <w:color w:val="000000"/>
                <w:sz w:val="20"/>
                <w:szCs w:val="20"/>
                <w:lang w:eastAsia="en-GB"/>
              </w:rPr>
              <w:t>Dairy cow</w:t>
            </w:r>
            <w:r w:rsidRPr="00142DD7">
              <w:rPr>
                <w:rStyle w:val="FootnoteReference"/>
                <w:color w:val="000000"/>
                <w:sz w:val="20"/>
                <w:szCs w:val="20"/>
                <w:lang w:eastAsia="en-GB"/>
              </w:rPr>
              <w:footnoteReference w:id="36"/>
            </w:r>
          </w:p>
        </w:tc>
        <w:tc>
          <w:tcPr>
            <w:tcW w:w="682" w:type="pct"/>
          </w:tcPr>
          <w:p w14:paraId="68EACE4E" w14:textId="77777777" w:rsidR="00AB175F" w:rsidRPr="00142DD7" w:rsidRDefault="00CF4101" w:rsidP="00E87B13">
            <w:pPr>
              <w:spacing w:line="240" w:lineRule="auto"/>
              <w:jc w:val="left"/>
              <w:rPr>
                <w:b/>
                <w:color w:val="000000"/>
                <w:sz w:val="20"/>
                <w:szCs w:val="20"/>
                <w:lang w:eastAsia="en-GB"/>
              </w:rPr>
            </w:pPr>
            <w:r>
              <w:rPr>
                <w:b/>
                <w:color w:val="000000"/>
                <w:sz w:val="20"/>
                <w:szCs w:val="20"/>
                <w:lang w:eastAsia="en-GB"/>
              </w:rPr>
              <w:t>4.59</w:t>
            </w:r>
          </w:p>
        </w:tc>
        <w:tc>
          <w:tcPr>
            <w:tcW w:w="1136" w:type="pct"/>
          </w:tcPr>
          <w:p w14:paraId="12F96C77" w14:textId="77777777" w:rsidR="00AB175F" w:rsidRPr="00C150AF" w:rsidRDefault="002442A7" w:rsidP="00E87B13">
            <w:pPr>
              <w:spacing w:line="240" w:lineRule="auto"/>
              <w:jc w:val="left"/>
              <w:rPr>
                <w:color w:val="000000"/>
                <w:sz w:val="20"/>
                <w:szCs w:val="20"/>
                <w:lang w:eastAsia="en-GB"/>
              </w:rPr>
            </w:pPr>
            <w:r w:rsidRPr="00C150AF">
              <w:rPr>
                <w:color w:val="000000"/>
                <w:sz w:val="20"/>
                <w:szCs w:val="20"/>
                <w:lang w:eastAsia="en-GB"/>
              </w:rPr>
              <w:t>“20180407 BUS 2018 Tabulation JRI” sheet BUS, cell MC212</w:t>
            </w:r>
          </w:p>
        </w:tc>
      </w:tr>
      <w:tr w:rsidR="00AB175F" w:rsidRPr="006B36D6" w14:paraId="3E9DBB7D" w14:textId="77777777" w:rsidTr="00E87B13">
        <w:tc>
          <w:tcPr>
            <w:tcW w:w="633" w:type="pct"/>
          </w:tcPr>
          <w:p w14:paraId="1F511F47" w14:textId="77777777" w:rsidR="00AB175F" w:rsidRPr="006B36D6" w:rsidRDefault="00AB175F" w:rsidP="00E87B13">
            <w:pPr>
              <w:spacing w:line="240" w:lineRule="auto"/>
              <w:jc w:val="left"/>
              <w:rPr>
                <w:b/>
                <w:color w:val="000000"/>
                <w:sz w:val="20"/>
                <w:szCs w:val="20"/>
                <w:lang w:eastAsia="en-GB"/>
              </w:rPr>
            </w:pPr>
            <w:r w:rsidRPr="006B36D6">
              <w:rPr>
                <w:b/>
                <w:color w:val="000000"/>
                <w:sz w:val="20"/>
                <w:szCs w:val="20"/>
                <w:lang w:eastAsia="en-GB"/>
              </w:rPr>
              <w:t>PL</w:t>
            </w:r>
          </w:p>
        </w:tc>
        <w:tc>
          <w:tcPr>
            <w:tcW w:w="609" w:type="pct"/>
          </w:tcPr>
          <w:p w14:paraId="0629A5BD" w14:textId="77777777" w:rsidR="00AB175F" w:rsidRPr="006B36D6" w:rsidRDefault="00AB175F" w:rsidP="00E87B13">
            <w:pPr>
              <w:spacing w:line="240" w:lineRule="auto"/>
              <w:jc w:val="left"/>
              <w:rPr>
                <w:color w:val="000000"/>
                <w:sz w:val="20"/>
                <w:szCs w:val="20"/>
                <w:lang w:eastAsia="en-GB"/>
              </w:rPr>
            </w:pPr>
            <w:r w:rsidRPr="006B36D6">
              <w:rPr>
                <w:color w:val="000000"/>
                <w:sz w:val="20"/>
                <w:szCs w:val="20"/>
                <w:lang w:eastAsia="en-GB"/>
              </w:rPr>
              <w:t>%</w:t>
            </w:r>
          </w:p>
        </w:tc>
        <w:tc>
          <w:tcPr>
            <w:tcW w:w="1180" w:type="pct"/>
          </w:tcPr>
          <w:p w14:paraId="06C7E6F5" w14:textId="77777777" w:rsidR="00AB175F" w:rsidRPr="006B36D6" w:rsidRDefault="00AB175F" w:rsidP="00E87B13">
            <w:pPr>
              <w:spacing w:line="240" w:lineRule="auto"/>
              <w:jc w:val="left"/>
              <w:rPr>
                <w:color w:val="000000"/>
                <w:sz w:val="20"/>
                <w:szCs w:val="20"/>
                <w:lang w:eastAsia="en-GB"/>
              </w:rPr>
            </w:pPr>
            <w:r w:rsidRPr="006B36D6">
              <w:rPr>
                <w:sz w:val="20"/>
                <w:szCs w:val="20"/>
                <w:lang w:val="en-US"/>
              </w:rPr>
              <w:t>Physical leakage of the biodigester</w:t>
            </w:r>
          </w:p>
        </w:tc>
        <w:tc>
          <w:tcPr>
            <w:tcW w:w="1442" w:type="pct"/>
            <w:gridSpan w:val="3"/>
            <w:noWrap/>
          </w:tcPr>
          <w:p w14:paraId="3DF3E752" w14:textId="77777777" w:rsidR="00AB175F" w:rsidRPr="003442EC" w:rsidRDefault="00AB175F" w:rsidP="00E87B13">
            <w:pPr>
              <w:spacing w:line="240" w:lineRule="auto"/>
              <w:jc w:val="left"/>
              <w:rPr>
                <w:b/>
                <w:color w:val="000000"/>
                <w:sz w:val="20"/>
                <w:szCs w:val="20"/>
                <w:highlight w:val="yellow"/>
                <w:lang w:eastAsia="en-GB"/>
              </w:rPr>
            </w:pPr>
            <w:r w:rsidRPr="002442A7">
              <w:rPr>
                <w:b/>
                <w:color w:val="000000"/>
                <w:sz w:val="20"/>
                <w:szCs w:val="20"/>
                <w:lang w:eastAsia="en-GB"/>
              </w:rPr>
              <w:t>10%</w:t>
            </w:r>
          </w:p>
        </w:tc>
        <w:tc>
          <w:tcPr>
            <w:tcW w:w="1136" w:type="pct"/>
          </w:tcPr>
          <w:p w14:paraId="50FE15F8" w14:textId="5FA2D831" w:rsidR="00AB175F" w:rsidRPr="002442A7" w:rsidRDefault="00707A99" w:rsidP="00C150AF">
            <w:pPr>
              <w:spacing w:line="240" w:lineRule="auto"/>
              <w:jc w:val="left"/>
              <w:rPr>
                <w:color w:val="000000"/>
                <w:sz w:val="20"/>
                <w:szCs w:val="20"/>
                <w:lang w:eastAsia="en-GB"/>
              </w:rPr>
            </w:pPr>
            <w:r w:rsidRPr="00707A99">
              <w:rPr>
                <w:color w:val="000000"/>
                <w:sz w:val="20"/>
                <w:szCs w:val="20"/>
                <w:lang w:eastAsia="en-GB"/>
              </w:rPr>
              <w:t>VPA-DD</w:t>
            </w:r>
            <w:r w:rsidR="00AB175F" w:rsidRPr="00707A99">
              <w:rPr>
                <w:color w:val="000000"/>
                <w:sz w:val="20"/>
                <w:szCs w:val="20"/>
                <w:lang w:eastAsia="en-GB"/>
              </w:rPr>
              <w:t xml:space="preserve"> section B.</w:t>
            </w:r>
            <w:r w:rsidR="00C150AF">
              <w:rPr>
                <w:color w:val="000000"/>
                <w:sz w:val="20"/>
                <w:szCs w:val="20"/>
                <w:lang w:eastAsia="en-GB"/>
              </w:rPr>
              <w:t>7.1</w:t>
            </w:r>
          </w:p>
        </w:tc>
      </w:tr>
      <w:tr w:rsidR="0011778E" w:rsidRPr="006B36D6" w14:paraId="3ACB4227" w14:textId="77777777" w:rsidTr="00E87B13">
        <w:tc>
          <w:tcPr>
            <w:tcW w:w="633" w:type="pct"/>
          </w:tcPr>
          <w:p w14:paraId="442E6F92" w14:textId="77777777" w:rsidR="0011778E" w:rsidRPr="006B36D6" w:rsidRDefault="0011778E" w:rsidP="0011778E">
            <w:pPr>
              <w:spacing w:line="240" w:lineRule="auto"/>
              <w:jc w:val="left"/>
              <w:rPr>
                <w:b/>
                <w:color w:val="000000"/>
                <w:sz w:val="20"/>
                <w:szCs w:val="20"/>
                <w:lang w:eastAsia="en-GB"/>
              </w:rPr>
            </w:pPr>
            <w:r w:rsidRPr="006B36D6">
              <w:rPr>
                <w:b/>
                <w:sz w:val="20"/>
                <w:szCs w:val="20"/>
              </w:rPr>
              <w:t>BB</w:t>
            </w:r>
            <w:r w:rsidRPr="006B36D6">
              <w:rPr>
                <w:b/>
                <w:sz w:val="20"/>
                <w:szCs w:val="20"/>
                <w:vertAlign w:val="subscript"/>
              </w:rPr>
              <w:t>b1,bio</w:t>
            </w:r>
          </w:p>
        </w:tc>
        <w:tc>
          <w:tcPr>
            <w:tcW w:w="609" w:type="pct"/>
          </w:tcPr>
          <w:p w14:paraId="447B009E" w14:textId="77777777" w:rsidR="0011778E" w:rsidRPr="006B36D6" w:rsidRDefault="0011778E" w:rsidP="0011778E">
            <w:pPr>
              <w:spacing w:line="240" w:lineRule="auto"/>
              <w:jc w:val="left"/>
              <w:rPr>
                <w:color w:val="000000"/>
                <w:sz w:val="20"/>
                <w:szCs w:val="20"/>
                <w:lang w:eastAsia="en-GB"/>
              </w:rPr>
            </w:pPr>
            <w:r w:rsidRPr="006B36D6">
              <w:rPr>
                <w:sz w:val="20"/>
                <w:szCs w:val="20"/>
              </w:rPr>
              <w:t>tonnes/ year</w:t>
            </w:r>
          </w:p>
        </w:tc>
        <w:tc>
          <w:tcPr>
            <w:tcW w:w="1180" w:type="pct"/>
          </w:tcPr>
          <w:p w14:paraId="3DD3794D" w14:textId="77777777" w:rsidR="0011778E" w:rsidRPr="006B36D6" w:rsidRDefault="0011778E" w:rsidP="0011778E">
            <w:pPr>
              <w:spacing w:line="240" w:lineRule="auto"/>
              <w:jc w:val="left"/>
              <w:rPr>
                <w:color w:val="000000"/>
                <w:sz w:val="20"/>
                <w:szCs w:val="20"/>
                <w:lang w:eastAsia="en-GB"/>
              </w:rPr>
            </w:pPr>
            <w:r w:rsidRPr="006B36D6">
              <w:rPr>
                <w:sz w:val="20"/>
                <w:szCs w:val="20"/>
              </w:rPr>
              <w:t>The quantity of biomass consumed in the baseline scenario 1, in tonnes/year</w:t>
            </w:r>
          </w:p>
        </w:tc>
        <w:tc>
          <w:tcPr>
            <w:tcW w:w="1442" w:type="pct"/>
            <w:gridSpan w:val="3"/>
            <w:noWrap/>
          </w:tcPr>
          <w:p w14:paraId="74E158E2" w14:textId="77777777" w:rsidR="0011778E" w:rsidRPr="003442EC" w:rsidRDefault="002442A7" w:rsidP="0011778E">
            <w:pPr>
              <w:spacing w:line="240" w:lineRule="auto"/>
              <w:jc w:val="left"/>
              <w:rPr>
                <w:b/>
                <w:color w:val="000000"/>
                <w:sz w:val="20"/>
                <w:szCs w:val="20"/>
                <w:highlight w:val="cyan"/>
                <w:lang w:eastAsia="en-GB"/>
              </w:rPr>
            </w:pPr>
            <w:r>
              <w:rPr>
                <w:b/>
                <w:color w:val="000000"/>
                <w:sz w:val="20"/>
                <w:szCs w:val="20"/>
                <w:lang w:eastAsia="en-GB"/>
              </w:rPr>
              <w:t>1.435</w:t>
            </w:r>
          </w:p>
        </w:tc>
        <w:tc>
          <w:tcPr>
            <w:tcW w:w="1136" w:type="pct"/>
          </w:tcPr>
          <w:p w14:paraId="041BD51C" w14:textId="38B81CF8" w:rsidR="0011778E" w:rsidRPr="002442A7" w:rsidRDefault="002442A7" w:rsidP="005810D5">
            <w:pPr>
              <w:spacing w:line="240" w:lineRule="auto"/>
              <w:jc w:val="left"/>
              <w:rPr>
                <w:color w:val="000000"/>
                <w:sz w:val="20"/>
                <w:szCs w:val="20"/>
                <w:lang w:eastAsia="en-GB"/>
              </w:rPr>
            </w:pPr>
            <w:r w:rsidRPr="002442A7">
              <w:rPr>
                <w:color w:val="000000"/>
                <w:sz w:val="20"/>
                <w:szCs w:val="20"/>
                <w:lang w:eastAsia="en-GB" w:bidi="en-US"/>
              </w:rPr>
              <w:t>“</w:t>
            </w:r>
            <w:r w:rsidR="0011778E" w:rsidRPr="002442A7">
              <w:rPr>
                <w:color w:val="000000"/>
                <w:sz w:val="20"/>
                <w:szCs w:val="20"/>
                <w:lang w:eastAsia="en-GB" w:bidi="en-US"/>
              </w:rPr>
              <w:t>2018040</w:t>
            </w:r>
            <w:r w:rsidR="005810D5">
              <w:rPr>
                <w:color w:val="000000"/>
                <w:sz w:val="20"/>
                <w:szCs w:val="20"/>
                <w:lang w:eastAsia="en-GB" w:bidi="en-US"/>
              </w:rPr>
              <w:t>7</w:t>
            </w:r>
            <w:r w:rsidRPr="002442A7">
              <w:rPr>
                <w:color w:val="000000"/>
                <w:sz w:val="20"/>
                <w:szCs w:val="20"/>
                <w:lang w:eastAsia="en-GB" w:bidi="en-US"/>
              </w:rPr>
              <w:t xml:space="preserve"> </w:t>
            </w:r>
            <w:r w:rsidR="0011778E" w:rsidRPr="002442A7">
              <w:rPr>
                <w:color w:val="000000"/>
                <w:sz w:val="20"/>
                <w:szCs w:val="20"/>
                <w:lang w:eastAsia="en-GB" w:bidi="en-US"/>
              </w:rPr>
              <w:t xml:space="preserve">KPT </w:t>
            </w:r>
            <w:r>
              <w:rPr>
                <w:color w:val="000000"/>
                <w:sz w:val="20"/>
                <w:szCs w:val="20"/>
                <w:lang w:eastAsia="en-GB" w:bidi="en-US"/>
              </w:rPr>
              <w:t>December 2017</w:t>
            </w:r>
            <w:r w:rsidR="0011778E" w:rsidRPr="002442A7">
              <w:rPr>
                <w:color w:val="000000"/>
                <w:sz w:val="20"/>
                <w:szCs w:val="20"/>
                <w:lang w:eastAsia="en-GB" w:bidi="en-US"/>
              </w:rPr>
              <w:t>” sheet 90-30 Test, cell F</w:t>
            </w:r>
            <w:r w:rsidR="00CF4101">
              <w:rPr>
                <w:color w:val="000000"/>
                <w:sz w:val="20"/>
                <w:szCs w:val="20"/>
                <w:lang w:eastAsia="en-GB" w:bidi="en-US"/>
              </w:rPr>
              <w:t>65</w:t>
            </w:r>
          </w:p>
        </w:tc>
      </w:tr>
      <w:tr w:rsidR="0011778E" w:rsidRPr="006B36D6" w14:paraId="3674C531" w14:textId="77777777" w:rsidTr="00E87B13">
        <w:tc>
          <w:tcPr>
            <w:tcW w:w="633" w:type="pct"/>
          </w:tcPr>
          <w:p w14:paraId="22B5A7BD" w14:textId="77777777" w:rsidR="0011778E" w:rsidRPr="006B36D6" w:rsidRDefault="0011778E" w:rsidP="0011778E">
            <w:pPr>
              <w:spacing w:line="240" w:lineRule="auto"/>
              <w:jc w:val="left"/>
              <w:rPr>
                <w:b/>
                <w:sz w:val="20"/>
                <w:szCs w:val="20"/>
              </w:rPr>
            </w:pPr>
            <w:r w:rsidRPr="006B36D6">
              <w:rPr>
                <w:b/>
                <w:sz w:val="20"/>
                <w:szCs w:val="20"/>
              </w:rPr>
              <w:t>BB</w:t>
            </w:r>
            <w:r w:rsidRPr="006B36D6">
              <w:rPr>
                <w:b/>
                <w:sz w:val="20"/>
                <w:szCs w:val="20"/>
                <w:vertAlign w:val="subscript"/>
              </w:rPr>
              <w:t>p1,bio</w:t>
            </w:r>
          </w:p>
        </w:tc>
        <w:tc>
          <w:tcPr>
            <w:tcW w:w="609" w:type="pct"/>
          </w:tcPr>
          <w:p w14:paraId="2DF0C1C5" w14:textId="77777777" w:rsidR="0011778E" w:rsidRPr="006B36D6" w:rsidRDefault="0011778E" w:rsidP="0011778E">
            <w:pPr>
              <w:spacing w:line="240" w:lineRule="auto"/>
              <w:jc w:val="left"/>
              <w:rPr>
                <w:sz w:val="20"/>
                <w:szCs w:val="20"/>
              </w:rPr>
            </w:pPr>
            <w:r w:rsidRPr="006B36D6">
              <w:rPr>
                <w:sz w:val="20"/>
                <w:szCs w:val="20"/>
              </w:rPr>
              <w:t>tonnes/ year</w:t>
            </w:r>
          </w:p>
        </w:tc>
        <w:tc>
          <w:tcPr>
            <w:tcW w:w="1180" w:type="pct"/>
          </w:tcPr>
          <w:p w14:paraId="084680AE" w14:textId="77777777" w:rsidR="0011778E" w:rsidRPr="006B36D6" w:rsidRDefault="0011778E" w:rsidP="0011778E">
            <w:pPr>
              <w:spacing w:line="240" w:lineRule="auto"/>
              <w:jc w:val="left"/>
              <w:rPr>
                <w:sz w:val="20"/>
                <w:szCs w:val="20"/>
              </w:rPr>
            </w:pPr>
            <w:r w:rsidRPr="006B36D6">
              <w:rPr>
                <w:sz w:val="20"/>
                <w:szCs w:val="20"/>
                <w:lang w:val="en-US"/>
              </w:rPr>
              <w:t>The quantity of biomass consumed in the project scenario 1, in tonnes/year</w:t>
            </w:r>
          </w:p>
        </w:tc>
        <w:tc>
          <w:tcPr>
            <w:tcW w:w="1442" w:type="pct"/>
            <w:gridSpan w:val="3"/>
            <w:noWrap/>
          </w:tcPr>
          <w:p w14:paraId="13C34C16" w14:textId="65258264" w:rsidR="0011778E" w:rsidRPr="003442EC" w:rsidRDefault="00A90F35" w:rsidP="0011778E">
            <w:pPr>
              <w:spacing w:line="240" w:lineRule="auto"/>
              <w:jc w:val="left"/>
              <w:rPr>
                <w:b/>
                <w:color w:val="000000"/>
                <w:sz w:val="20"/>
                <w:szCs w:val="20"/>
                <w:highlight w:val="cyan"/>
                <w:lang w:eastAsia="en-GB"/>
              </w:rPr>
            </w:pPr>
            <w:r>
              <w:rPr>
                <w:b/>
                <w:color w:val="000000"/>
                <w:sz w:val="20"/>
                <w:szCs w:val="20"/>
                <w:lang w:eastAsia="en-GB"/>
              </w:rPr>
              <w:t xml:space="preserve">0.719 </w:t>
            </w:r>
          </w:p>
        </w:tc>
        <w:tc>
          <w:tcPr>
            <w:tcW w:w="1136" w:type="pct"/>
          </w:tcPr>
          <w:p w14:paraId="464A964C" w14:textId="4025F3C5" w:rsidR="0011778E" w:rsidRPr="002442A7" w:rsidRDefault="002442A7" w:rsidP="005810D5">
            <w:pPr>
              <w:spacing w:line="240" w:lineRule="auto"/>
              <w:jc w:val="left"/>
              <w:rPr>
                <w:color w:val="000000"/>
                <w:sz w:val="20"/>
                <w:szCs w:val="20"/>
                <w:lang w:eastAsia="en-GB"/>
              </w:rPr>
            </w:pPr>
            <w:r w:rsidRPr="002442A7">
              <w:rPr>
                <w:color w:val="000000"/>
                <w:sz w:val="20"/>
                <w:szCs w:val="20"/>
                <w:lang w:eastAsia="en-GB" w:bidi="en-US"/>
              </w:rPr>
              <w:t>“</w:t>
            </w:r>
            <w:r w:rsidR="0011778E" w:rsidRPr="002442A7">
              <w:rPr>
                <w:color w:val="000000"/>
                <w:sz w:val="20"/>
                <w:szCs w:val="20"/>
                <w:lang w:eastAsia="en-GB" w:bidi="en-US"/>
              </w:rPr>
              <w:t>2018040</w:t>
            </w:r>
            <w:r w:rsidR="005810D5">
              <w:rPr>
                <w:color w:val="000000"/>
                <w:sz w:val="20"/>
                <w:szCs w:val="20"/>
                <w:lang w:eastAsia="en-GB" w:bidi="en-US"/>
              </w:rPr>
              <w:t>7</w:t>
            </w:r>
            <w:r>
              <w:rPr>
                <w:color w:val="000000"/>
                <w:sz w:val="20"/>
                <w:szCs w:val="20"/>
                <w:lang w:eastAsia="en-GB" w:bidi="en-US"/>
              </w:rPr>
              <w:t xml:space="preserve"> KPT December 2017</w:t>
            </w:r>
            <w:r w:rsidR="0011778E" w:rsidRPr="002442A7">
              <w:rPr>
                <w:color w:val="000000"/>
                <w:sz w:val="20"/>
                <w:szCs w:val="20"/>
                <w:lang w:eastAsia="en-GB" w:bidi="en-US"/>
              </w:rPr>
              <w:t>” sheet 90-30 Test, cell S</w:t>
            </w:r>
            <w:r w:rsidR="00CF4101">
              <w:rPr>
                <w:color w:val="000000"/>
                <w:sz w:val="20"/>
                <w:szCs w:val="20"/>
                <w:lang w:eastAsia="en-GB" w:bidi="en-US"/>
              </w:rPr>
              <w:t>65</w:t>
            </w:r>
          </w:p>
        </w:tc>
      </w:tr>
      <w:tr w:rsidR="0011778E" w:rsidRPr="006B36D6" w14:paraId="19D1DAD8" w14:textId="77777777" w:rsidTr="00E87B13">
        <w:trPr>
          <w:trHeight w:val="716"/>
        </w:trPr>
        <w:tc>
          <w:tcPr>
            <w:tcW w:w="633" w:type="pct"/>
          </w:tcPr>
          <w:p w14:paraId="38BDABA3" w14:textId="77777777" w:rsidR="0011778E" w:rsidRPr="006B36D6" w:rsidRDefault="0011778E" w:rsidP="0011778E">
            <w:pPr>
              <w:spacing w:line="240" w:lineRule="auto"/>
              <w:jc w:val="left"/>
              <w:rPr>
                <w:b/>
                <w:color w:val="000000"/>
                <w:sz w:val="20"/>
                <w:szCs w:val="20"/>
                <w:lang w:eastAsia="en-GB"/>
              </w:rPr>
            </w:pPr>
            <w:r w:rsidRPr="006B36D6">
              <w:rPr>
                <w:b/>
                <w:sz w:val="20"/>
                <w:szCs w:val="20"/>
              </w:rPr>
              <w:t>BB</w:t>
            </w:r>
            <w:r w:rsidRPr="006B36D6">
              <w:rPr>
                <w:b/>
                <w:sz w:val="20"/>
                <w:szCs w:val="20"/>
                <w:vertAlign w:val="subscript"/>
              </w:rPr>
              <w:t>b1,fuel</w:t>
            </w:r>
          </w:p>
        </w:tc>
        <w:tc>
          <w:tcPr>
            <w:tcW w:w="609" w:type="pct"/>
          </w:tcPr>
          <w:p w14:paraId="5F6E66F4" w14:textId="77777777" w:rsidR="0011778E" w:rsidRPr="006B36D6" w:rsidRDefault="0011778E" w:rsidP="0011778E">
            <w:pPr>
              <w:spacing w:line="240" w:lineRule="auto"/>
              <w:jc w:val="left"/>
              <w:rPr>
                <w:color w:val="000000"/>
                <w:sz w:val="20"/>
                <w:szCs w:val="20"/>
                <w:lang w:eastAsia="en-GB"/>
              </w:rPr>
            </w:pPr>
            <w:r w:rsidRPr="006B36D6">
              <w:rPr>
                <w:sz w:val="20"/>
                <w:szCs w:val="20"/>
              </w:rPr>
              <w:t>tonnes/ year</w:t>
            </w:r>
          </w:p>
        </w:tc>
        <w:tc>
          <w:tcPr>
            <w:tcW w:w="1180" w:type="pct"/>
          </w:tcPr>
          <w:p w14:paraId="29707735" w14:textId="77777777" w:rsidR="0011778E" w:rsidRPr="006B36D6" w:rsidRDefault="0011778E" w:rsidP="0011778E">
            <w:pPr>
              <w:spacing w:line="240" w:lineRule="auto"/>
              <w:jc w:val="left"/>
              <w:rPr>
                <w:color w:val="000000"/>
                <w:sz w:val="20"/>
                <w:szCs w:val="20"/>
                <w:lang w:eastAsia="en-GB"/>
              </w:rPr>
            </w:pPr>
            <w:r w:rsidRPr="006B36D6">
              <w:rPr>
                <w:sz w:val="20"/>
                <w:szCs w:val="20"/>
              </w:rPr>
              <w:t>Amount of fossil fuels used in the baseline scenario 1: households</w:t>
            </w:r>
          </w:p>
        </w:tc>
        <w:tc>
          <w:tcPr>
            <w:tcW w:w="736" w:type="pct"/>
            <w:noWrap/>
          </w:tcPr>
          <w:p w14:paraId="5A99FA8D" w14:textId="77777777" w:rsidR="0011778E" w:rsidRPr="006B36D6" w:rsidRDefault="0011778E" w:rsidP="0011778E">
            <w:pPr>
              <w:spacing w:line="240" w:lineRule="auto"/>
              <w:jc w:val="left"/>
              <w:rPr>
                <w:color w:val="000000"/>
                <w:sz w:val="20"/>
                <w:szCs w:val="20"/>
                <w:lang w:eastAsia="en-GB"/>
              </w:rPr>
            </w:pPr>
            <w:r w:rsidRPr="006B36D6">
              <w:rPr>
                <w:sz w:val="20"/>
                <w:szCs w:val="20"/>
              </w:rPr>
              <w:t>LPG</w:t>
            </w:r>
          </w:p>
        </w:tc>
        <w:tc>
          <w:tcPr>
            <w:tcW w:w="706" w:type="pct"/>
            <w:gridSpan w:val="2"/>
          </w:tcPr>
          <w:p w14:paraId="602DEC4E" w14:textId="77777777" w:rsidR="0011778E" w:rsidRPr="003442EC" w:rsidRDefault="0011778E" w:rsidP="00CF4101">
            <w:pPr>
              <w:spacing w:line="240" w:lineRule="auto"/>
              <w:jc w:val="left"/>
              <w:rPr>
                <w:b/>
                <w:color w:val="000000"/>
                <w:sz w:val="20"/>
                <w:szCs w:val="20"/>
                <w:highlight w:val="cyan"/>
                <w:lang w:eastAsia="en-GB"/>
              </w:rPr>
            </w:pPr>
            <w:r w:rsidRPr="00513AFC">
              <w:rPr>
                <w:b/>
                <w:color w:val="000000"/>
                <w:sz w:val="20"/>
                <w:szCs w:val="20"/>
                <w:lang w:eastAsia="en-GB"/>
              </w:rPr>
              <w:t>0.</w:t>
            </w:r>
            <w:r w:rsidR="00CF4101">
              <w:rPr>
                <w:b/>
                <w:color w:val="000000"/>
                <w:sz w:val="20"/>
                <w:szCs w:val="20"/>
                <w:lang w:eastAsia="en-GB"/>
              </w:rPr>
              <w:t>088</w:t>
            </w:r>
          </w:p>
        </w:tc>
        <w:tc>
          <w:tcPr>
            <w:tcW w:w="1136" w:type="pct"/>
          </w:tcPr>
          <w:p w14:paraId="5CCF5A8E" w14:textId="0B05A150" w:rsidR="0011778E" w:rsidRPr="002442A7" w:rsidRDefault="002442A7" w:rsidP="005810D5">
            <w:pPr>
              <w:spacing w:line="240" w:lineRule="auto"/>
              <w:jc w:val="left"/>
              <w:rPr>
                <w:color w:val="000000"/>
                <w:sz w:val="20"/>
                <w:szCs w:val="20"/>
                <w:lang w:eastAsia="en-GB"/>
              </w:rPr>
            </w:pPr>
            <w:r w:rsidRPr="002442A7">
              <w:rPr>
                <w:color w:val="000000"/>
                <w:sz w:val="20"/>
                <w:szCs w:val="20"/>
                <w:lang w:eastAsia="en-GB" w:bidi="en-US"/>
              </w:rPr>
              <w:t>“</w:t>
            </w:r>
            <w:r w:rsidR="0011778E" w:rsidRPr="002442A7">
              <w:rPr>
                <w:color w:val="000000"/>
                <w:sz w:val="20"/>
                <w:szCs w:val="20"/>
                <w:lang w:eastAsia="en-GB" w:bidi="en-US"/>
              </w:rPr>
              <w:t>2018040</w:t>
            </w:r>
            <w:r w:rsidR="005810D5">
              <w:rPr>
                <w:color w:val="000000"/>
                <w:sz w:val="20"/>
                <w:szCs w:val="20"/>
                <w:lang w:eastAsia="en-GB" w:bidi="en-US"/>
              </w:rPr>
              <w:t>7</w:t>
            </w:r>
            <w:r w:rsidR="0011778E" w:rsidRPr="002442A7">
              <w:rPr>
                <w:color w:val="000000"/>
                <w:sz w:val="20"/>
                <w:szCs w:val="20"/>
                <w:lang w:eastAsia="en-GB" w:bidi="en-US"/>
              </w:rPr>
              <w:t xml:space="preserve"> KPT </w:t>
            </w:r>
            <w:r>
              <w:rPr>
                <w:color w:val="000000"/>
                <w:sz w:val="20"/>
                <w:szCs w:val="20"/>
                <w:lang w:eastAsia="en-GB" w:bidi="en-US"/>
              </w:rPr>
              <w:t>December 2017</w:t>
            </w:r>
            <w:r w:rsidR="00CF4101">
              <w:rPr>
                <w:color w:val="000000"/>
                <w:sz w:val="20"/>
                <w:szCs w:val="20"/>
                <w:lang w:eastAsia="en-GB" w:bidi="en-US"/>
              </w:rPr>
              <w:t>” sheet 90-30 Test, cell I65</w:t>
            </w:r>
          </w:p>
        </w:tc>
      </w:tr>
      <w:tr w:rsidR="0011778E" w:rsidRPr="006B36D6" w14:paraId="6AF507BB" w14:textId="77777777" w:rsidTr="00E87B13">
        <w:trPr>
          <w:trHeight w:val="1031"/>
        </w:trPr>
        <w:tc>
          <w:tcPr>
            <w:tcW w:w="633" w:type="pct"/>
          </w:tcPr>
          <w:p w14:paraId="22C56178" w14:textId="77777777" w:rsidR="0011778E" w:rsidRPr="006B36D6" w:rsidRDefault="0011778E" w:rsidP="0011778E">
            <w:pPr>
              <w:spacing w:line="240" w:lineRule="auto"/>
              <w:jc w:val="left"/>
              <w:rPr>
                <w:b/>
                <w:color w:val="000000"/>
                <w:sz w:val="20"/>
                <w:szCs w:val="20"/>
                <w:lang w:eastAsia="en-GB"/>
              </w:rPr>
            </w:pPr>
            <w:r w:rsidRPr="006B36D6">
              <w:rPr>
                <w:b/>
                <w:sz w:val="20"/>
                <w:szCs w:val="20"/>
              </w:rPr>
              <w:t>BB</w:t>
            </w:r>
            <w:r w:rsidRPr="006B36D6">
              <w:rPr>
                <w:b/>
                <w:sz w:val="20"/>
                <w:szCs w:val="20"/>
                <w:vertAlign w:val="subscript"/>
              </w:rPr>
              <w:t>p1,fuel</w:t>
            </w:r>
          </w:p>
        </w:tc>
        <w:tc>
          <w:tcPr>
            <w:tcW w:w="609" w:type="pct"/>
          </w:tcPr>
          <w:p w14:paraId="0938F9A3" w14:textId="77777777" w:rsidR="0011778E" w:rsidRPr="006B36D6" w:rsidRDefault="0011778E" w:rsidP="0011778E">
            <w:pPr>
              <w:spacing w:line="240" w:lineRule="auto"/>
              <w:jc w:val="left"/>
              <w:rPr>
                <w:color w:val="000000"/>
                <w:sz w:val="20"/>
                <w:szCs w:val="20"/>
                <w:lang w:eastAsia="en-GB"/>
              </w:rPr>
            </w:pPr>
            <w:r w:rsidRPr="006B36D6">
              <w:rPr>
                <w:sz w:val="20"/>
                <w:szCs w:val="20"/>
              </w:rPr>
              <w:t>tonnes /year</w:t>
            </w:r>
          </w:p>
        </w:tc>
        <w:tc>
          <w:tcPr>
            <w:tcW w:w="1180" w:type="pct"/>
          </w:tcPr>
          <w:p w14:paraId="69CD88CD" w14:textId="77777777" w:rsidR="0011778E" w:rsidRPr="006B36D6" w:rsidRDefault="0011778E" w:rsidP="0011778E">
            <w:pPr>
              <w:spacing w:line="240" w:lineRule="auto"/>
              <w:jc w:val="left"/>
              <w:rPr>
                <w:color w:val="000000"/>
                <w:sz w:val="20"/>
                <w:szCs w:val="20"/>
                <w:lang w:eastAsia="en-GB"/>
              </w:rPr>
            </w:pPr>
            <w:r w:rsidRPr="006B36D6">
              <w:rPr>
                <w:sz w:val="20"/>
                <w:szCs w:val="20"/>
                <w:lang w:val="en-US"/>
              </w:rPr>
              <w:t>Quantity of fossil fuel consumed in project scenario 1 during year y, in tonnes</w:t>
            </w:r>
          </w:p>
        </w:tc>
        <w:tc>
          <w:tcPr>
            <w:tcW w:w="736" w:type="pct"/>
            <w:noWrap/>
          </w:tcPr>
          <w:p w14:paraId="0D060F38" w14:textId="77777777" w:rsidR="0011778E" w:rsidRPr="006B36D6" w:rsidRDefault="0011778E" w:rsidP="0011778E">
            <w:pPr>
              <w:spacing w:line="240" w:lineRule="auto"/>
              <w:jc w:val="left"/>
              <w:rPr>
                <w:color w:val="000000"/>
                <w:sz w:val="20"/>
                <w:szCs w:val="20"/>
                <w:lang w:eastAsia="en-GB"/>
              </w:rPr>
            </w:pPr>
            <w:r w:rsidRPr="006B36D6">
              <w:rPr>
                <w:sz w:val="20"/>
                <w:szCs w:val="20"/>
              </w:rPr>
              <w:t>LPG</w:t>
            </w:r>
          </w:p>
        </w:tc>
        <w:tc>
          <w:tcPr>
            <w:tcW w:w="706" w:type="pct"/>
            <w:gridSpan w:val="2"/>
          </w:tcPr>
          <w:p w14:paraId="3C829CA7" w14:textId="77777777" w:rsidR="0011778E" w:rsidRPr="003442EC" w:rsidRDefault="0011778E" w:rsidP="00CF4101">
            <w:pPr>
              <w:spacing w:line="240" w:lineRule="auto"/>
              <w:jc w:val="left"/>
              <w:rPr>
                <w:b/>
                <w:color w:val="000000"/>
                <w:sz w:val="20"/>
                <w:szCs w:val="20"/>
                <w:highlight w:val="cyan"/>
                <w:lang w:eastAsia="en-GB"/>
              </w:rPr>
            </w:pPr>
            <w:r w:rsidRPr="00513AFC">
              <w:rPr>
                <w:b/>
                <w:color w:val="000000"/>
                <w:sz w:val="20"/>
                <w:szCs w:val="20"/>
                <w:lang w:eastAsia="en-GB"/>
              </w:rPr>
              <w:t>0.</w:t>
            </w:r>
            <w:r w:rsidR="00CF4101">
              <w:rPr>
                <w:b/>
                <w:color w:val="000000"/>
                <w:sz w:val="20"/>
                <w:szCs w:val="20"/>
                <w:lang w:eastAsia="en-GB"/>
              </w:rPr>
              <w:t>048</w:t>
            </w:r>
          </w:p>
        </w:tc>
        <w:tc>
          <w:tcPr>
            <w:tcW w:w="1136" w:type="pct"/>
          </w:tcPr>
          <w:p w14:paraId="79C08D2E" w14:textId="720A3E3F" w:rsidR="0011778E" w:rsidRPr="002442A7" w:rsidRDefault="002442A7" w:rsidP="005810D5">
            <w:pPr>
              <w:spacing w:line="240" w:lineRule="auto"/>
              <w:jc w:val="left"/>
              <w:rPr>
                <w:color w:val="000000"/>
                <w:sz w:val="20"/>
                <w:szCs w:val="20"/>
                <w:lang w:eastAsia="en-GB"/>
              </w:rPr>
            </w:pPr>
            <w:r w:rsidRPr="002442A7">
              <w:rPr>
                <w:color w:val="000000"/>
                <w:sz w:val="20"/>
                <w:szCs w:val="20"/>
                <w:lang w:eastAsia="en-GB" w:bidi="en-US"/>
              </w:rPr>
              <w:t>“</w:t>
            </w:r>
            <w:r w:rsidR="0011778E" w:rsidRPr="002442A7">
              <w:rPr>
                <w:color w:val="000000"/>
                <w:sz w:val="20"/>
                <w:szCs w:val="20"/>
                <w:lang w:eastAsia="en-GB" w:bidi="en-US"/>
              </w:rPr>
              <w:t>2018040</w:t>
            </w:r>
            <w:r w:rsidR="005810D5">
              <w:rPr>
                <w:color w:val="000000"/>
                <w:sz w:val="20"/>
                <w:szCs w:val="20"/>
                <w:lang w:eastAsia="en-GB" w:bidi="en-US"/>
              </w:rPr>
              <w:t>7</w:t>
            </w:r>
            <w:r w:rsidR="0011778E" w:rsidRPr="002442A7">
              <w:rPr>
                <w:color w:val="000000"/>
                <w:sz w:val="20"/>
                <w:szCs w:val="20"/>
                <w:lang w:eastAsia="en-GB" w:bidi="en-US"/>
              </w:rPr>
              <w:t xml:space="preserve"> KPT </w:t>
            </w:r>
            <w:r>
              <w:rPr>
                <w:color w:val="000000"/>
                <w:sz w:val="20"/>
                <w:szCs w:val="20"/>
                <w:lang w:eastAsia="en-GB" w:bidi="en-US"/>
              </w:rPr>
              <w:t>December 2017</w:t>
            </w:r>
            <w:r w:rsidR="0011778E" w:rsidRPr="002442A7">
              <w:rPr>
                <w:color w:val="000000"/>
                <w:sz w:val="20"/>
                <w:szCs w:val="20"/>
                <w:lang w:eastAsia="en-GB" w:bidi="en-US"/>
              </w:rPr>
              <w:t xml:space="preserve">” sheet 90-30 Test, </w:t>
            </w:r>
            <w:r w:rsidR="00CF4101">
              <w:rPr>
                <w:color w:val="000000"/>
                <w:sz w:val="20"/>
                <w:szCs w:val="20"/>
                <w:lang w:eastAsia="en-GB"/>
              </w:rPr>
              <w:t>cell V65</w:t>
            </w:r>
          </w:p>
        </w:tc>
      </w:tr>
      <w:tr w:rsidR="0011778E" w:rsidRPr="006B36D6" w14:paraId="5A879D61" w14:textId="77777777" w:rsidTr="00E87B13">
        <w:trPr>
          <w:trHeight w:val="1103"/>
        </w:trPr>
        <w:tc>
          <w:tcPr>
            <w:tcW w:w="633" w:type="pct"/>
          </w:tcPr>
          <w:p w14:paraId="55369209" w14:textId="77777777" w:rsidR="0011778E" w:rsidRPr="006B36D6" w:rsidRDefault="0011778E" w:rsidP="0011778E">
            <w:pPr>
              <w:spacing w:line="240" w:lineRule="auto"/>
              <w:jc w:val="left"/>
              <w:rPr>
                <w:b/>
                <w:color w:val="000000"/>
                <w:sz w:val="20"/>
                <w:szCs w:val="20"/>
                <w:lang w:eastAsia="en-GB"/>
              </w:rPr>
            </w:pPr>
            <w:r w:rsidRPr="006B36D6">
              <w:rPr>
                <w:b/>
                <w:sz w:val="20"/>
                <w:szCs w:val="20"/>
              </w:rPr>
              <w:t>MS</w:t>
            </w:r>
            <w:r w:rsidRPr="006B36D6">
              <w:rPr>
                <w:b/>
                <w:sz w:val="20"/>
                <w:szCs w:val="20"/>
                <w:vertAlign w:val="subscript"/>
              </w:rPr>
              <w:t>P,S,K</w:t>
            </w:r>
          </w:p>
        </w:tc>
        <w:tc>
          <w:tcPr>
            <w:tcW w:w="609" w:type="pct"/>
          </w:tcPr>
          <w:p w14:paraId="298D3BE9" w14:textId="77777777" w:rsidR="0011778E" w:rsidRPr="006B36D6" w:rsidRDefault="0011778E" w:rsidP="0011778E">
            <w:pPr>
              <w:spacing w:line="240" w:lineRule="auto"/>
              <w:jc w:val="left"/>
              <w:rPr>
                <w:color w:val="000000"/>
                <w:sz w:val="20"/>
                <w:szCs w:val="20"/>
                <w:lang w:eastAsia="en-GB"/>
              </w:rPr>
            </w:pPr>
            <w:r w:rsidRPr="006B36D6">
              <w:rPr>
                <w:sz w:val="20"/>
                <w:szCs w:val="20"/>
              </w:rPr>
              <w:t>%</w:t>
            </w:r>
          </w:p>
        </w:tc>
        <w:tc>
          <w:tcPr>
            <w:tcW w:w="1180" w:type="pct"/>
          </w:tcPr>
          <w:p w14:paraId="2A402EEA" w14:textId="77777777" w:rsidR="0011778E" w:rsidRPr="006B36D6" w:rsidRDefault="0011778E" w:rsidP="0011778E">
            <w:pPr>
              <w:autoSpaceDE w:val="0"/>
              <w:autoSpaceDN w:val="0"/>
              <w:adjustRightInd w:val="0"/>
              <w:jc w:val="left"/>
              <w:rPr>
                <w:sz w:val="20"/>
                <w:szCs w:val="20"/>
                <w:lang w:val="en-US"/>
              </w:rPr>
            </w:pPr>
            <w:r w:rsidRPr="006B36D6">
              <w:rPr>
                <w:sz w:val="20"/>
                <w:szCs w:val="20"/>
                <w:lang w:val="en-US"/>
              </w:rPr>
              <w:t>Fraction of livestock category T’s manure not treated in bio-</w:t>
            </w:r>
            <w:r w:rsidRPr="006B36D6">
              <w:rPr>
                <w:sz w:val="20"/>
                <w:szCs w:val="20"/>
                <w:lang w:val="en-US"/>
              </w:rPr>
              <w:lastRenderedPageBreak/>
              <w:t>digester</w:t>
            </w:r>
            <w:r w:rsidRPr="006B36D6">
              <w:rPr>
                <w:iCs/>
                <w:sz w:val="20"/>
                <w:szCs w:val="20"/>
                <w:lang w:val="en-US"/>
              </w:rPr>
              <w:t xml:space="preserve">, </w:t>
            </w:r>
            <w:r w:rsidRPr="006B36D6">
              <w:rPr>
                <w:sz w:val="20"/>
                <w:szCs w:val="20"/>
                <w:lang w:val="en-US"/>
              </w:rPr>
              <w:t>in climate region k</w:t>
            </w:r>
          </w:p>
        </w:tc>
        <w:tc>
          <w:tcPr>
            <w:tcW w:w="736" w:type="pct"/>
            <w:noWrap/>
          </w:tcPr>
          <w:p w14:paraId="7B54959B" w14:textId="77777777" w:rsidR="0011778E" w:rsidRPr="001E5647" w:rsidRDefault="0011778E" w:rsidP="0011778E">
            <w:pPr>
              <w:spacing w:line="240" w:lineRule="auto"/>
              <w:jc w:val="left"/>
              <w:rPr>
                <w:color w:val="000000"/>
                <w:sz w:val="20"/>
                <w:szCs w:val="20"/>
                <w:lang w:eastAsia="en-GB"/>
              </w:rPr>
            </w:pPr>
            <w:r w:rsidRPr="001E5647">
              <w:rPr>
                <w:color w:val="000000"/>
                <w:sz w:val="20"/>
                <w:szCs w:val="20"/>
                <w:lang w:eastAsia="en-GB"/>
              </w:rPr>
              <w:lastRenderedPageBreak/>
              <w:t>Dairy cow</w:t>
            </w:r>
          </w:p>
        </w:tc>
        <w:tc>
          <w:tcPr>
            <w:tcW w:w="706" w:type="pct"/>
            <w:gridSpan w:val="2"/>
          </w:tcPr>
          <w:p w14:paraId="76FC49E6" w14:textId="77777777" w:rsidR="0011778E" w:rsidRPr="001E5647" w:rsidRDefault="0011778E" w:rsidP="001E5647">
            <w:pPr>
              <w:spacing w:line="240" w:lineRule="auto"/>
              <w:jc w:val="left"/>
              <w:rPr>
                <w:b/>
                <w:strike/>
                <w:color w:val="000000"/>
                <w:sz w:val="20"/>
                <w:szCs w:val="20"/>
                <w:lang w:eastAsia="en-GB"/>
              </w:rPr>
            </w:pPr>
            <w:r w:rsidRPr="001E5647">
              <w:rPr>
                <w:b/>
                <w:color w:val="000000"/>
                <w:sz w:val="20"/>
                <w:szCs w:val="20"/>
                <w:lang w:eastAsia="en-GB"/>
              </w:rPr>
              <w:t>19.</w:t>
            </w:r>
            <w:r w:rsidR="001E5647" w:rsidRPr="001E5647">
              <w:rPr>
                <w:b/>
                <w:color w:val="000000"/>
                <w:sz w:val="20"/>
                <w:szCs w:val="20"/>
                <w:lang w:eastAsia="en-GB"/>
              </w:rPr>
              <w:t>0</w:t>
            </w:r>
            <w:r w:rsidRPr="001E5647">
              <w:rPr>
                <w:b/>
                <w:color w:val="000000"/>
                <w:sz w:val="20"/>
                <w:szCs w:val="20"/>
                <w:lang w:eastAsia="en-GB"/>
              </w:rPr>
              <w:t>%</w:t>
            </w:r>
          </w:p>
        </w:tc>
        <w:tc>
          <w:tcPr>
            <w:tcW w:w="1136" w:type="pct"/>
          </w:tcPr>
          <w:p w14:paraId="47AC00A7" w14:textId="77777777" w:rsidR="0011778E" w:rsidRPr="001E5647" w:rsidRDefault="0011778E" w:rsidP="0011778E">
            <w:pPr>
              <w:spacing w:line="240" w:lineRule="auto"/>
              <w:jc w:val="left"/>
              <w:rPr>
                <w:b/>
                <w:sz w:val="20"/>
                <w:szCs w:val="20"/>
                <w:vertAlign w:val="subscript"/>
              </w:rPr>
            </w:pPr>
            <w:r w:rsidRPr="001E5647">
              <w:rPr>
                <w:color w:val="000000"/>
                <w:sz w:val="20"/>
                <w:szCs w:val="20"/>
                <w:lang w:eastAsia="en-GB"/>
              </w:rPr>
              <w:t xml:space="preserve">1 - </w:t>
            </w:r>
            <w:r w:rsidRPr="001E5647">
              <w:rPr>
                <w:b/>
                <w:sz w:val="20"/>
                <w:szCs w:val="20"/>
              </w:rPr>
              <w:t>MS</w:t>
            </w:r>
            <w:r w:rsidRPr="001E5647">
              <w:rPr>
                <w:b/>
                <w:sz w:val="20"/>
                <w:szCs w:val="20"/>
                <w:vertAlign w:val="subscript"/>
              </w:rPr>
              <w:t xml:space="preserve">T,S,k  </w:t>
            </w:r>
          </w:p>
          <w:p w14:paraId="2CA1E980" w14:textId="77777777" w:rsidR="0011778E" w:rsidRPr="001E5647" w:rsidRDefault="0011778E" w:rsidP="0011778E">
            <w:pPr>
              <w:spacing w:line="240" w:lineRule="auto"/>
              <w:jc w:val="left"/>
              <w:rPr>
                <w:color w:val="000000"/>
                <w:sz w:val="20"/>
                <w:szCs w:val="20"/>
                <w:lang w:eastAsia="en-GB"/>
              </w:rPr>
            </w:pPr>
            <w:r w:rsidRPr="001E5647">
              <w:rPr>
                <w:color w:val="000000"/>
                <w:sz w:val="20"/>
                <w:szCs w:val="20"/>
                <w:lang w:eastAsia="en-GB"/>
              </w:rPr>
              <w:t>(see below)</w:t>
            </w:r>
          </w:p>
        </w:tc>
      </w:tr>
      <w:tr w:rsidR="0011778E" w:rsidRPr="006B36D6" w14:paraId="4C045DEC" w14:textId="77777777" w:rsidTr="00E87B13">
        <w:trPr>
          <w:trHeight w:val="696"/>
        </w:trPr>
        <w:tc>
          <w:tcPr>
            <w:tcW w:w="633" w:type="pct"/>
          </w:tcPr>
          <w:p w14:paraId="1FAD6FD3" w14:textId="77777777" w:rsidR="0011778E" w:rsidRPr="006B36D6" w:rsidRDefault="0011778E" w:rsidP="0011778E">
            <w:pPr>
              <w:spacing w:line="240" w:lineRule="auto"/>
              <w:jc w:val="left"/>
              <w:rPr>
                <w:b/>
                <w:color w:val="000000"/>
                <w:sz w:val="20"/>
                <w:szCs w:val="20"/>
                <w:lang w:eastAsia="en-GB"/>
              </w:rPr>
            </w:pPr>
            <w:r w:rsidRPr="006B36D6">
              <w:rPr>
                <w:b/>
                <w:sz w:val="20"/>
                <w:szCs w:val="20"/>
              </w:rPr>
              <w:t>MS</w:t>
            </w:r>
            <w:r w:rsidRPr="006B36D6">
              <w:rPr>
                <w:b/>
                <w:sz w:val="20"/>
                <w:szCs w:val="20"/>
                <w:vertAlign w:val="subscript"/>
              </w:rPr>
              <w:t>T,S,k</w:t>
            </w:r>
          </w:p>
        </w:tc>
        <w:tc>
          <w:tcPr>
            <w:tcW w:w="609" w:type="pct"/>
          </w:tcPr>
          <w:p w14:paraId="5BA7C678" w14:textId="77777777" w:rsidR="0011778E" w:rsidRPr="006B36D6" w:rsidRDefault="0011778E" w:rsidP="0011778E">
            <w:pPr>
              <w:spacing w:line="240" w:lineRule="auto"/>
              <w:jc w:val="left"/>
              <w:rPr>
                <w:color w:val="000000"/>
                <w:sz w:val="20"/>
                <w:szCs w:val="20"/>
                <w:lang w:eastAsia="en-GB"/>
              </w:rPr>
            </w:pPr>
            <w:r w:rsidRPr="006B36D6">
              <w:rPr>
                <w:sz w:val="20"/>
                <w:szCs w:val="20"/>
              </w:rPr>
              <w:t>%</w:t>
            </w:r>
          </w:p>
        </w:tc>
        <w:tc>
          <w:tcPr>
            <w:tcW w:w="1180" w:type="pct"/>
          </w:tcPr>
          <w:p w14:paraId="4E75DB1C" w14:textId="77777777" w:rsidR="0011778E" w:rsidRPr="006B36D6" w:rsidRDefault="0011778E" w:rsidP="0011778E">
            <w:pPr>
              <w:autoSpaceDE w:val="0"/>
              <w:autoSpaceDN w:val="0"/>
              <w:adjustRightInd w:val="0"/>
              <w:jc w:val="left"/>
              <w:rPr>
                <w:color w:val="000000"/>
                <w:sz w:val="20"/>
                <w:szCs w:val="20"/>
                <w:lang w:eastAsia="en-GB"/>
              </w:rPr>
            </w:pPr>
            <w:r w:rsidRPr="006B36D6">
              <w:rPr>
                <w:sz w:val="20"/>
                <w:szCs w:val="20"/>
                <w:lang w:val="en-US"/>
              </w:rPr>
              <w:t xml:space="preserve">Fraction of livestock category </w:t>
            </w:r>
            <w:r w:rsidRPr="006B36D6">
              <w:rPr>
                <w:iCs/>
                <w:sz w:val="20"/>
                <w:szCs w:val="20"/>
                <w:lang w:val="en-US"/>
              </w:rPr>
              <w:t>T'</w:t>
            </w:r>
            <w:r w:rsidRPr="006B36D6">
              <w:rPr>
                <w:sz w:val="20"/>
                <w:szCs w:val="20"/>
                <w:lang w:val="en-US"/>
              </w:rPr>
              <w:t xml:space="preserve">s manure fed into the bio-digester, </w:t>
            </w:r>
            <w:r>
              <w:rPr>
                <w:sz w:val="20"/>
                <w:szCs w:val="20"/>
                <w:lang w:val="en-US"/>
              </w:rPr>
              <w:t>i</w:t>
            </w:r>
            <w:r w:rsidRPr="006B36D6">
              <w:rPr>
                <w:sz w:val="20"/>
                <w:szCs w:val="20"/>
                <w:lang w:val="en-US"/>
              </w:rPr>
              <w:t xml:space="preserve">n climate region </w:t>
            </w:r>
            <w:r w:rsidRPr="006B36D6">
              <w:rPr>
                <w:iCs/>
                <w:sz w:val="20"/>
                <w:szCs w:val="20"/>
                <w:lang w:val="en-US"/>
              </w:rPr>
              <w:t>k</w:t>
            </w:r>
          </w:p>
        </w:tc>
        <w:tc>
          <w:tcPr>
            <w:tcW w:w="736" w:type="pct"/>
            <w:noWrap/>
          </w:tcPr>
          <w:p w14:paraId="1A63A222" w14:textId="77777777" w:rsidR="0011778E" w:rsidRPr="001E5647" w:rsidRDefault="0011778E" w:rsidP="0011778E">
            <w:pPr>
              <w:spacing w:line="240" w:lineRule="auto"/>
              <w:jc w:val="left"/>
              <w:rPr>
                <w:color w:val="000000"/>
                <w:sz w:val="20"/>
                <w:szCs w:val="20"/>
                <w:lang w:eastAsia="en-GB"/>
              </w:rPr>
            </w:pPr>
            <w:r w:rsidRPr="001E5647">
              <w:rPr>
                <w:color w:val="000000"/>
                <w:sz w:val="20"/>
                <w:szCs w:val="20"/>
                <w:lang w:eastAsia="en-GB"/>
              </w:rPr>
              <w:t>Dairy cow</w:t>
            </w:r>
          </w:p>
        </w:tc>
        <w:tc>
          <w:tcPr>
            <w:tcW w:w="706" w:type="pct"/>
            <w:gridSpan w:val="2"/>
          </w:tcPr>
          <w:p w14:paraId="7B4FA779" w14:textId="77777777" w:rsidR="0011778E" w:rsidRPr="001E5647" w:rsidRDefault="001E5647" w:rsidP="0011778E">
            <w:pPr>
              <w:spacing w:line="240" w:lineRule="auto"/>
              <w:jc w:val="left"/>
              <w:rPr>
                <w:b/>
                <w:color w:val="000000"/>
                <w:sz w:val="20"/>
                <w:szCs w:val="20"/>
                <w:lang w:eastAsia="en-GB"/>
              </w:rPr>
            </w:pPr>
            <w:r w:rsidRPr="001E5647">
              <w:rPr>
                <w:b/>
                <w:color w:val="000000"/>
                <w:sz w:val="20"/>
                <w:szCs w:val="20"/>
                <w:lang w:eastAsia="en-GB"/>
              </w:rPr>
              <w:t>81.0%</w:t>
            </w:r>
          </w:p>
        </w:tc>
        <w:tc>
          <w:tcPr>
            <w:tcW w:w="1136" w:type="pct"/>
          </w:tcPr>
          <w:p w14:paraId="39D8C4D8" w14:textId="77777777" w:rsidR="0011778E" w:rsidRPr="001E5647" w:rsidRDefault="0011778E" w:rsidP="001E5647">
            <w:pPr>
              <w:spacing w:line="240" w:lineRule="auto"/>
              <w:jc w:val="left"/>
              <w:rPr>
                <w:color w:val="000000"/>
                <w:sz w:val="20"/>
                <w:szCs w:val="20"/>
                <w:lang w:eastAsia="en-GB"/>
              </w:rPr>
            </w:pPr>
            <w:r w:rsidRPr="001E5647">
              <w:rPr>
                <w:color w:val="000000"/>
                <w:sz w:val="20"/>
                <w:szCs w:val="20"/>
                <w:lang w:eastAsia="en-GB"/>
              </w:rPr>
              <w:t>BUS Report 201</w:t>
            </w:r>
            <w:r w:rsidR="001E5647" w:rsidRPr="001E5647">
              <w:rPr>
                <w:color w:val="000000"/>
                <w:sz w:val="20"/>
                <w:szCs w:val="20"/>
                <w:lang w:eastAsia="en-GB"/>
              </w:rPr>
              <w:t>8</w:t>
            </w:r>
            <w:r w:rsidRPr="001E5647">
              <w:rPr>
                <w:color w:val="000000"/>
                <w:sz w:val="20"/>
                <w:szCs w:val="20"/>
                <w:lang w:eastAsia="en-GB"/>
              </w:rPr>
              <w:t>, page 4</w:t>
            </w:r>
          </w:p>
        </w:tc>
      </w:tr>
      <w:tr w:rsidR="0011778E" w:rsidRPr="006B36D6" w14:paraId="19BCAE4F" w14:textId="77777777" w:rsidTr="00E87B13">
        <w:tc>
          <w:tcPr>
            <w:tcW w:w="633" w:type="pct"/>
          </w:tcPr>
          <w:p w14:paraId="5E93FD33" w14:textId="77777777" w:rsidR="0011778E" w:rsidRPr="006B36D6" w:rsidRDefault="0011778E" w:rsidP="0011778E">
            <w:pPr>
              <w:spacing w:line="240" w:lineRule="auto"/>
              <w:jc w:val="left"/>
              <w:rPr>
                <w:b/>
                <w:sz w:val="20"/>
                <w:szCs w:val="20"/>
              </w:rPr>
            </w:pPr>
            <w:r w:rsidRPr="006B36D6">
              <w:rPr>
                <w:b/>
                <w:sz w:val="20"/>
                <w:szCs w:val="20"/>
              </w:rPr>
              <w:t>GWP</w:t>
            </w:r>
            <w:r w:rsidRPr="006B36D6">
              <w:rPr>
                <w:b/>
                <w:sz w:val="20"/>
                <w:szCs w:val="20"/>
                <w:vertAlign w:val="subscript"/>
              </w:rPr>
              <w:t>CH4</w:t>
            </w:r>
          </w:p>
        </w:tc>
        <w:tc>
          <w:tcPr>
            <w:tcW w:w="609" w:type="pct"/>
          </w:tcPr>
          <w:p w14:paraId="6E657EE4" w14:textId="77777777" w:rsidR="0011778E" w:rsidRPr="006B36D6" w:rsidRDefault="0011778E" w:rsidP="0011778E">
            <w:pPr>
              <w:spacing w:line="240" w:lineRule="auto"/>
              <w:jc w:val="left"/>
              <w:rPr>
                <w:sz w:val="20"/>
                <w:szCs w:val="20"/>
              </w:rPr>
            </w:pPr>
          </w:p>
        </w:tc>
        <w:tc>
          <w:tcPr>
            <w:tcW w:w="1180" w:type="pct"/>
          </w:tcPr>
          <w:p w14:paraId="46C1EA36" w14:textId="77777777" w:rsidR="0011778E" w:rsidRPr="006B36D6" w:rsidRDefault="0011778E" w:rsidP="0011778E">
            <w:pPr>
              <w:autoSpaceDE w:val="0"/>
              <w:autoSpaceDN w:val="0"/>
              <w:adjustRightInd w:val="0"/>
              <w:jc w:val="left"/>
              <w:rPr>
                <w:sz w:val="20"/>
                <w:szCs w:val="20"/>
                <w:lang w:val="en-US"/>
              </w:rPr>
            </w:pPr>
            <w:r w:rsidRPr="006B36D6">
              <w:rPr>
                <w:sz w:val="20"/>
                <w:szCs w:val="20"/>
              </w:rPr>
              <w:t>Global Warming Potential of methane</w:t>
            </w:r>
          </w:p>
        </w:tc>
        <w:tc>
          <w:tcPr>
            <w:tcW w:w="1442" w:type="pct"/>
            <w:gridSpan w:val="3"/>
            <w:noWrap/>
          </w:tcPr>
          <w:p w14:paraId="1842FD59" w14:textId="77777777" w:rsidR="0011778E" w:rsidRPr="006B36D6" w:rsidRDefault="0011778E" w:rsidP="0011778E">
            <w:pPr>
              <w:spacing w:line="240" w:lineRule="auto"/>
              <w:jc w:val="left"/>
              <w:rPr>
                <w:b/>
                <w:color w:val="000000"/>
                <w:sz w:val="20"/>
                <w:szCs w:val="20"/>
                <w:lang w:eastAsia="en-GB"/>
              </w:rPr>
            </w:pPr>
            <w:r w:rsidRPr="006B36D6">
              <w:rPr>
                <w:b/>
                <w:color w:val="000000"/>
                <w:sz w:val="20"/>
                <w:szCs w:val="20"/>
                <w:lang w:eastAsia="en-GB"/>
              </w:rPr>
              <w:t>25</w:t>
            </w:r>
          </w:p>
        </w:tc>
        <w:tc>
          <w:tcPr>
            <w:tcW w:w="1136" w:type="pct"/>
          </w:tcPr>
          <w:p w14:paraId="5CFE101A" w14:textId="77777777" w:rsidR="0011778E" w:rsidRPr="003442EC" w:rsidRDefault="0011778E" w:rsidP="0011778E">
            <w:pPr>
              <w:spacing w:line="240" w:lineRule="auto"/>
              <w:jc w:val="left"/>
              <w:rPr>
                <w:color w:val="000000"/>
                <w:sz w:val="20"/>
                <w:szCs w:val="20"/>
                <w:highlight w:val="yellow"/>
                <w:lang w:eastAsia="en-GB"/>
              </w:rPr>
            </w:pPr>
            <w:r w:rsidRPr="007A423E">
              <w:rPr>
                <w:color w:val="000000"/>
                <w:sz w:val="20"/>
                <w:szCs w:val="20"/>
                <w:lang w:eastAsia="en-GB"/>
              </w:rPr>
              <w:t>IPCC</w:t>
            </w:r>
            <w:r w:rsidRPr="007A423E">
              <w:rPr>
                <w:rStyle w:val="FootnoteReference"/>
                <w:color w:val="000000"/>
                <w:sz w:val="20"/>
                <w:szCs w:val="20"/>
                <w:lang w:eastAsia="en-GB"/>
              </w:rPr>
              <w:footnoteReference w:id="37"/>
            </w:r>
          </w:p>
        </w:tc>
      </w:tr>
      <w:tr w:rsidR="0011778E" w:rsidRPr="006B36D6" w14:paraId="7DB6DBE9" w14:textId="77777777" w:rsidTr="00E87B13">
        <w:tc>
          <w:tcPr>
            <w:tcW w:w="633" w:type="pct"/>
          </w:tcPr>
          <w:p w14:paraId="7677BFA6" w14:textId="77777777" w:rsidR="0011778E" w:rsidRPr="006B36D6" w:rsidRDefault="0011778E" w:rsidP="0011778E">
            <w:pPr>
              <w:spacing w:line="240" w:lineRule="auto"/>
              <w:jc w:val="left"/>
              <w:rPr>
                <w:b/>
                <w:sz w:val="20"/>
                <w:szCs w:val="20"/>
              </w:rPr>
            </w:pPr>
            <w:r w:rsidRPr="006B36D6">
              <w:rPr>
                <w:b/>
                <w:sz w:val="20"/>
                <w:szCs w:val="20"/>
              </w:rPr>
              <w:t>Bio</w:t>
            </w:r>
          </w:p>
        </w:tc>
        <w:tc>
          <w:tcPr>
            <w:tcW w:w="609" w:type="pct"/>
          </w:tcPr>
          <w:p w14:paraId="6B0030EC" w14:textId="77777777" w:rsidR="0011778E" w:rsidRPr="006B36D6" w:rsidRDefault="0011778E" w:rsidP="0011778E">
            <w:pPr>
              <w:spacing w:line="240" w:lineRule="auto"/>
              <w:jc w:val="left"/>
              <w:rPr>
                <w:sz w:val="20"/>
                <w:szCs w:val="20"/>
              </w:rPr>
            </w:pPr>
          </w:p>
        </w:tc>
        <w:tc>
          <w:tcPr>
            <w:tcW w:w="1180" w:type="pct"/>
          </w:tcPr>
          <w:p w14:paraId="0161C40D" w14:textId="77777777" w:rsidR="0011778E" w:rsidRPr="006920CF" w:rsidRDefault="0011778E" w:rsidP="0011778E">
            <w:pPr>
              <w:autoSpaceDE w:val="0"/>
              <w:autoSpaceDN w:val="0"/>
              <w:adjustRightInd w:val="0"/>
              <w:jc w:val="left"/>
              <w:rPr>
                <w:sz w:val="20"/>
                <w:szCs w:val="20"/>
              </w:rPr>
            </w:pPr>
            <w:r w:rsidRPr="006920CF">
              <w:rPr>
                <w:sz w:val="20"/>
                <w:szCs w:val="20"/>
              </w:rPr>
              <w:t>Use of bio-slurry</w:t>
            </w:r>
          </w:p>
        </w:tc>
        <w:tc>
          <w:tcPr>
            <w:tcW w:w="1442" w:type="pct"/>
            <w:gridSpan w:val="3"/>
            <w:noWrap/>
          </w:tcPr>
          <w:p w14:paraId="1EAAD302" w14:textId="77777777" w:rsidR="0011778E" w:rsidRPr="006920CF" w:rsidRDefault="0011778E" w:rsidP="0011778E">
            <w:pPr>
              <w:spacing w:line="240" w:lineRule="auto"/>
              <w:jc w:val="left"/>
              <w:rPr>
                <w:b/>
                <w:strike/>
                <w:color w:val="000000"/>
                <w:sz w:val="20"/>
                <w:szCs w:val="20"/>
                <w:lang w:eastAsia="en-GB"/>
              </w:rPr>
            </w:pPr>
            <w:r>
              <w:rPr>
                <w:b/>
                <w:color w:val="000000"/>
                <w:sz w:val="20"/>
                <w:szCs w:val="20"/>
                <w:lang w:eastAsia="en-GB"/>
              </w:rPr>
              <w:t>69%</w:t>
            </w:r>
          </w:p>
        </w:tc>
        <w:tc>
          <w:tcPr>
            <w:tcW w:w="1136" w:type="pct"/>
          </w:tcPr>
          <w:p w14:paraId="1A6DB49E" w14:textId="77777777" w:rsidR="0011778E" w:rsidRPr="003442EC" w:rsidRDefault="0011778E" w:rsidP="0011778E">
            <w:pPr>
              <w:spacing w:line="240" w:lineRule="auto"/>
              <w:jc w:val="left"/>
              <w:rPr>
                <w:color w:val="000000"/>
                <w:sz w:val="20"/>
                <w:szCs w:val="20"/>
                <w:highlight w:val="yellow"/>
                <w:lang w:eastAsia="en-GB"/>
              </w:rPr>
            </w:pPr>
            <w:r w:rsidRPr="00FF3F83">
              <w:rPr>
                <w:color w:val="000000"/>
                <w:sz w:val="20"/>
                <w:szCs w:val="20"/>
                <w:lang w:eastAsia="en-GB"/>
              </w:rPr>
              <w:t>“</w:t>
            </w:r>
            <w:r w:rsidR="007A423E" w:rsidRPr="007A423E">
              <w:rPr>
                <w:color w:val="000000"/>
                <w:sz w:val="20"/>
                <w:szCs w:val="20"/>
                <w:lang w:eastAsia="en-GB"/>
              </w:rPr>
              <w:t>20180407 BUS 2018 Tabulation JRI</w:t>
            </w:r>
            <w:r w:rsidRPr="00FF3F83">
              <w:rPr>
                <w:color w:val="000000"/>
                <w:sz w:val="20"/>
                <w:szCs w:val="20"/>
                <w:lang w:eastAsia="en-GB"/>
              </w:rPr>
              <w:t>”</w:t>
            </w:r>
            <w:r>
              <w:rPr>
                <w:color w:val="000000"/>
                <w:sz w:val="20"/>
                <w:szCs w:val="20"/>
                <w:lang w:eastAsia="en-GB"/>
              </w:rPr>
              <w:t xml:space="preserve"> </w:t>
            </w:r>
            <w:r w:rsidRPr="00FF3F83">
              <w:rPr>
                <w:color w:val="000000"/>
                <w:sz w:val="20"/>
                <w:szCs w:val="20"/>
                <w:lang w:eastAsia="en-GB"/>
              </w:rPr>
              <w:t>sheet “BUS” cell ON235</w:t>
            </w:r>
          </w:p>
        </w:tc>
      </w:tr>
      <w:tr w:rsidR="0011778E" w:rsidRPr="006B36D6" w14:paraId="3262B22B" w14:textId="77777777" w:rsidTr="00E87B13">
        <w:tc>
          <w:tcPr>
            <w:tcW w:w="5000" w:type="pct"/>
            <w:gridSpan w:val="7"/>
            <w:shd w:val="clear" w:color="auto" w:fill="D9D9D9" w:themeFill="background1" w:themeFillShade="D9"/>
          </w:tcPr>
          <w:p w14:paraId="6B1F7F47" w14:textId="77777777" w:rsidR="0011778E" w:rsidRPr="006B36D6" w:rsidRDefault="0011778E" w:rsidP="0011778E">
            <w:pPr>
              <w:spacing w:line="240" w:lineRule="auto"/>
              <w:jc w:val="left"/>
              <w:rPr>
                <w:color w:val="000000"/>
                <w:sz w:val="20"/>
                <w:szCs w:val="20"/>
                <w:lang w:eastAsia="en-GB"/>
              </w:rPr>
            </w:pPr>
          </w:p>
        </w:tc>
      </w:tr>
      <w:tr w:rsidR="0011778E" w:rsidRPr="006B36D6" w14:paraId="0519F05C" w14:textId="77777777" w:rsidTr="00E87B13">
        <w:tc>
          <w:tcPr>
            <w:tcW w:w="5000" w:type="pct"/>
            <w:gridSpan w:val="7"/>
            <w:shd w:val="clear" w:color="auto" w:fill="D9D9D9" w:themeFill="background1" w:themeFillShade="D9"/>
          </w:tcPr>
          <w:p w14:paraId="0F59DA57" w14:textId="77777777" w:rsidR="0011778E" w:rsidRPr="006B36D6" w:rsidRDefault="0011778E" w:rsidP="0011778E">
            <w:pPr>
              <w:spacing w:line="240" w:lineRule="auto"/>
              <w:jc w:val="center"/>
              <w:rPr>
                <w:b/>
                <w:color w:val="000000"/>
                <w:sz w:val="20"/>
                <w:szCs w:val="20"/>
                <w:lang w:eastAsia="en-GB"/>
              </w:rPr>
            </w:pPr>
            <w:r w:rsidRPr="00267BF3">
              <w:rPr>
                <w:b/>
                <w:color w:val="000000"/>
                <w:sz w:val="20"/>
                <w:szCs w:val="20"/>
                <w:lang w:eastAsia="en-GB"/>
              </w:rPr>
              <w:t>Gold Standard SD Parameters</w:t>
            </w:r>
          </w:p>
        </w:tc>
      </w:tr>
      <w:tr w:rsidR="0011778E" w:rsidRPr="006B36D6" w14:paraId="5BE633EC" w14:textId="77777777" w:rsidTr="00E87B13">
        <w:tc>
          <w:tcPr>
            <w:tcW w:w="633" w:type="pct"/>
            <w:hideMark/>
          </w:tcPr>
          <w:p w14:paraId="4F26A81A" w14:textId="77777777" w:rsidR="0011778E" w:rsidRPr="00267BF3" w:rsidRDefault="0011778E" w:rsidP="0011778E">
            <w:pPr>
              <w:spacing w:line="240" w:lineRule="auto"/>
              <w:jc w:val="left"/>
              <w:rPr>
                <w:bCs/>
                <w:color w:val="000000"/>
                <w:sz w:val="20"/>
                <w:szCs w:val="20"/>
                <w:lang w:eastAsia="en-GB"/>
              </w:rPr>
            </w:pPr>
            <w:r w:rsidRPr="00267BF3">
              <w:rPr>
                <w:bCs/>
                <w:color w:val="000000"/>
                <w:sz w:val="20"/>
                <w:szCs w:val="20"/>
                <w:lang w:eastAsia="en-GB" w:bidi="en-US"/>
              </w:rPr>
              <w:t>Parameter</w:t>
            </w:r>
          </w:p>
        </w:tc>
        <w:tc>
          <w:tcPr>
            <w:tcW w:w="609" w:type="pct"/>
            <w:hideMark/>
          </w:tcPr>
          <w:p w14:paraId="190BCD82" w14:textId="77777777" w:rsidR="0011778E" w:rsidRPr="00267BF3" w:rsidRDefault="0011778E" w:rsidP="0011778E">
            <w:pPr>
              <w:spacing w:line="240" w:lineRule="auto"/>
              <w:jc w:val="left"/>
              <w:rPr>
                <w:bCs/>
                <w:color w:val="000000"/>
                <w:sz w:val="20"/>
                <w:szCs w:val="20"/>
                <w:lang w:eastAsia="en-GB"/>
              </w:rPr>
            </w:pPr>
            <w:r w:rsidRPr="00267BF3">
              <w:rPr>
                <w:bCs/>
                <w:color w:val="000000"/>
                <w:sz w:val="20"/>
                <w:szCs w:val="20"/>
                <w:lang w:eastAsia="en-GB" w:bidi="en-US"/>
              </w:rPr>
              <w:t>Data unit</w:t>
            </w:r>
          </w:p>
        </w:tc>
        <w:tc>
          <w:tcPr>
            <w:tcW w:w="1180" w:type="pct"/>
            <w:hideMark/>
          </w:tcPr>
          <w:p w14:paraId="74D7A274" w14:textId="77777777" w:rsidR="0011778E" w:rsidRPr="00267BF3" w:rsidRDefault="0011778E" w:rsidP="0011778E">
            <w:pPr>
              <w:spacing w:line="240" w:lineRule="auto"/>
              <w:jc w:val="left"/>
              <w:rPr>
                <w:bCs/>
                <w:color w:val="000000"/>
                <w:sz w:val="20"/>
                <w:szCs w:val="20"/>
                <w:lang w:eastAsia="en-GB"/>
              </w:rPr>
            </w:pPr>
            <w:r w:rsidRPr="00267BF3">
              <w:rPr>
                <w:bCs/>
                <w:color w:val="000000"/>
                <w:sz w:val="20"/>
                <w:szCs w:val="20"/>
                <w:lang w:eastAsia="en-GB" w:bidi="en-US"/>
              </w:rPr>
              <w:t>Description</w:t>
            </w:r>
          </w:p>
        </w:tc>
        <w:tc>
          <w:tcPr>
            <w:tcW w:w="1442" w:type="pct"/>
            <w:gridSpan w:val="3"/>
            <w:hideMark/>
          </w:tcPr>
          <w:p w14:paraId="0F803F1E" w14:textId="77777777" w:rsidR="0011778E" w:rsidRPr="00267BF3" w:rsidRDefault="0011778E" w:rsidP="0011778E">
            <w:pPr>
              <w:spacing w:line="240" w:lineRule="auto"/>
              <w:jc w:val="left"/>
              <w:rPr>
                <w:bCs/>
                <w:color w:val="000000"/>
                <w:sz w:val="20"/>
                <w:szCs w:val="20"/>
                <w:lang w:eastAsia="en-GB"/>
              </w:rPr>
            </w:pPr>
            <w:r w:rsidRPr="00267BF3">
              <w:rPr>
                <w:bCs/>
                <w:color w:val="000000"/>
                <w:sz w:val="20"/>
                <w:szCs w:val="20"/>
                <w:lang w:eastAsia="en-GB" w:bidi="en-US"/>
              </w:rPr>
              <w:t>Applied value</w:t>
            </w:r>
          </w:p>
        </w:tc>
        <w:tc>
          <w:tcPr>
            <w:tcW w:w="1136" w:type="pct"/>
            <w:hideMark/>
          </w:tcPr>
          <w:p w14:paraId="460228DB" w14:textId="77777777" w:rsidR="0011778E" w:rsidRPr="00267BF3" w:rsidRDefault="0011778E" w:rsidP="0011778E">
            <w:pPr>
              <w:spacing w:line="240" w:lineRule="auto"/>
              <w:jc w:val="left"/>
              <w:rPr>
                <w:bCs/>
                <w:color w:val="000000"/>
                <w:sz w:val="20"/>
                <w:szCs w:val="20"/>
                <w:lang w:eastAsia="en-GB"/>
              </w:rPr>
            </w:pPr>
            <w:r w:rsidRPr="00267BF3">
              <w:rPr>
                <w:bCs/>
                <w:color w:val="000000"/>
                <w:sz w:val="20"/>
                <w:szCs w:val="20"/>
                <w:lang w:eastAsia="en-GB" w:bidi="en-US"/>
              </w:rPr>
              <w:t>Source</w:t>
            </w:r>
          </w:p>
        </w:tc>
      </w:tr>
      <w:tr w:rsidR="0011778E" w:rsidRPr="006B36D6" w14:paraId="582F7028" w14:textId="77777777" w:rsidTr="00E87B13">
        <w:tc>
          <w:tcPr>
            <w:tcW w:w="633" w:type="pct"/>
          </w:tcPr>
          <w:p w14:paraId="2962C0D3" w14:textId="77777777" w:rsidR="0011778E" w:rsidRPr="00267BF3" w:rsidRDefault="0011778E" w:rsidP="0011778E">
            <w:pPr>
              <w:spacing w:line="240" w:lineRule="auto"/>
              <w:jc w:val="left"/>
              <w:rPr>
                <w:b/>
                <w:color w:val="000000"/>
                <w:sz w:val="20"/>
                <w:szCs w:val="20"/>
                <w:lang w:eastAsia="en-GB"/>
              </w:rPr>
            </w:pPr>
            <w:r w:rsidRPr="00267BF3">
              <w:rPr>
                <w:b/>
                <w:sz w:val="20"/>
                <w:szCs w:val="20"/>
              </w:rPr>
              <w:t>GS-03 Soil condition</w:t>
            </w:r>
          </w:p>
        </w:tc>
        <w:tc>
          <w:tcPr>
            <w:tcW w:w="609" w:type="pct"/>
          </w:tcPr>
          <w:p w14:paraId="4C8C1B32" w14:textId="77777777" w:rsidR="0011778E" w:rsidRPr="00267BF3" w:rsidRDefault="0011778E" w:rsidP="0011778E">
            <w:pPr>
              <w:spacing w:line="240" w:lineRule="auto"/>
              <w:jc w:val="left"/>
              <w:rPr>
                <w:color w:val="000000"/>
                <w:sz w:val="20"/>
                <w:szCs w:val="20"/>
                <w:lang w:eastAsia="en-GB"/>
              </w:rPr>
            </w:pPr>
            <w:r w:rsidRPr="00267BF3">
              <w:rPr>
                <w:color w:val="000000"/>
                <w:sz w:val="20"/>
                <w:szCs w:val="20"/>
                <w:lang w:eastAsia="en-GB"/>
              </w:rPr>
              <w:t>number</w:t>
            </w:r>
          </w:p>
        </w:tc>
        <w:tc>
          <w:tcPr>
            <w:tcW w:w="1180" w:type="pct"/>
          </w:tcPr>
          <w:p w14:paraId="35FC1E03" w14:textId="77777777" w:rsidR="0011778E" w:rsidRPr="00267BF3" w:rsidRDefault="0011778E" w:rsidP="0011778E">
            <w:pPr>
              <w:spacing w:line="240" w:lineRule="auto"/>
              <w:jc w:val="left"/>
              <w:rPr>
                <w:color w:val="000000"/>
                <w:sz w:val="20"/>
                <w:szCs w:val="20"/>
                <w:lang w:eastAsia="en-GB"/>
              </w:rPr>
            </w:pPr>
            <w:r w:rsidRPr="00267BF3">
              <w:rPr>
                <w:sz w:val="20"/>
                <w:szCs w:val="20"/>
              </w:rPr>
              <w:t>Soil condition refers to changes compared to the baseline in organic matter content.</w:t>
            </w:r>
          </w:p>
        </w:tc>
        <w:tc>
          <w:tcPr>
            <w:tcW w:w="1442" w:type="pct"/>
            <w:gridSpan w:val="3"/>
          </w:tcPr>
          <w:p w14:paraId="2418328E" w14:textId="6DF731FE" w:rsidR="0011778E" w:rsidRPr="00267BF3" w:rsidRDefault="00CC6AF2" w:rsidP="0011778E">
            <w:pPr>
              <w:spacing w:line="240" w:lineRule="auto"/>
              <w:jc w:val="left"/>
              <w:rPr>
                <w:b/>
                <w:color w:val="000000"/>
                <w:sz w:val="20"/>
                <w:szCs w:val="20"/>
                <w:lang w:eastAsia="en-GB"/>
              </w:rPr>
            </w:pPr>
            <w:r w:rsidRPr="00C150AF">
              <w:rPr>
                <w:b/>
                <w:color w:val="000000"/>
                <w:sz w:val="20"/>
                <w:szCs w:val="20"/>
                <w:lang w:eastAsia="en-GB"/>
              </w:rPr>
              <w:t>1,</w:t>
            </w:r>
            <w:r w:rsidR="00C150AF" w:rsidRPr="00C150AF">
              <w:rPr>
                <w:b/>
                <w:color w:val="000000"/>
                <w:sz w:val="20"/>
                <w:szCs w:val="20"/>
                <w:lang w:eastAsia="en-GB"/>
              </w:rPr>
              <w:t xml:space="preserve">378 </w:t>
            </w:r>
            <w:r w:rsidR="0011778E" w:rsidRPr="00C150AF">
              <w:rPr>
                <w:color w:val="000000"/>
                <w:sz w:val="20"/>
                <w:szCs w:val="20"/>
                <w:lang w:eastAsia="en-GB"/>
              </w:rPr>
              <w:t>households using bio-slurry for fertiliser</w:t>
            </w:r>
          </w:p>
          <w:p w14:paraId="4F5846C7" w14:textId="77777777" w:rsidR="0011778E" w:rsidRPr="00267BF3" w:rsidRDefault="0011778E" w:rsidP="0011778E">
            <w:pPr>
              <w:spacing w:line="240" w:lineRule="auto"/>
              <w:jc w:val="left"/>
              <w:rPr>
                <w:b/>
                <w:color w:val="000000"/>
                <w:sz w:val="20"/>
                <w:szCs w:val="20"/>
                <w:lang w:eastAsia="en-GB"/>
              </w:rPr>
            </w:pPr>
          </w:p>
          <w:p w14:paraId="08A02E4B" w14:textId="77777777" w:rsidR="0011778E" w:rsidRPr="00267BF3" w:rsidRDefault="0011778E" w:rsidP="0011778E">
            <w:pPr>
              <w:spacing w:line="240" w:lineRule="auto"/>
              <w:jc w:val="left"/>
              <w:rPr>
                <w:color w:val="000000"/>
                <w:sz w:val="20"/>
                <w:szCs w:val="20"/>
                <w:lang w:eastAsia="en-GB"/>
              </w:rPr>
            </w:pPr>
            <w:r w:rsidRPr="00267BF3">
              <w:rPr>
                <w:color w:val="000000"/>
                <w:sz w:val="20"/>
                <w:szCs w:val="20"/>
                <w:lang w:eastAsia="en-GB"/>
              </w:rPr>
              <w:t xml:space="preserve">As per the VPA-DD, this parameter is monitored through the parameter ‘Bio’ reported above. </w:t>
            </w:r>
          </w:p>
        </w:tc>
        <w:tc>
          <w:tcPr>
            <w:tcW w:w="1136" w:type="pct"/>
          </w:tcPr>
          <w:p w14:paraId="721AAF8C" w14:textId="226B0D48" w:rsidR="00A16675" w:rsidRDefault="00A16675" w:rsidP="00014D4C">
            <w:pPr>
              <w:spacing w:line="240" w:lineRule="auto"/>
              <w:jc w:val="left"/>
              <w:rPr>
                <w:color w:val="000000"/>
                <w:sz w:val="20"/>
                <w:szCs w:val="20"/>
                <w:lang w:eastAsia="en-GB" w:bidi="en-US"/>
              </w:rPr>
            </w:pPr>
            <w:r>
              <w:rPr>
                <w:color w:val="000000"/>
                <w:sz w:val="20"/>
                <w:szCs w:val="20"/>
                <w:lang w:eastAsia="en-GB" w:bidi="en-US"/>
              </w:rPr>
              <w:t>See “</w:t>
            </w:r>
            <w:r w:rsidRPr="006170E9">
              <w:rPr>
                <w:color w:val="000000"/>
                <w:sz w:val="20"/>
                <w:szCs w:val="20"/>
                <w:lang w:eastAsia="en-GB" w:bidi="en-US"/>
              </w:rPr>
              <w:t>BUS 2018 Tabulation</w:t>
            </w:r>
            <w:r>
              <w:rPr>
                <w:color w:val="000000"/>
                <w:sz w:val="20"/>
                <w:szCs w:val="20"/>
                <w:lang w:eastAsia="en-GB" w:bidi="en-US"/>
              </w:rPr>
              <w:t xml:space="preserve"> JRI.xls” sheet “BUS” cell </w:t>
            </w:r>
            <w:r w:rsidRPr="006170E9">
              <w:rPr>
                <w:color w:val="000000"/>
                <w:sz w:val="20"/>
                <w:szCs w:val="20"/>
                <w:lang w:eastAsia="en-GB" w:bidi="en-US"/>
              </w:rPr>
              <w:t>O</w:t>
            </w:r>
            <w:r w:rsidR="006C66AC">
              <w:rPr>
                <w:color w:val="000000"/>
                <w:sz w:val="20"/>
                <w:szCs w:val="20"/>
                <w:lang w:eastAsia="en-GB" w:bidi="en-US"/>
              </w:rPr>
              <w:t>X</w:t>
            </w:r>
            <w:r w:rsidRPr="006170E9">
              <w:rPr>
                <w:color w:val="000000"/>
                <w:sz w:val="20"/>
                <w:szCs w:val="20"/>
                <w:lang w:eastAsia="en-GB" w:bidi="en-US"/>
              </w:rPr>
              <w:t>21</w:t>
            </w:r>
            <w:r w:rsidR="006C66AC">
              <w:rPr>
                <w:color w:val="000000"/>
                <w:sz w:val="20"/>
                <w:szCs w:val="20"/>
                <w:lang w:eastAsia="en-GB" w:bidi="en-US"/>
              </w:rPr>
              <w:t>6</w:t>
            </w:r>
          </w:p>
          <w:p w14:paraId="591E182E" w14:textId="77777777" w:rsidR="00A16675" w:rsidRDefault="00A16675" w:rsidP="00014D4C">
            <w:pPr>
              <w:spacing w:line="240" w:lineRule="auto"/>
              <w:jc w:val="left"/>
              <w:rPr>
                <w:color w:val="000000"/>
                <w:sz w:val="20"/>
                <w:szCs w:val="20"/>
                <w:lang w:eastAsia="en-GB" w:bidi="en-US"/>
              </w:rPr>
            </w:pPr>
          </w:p>
          <w:p w14:paraId="041C993D" w14:textId="3F45C114" w:rsidR="0011778E" w:rsidRPr="00267BF3" w:rsidRDefault="0011778E" w:rsidP="00C150AF">
            <w:pPr>
              <w:spacing w:line="240" w:lineRule="auto"/>
              <w:jc w:val="left"/>
              <w:rPr>
                <w:color w:val="000000"/>
                <w:sz w:val="20"/>
                <w:szCs w:val="20"/>
                <w:lang w:eastAsia="en-GB"/>
              </w:rPr>
            </w:pPr>
            <w:r w:rsidRPr="00267BF3">
              <w:rPr>
                <w:color w:val="000000"/>
                <w:sz w:val="20"/>
                <w:szCs w:val="20"/>
                <w:lang w:eastAsia="en-GB" w:bidi="en-US"/>
              </w:rPr>
              <w:t xml:space="preserve">Calculation: </w:t>
            </w:r>
            <w:r w:rsidR="00C150AF">
              <w:rPr>
                <w:color w:val="000000"/>
                <w:sz w:val="20"/>
                <w:szCs w:val="20"/>
                <w:lang w:eastAsia="en-GB" w:bidi="en-US"/>
              </w:rPr>
              <w:t>69.23</w:t>
            </w:r>
            <w:r w:rsidRPr="00267BF3">
              <w:rPr>
                <w:color w:val="000000"/>
                <w:sz w:val="20"/>
                <w:szCs w:val="20"/>
                <w:lang w:eastAsia="en-GB" w:bidi="en-US"/>
              </w:rPr>
              <w:t xml:space="preserve">% * </w:t>
            </w:r>
            <w:r w:rsidR="004E16C0">
              <w:rPr>
                <w:color w:val="000000"/>
                <w:sz w:val="20"/>
                <w:szCs w:val="20"/>
                <w:lang w:eastAsia="en-GB" w:bidi="en-US"/>
              </w:rPr>
              <w:t>1,990</w:t>
            </w:r>
            <w:r w:rsidR="00014D4C" w:rsidRPr="00267BF3">
              <w:rPr>
                <w:color w:val="000000"/>
                <w:sz w:val="20"/>
                <w:szCs w:val="20"/>
                <w:lang w:eastAsia="en-GB" w:bidi="en-US"/>
              </w:rPr>
              <w:t xml:space="preserve"> </w:t>
            </w:r>
            <w:r w:rsidRPr="00267BF3">
              <w:rPr>
                <w:color w:val="000000"/>
                <w:sz w:val="20"/>
                <w:szCs w:val="20"/>
                <w:lang w:eastAsia="en-GB" w:bidi="en-US"/>
              </w:rPr>
              <w:t>units installed</w:t>
            </w:r>
          </w:p>
        </w:tc>
      </w:tr>
      <w:tr w:rsidR="0011778E" w:rsidRPr="006B36D6" w14:paraId="6240CF6F" w14:textId="77777777" w:rsidTr="00E87B13">
        <w:tc>
          <w:tcPr>
            <w:tcW w:w="633" w:type="pct"/>
          </w:tcPr>
          <w:p w14:paraId="2EEE94CF" w14:textId="77777777" w:rsidR="0011778E" w:rsidRPr="006B36D6" w:rsidRDefault="0011778E" w:rsidP="0011778E">
            <w:pPr>
              <w:spacing w:line="240" w:lineRule="auto"/>
              <w:jc w:val="left"/>
              <w:rPr>
                <w:b/>
                <w:color w:val="000000"/>
                <w:sz w:val="20"/>
                <w:szCs w:val="20"/>
                <w:lang w:eastAsia="en-GB"/>
              </w:rPr>
            </w:pPr>
            <w:r w:rsidRPr="006B36D6">
              <w:rPr>
                <w:b/>
                <w:sz w:val="20"/>
                <w:szCs w:val="20"/>
              </w:rPr>
              <w:t>GS-06 Quality of employment</w:t>
            </w:r>
          </w:p>
        </w:tc>
        <w:tc>
          <w:tcPr>
            <w:tcW w:w="609" w:type="pct"/>
          </w:tcPr>
          <w:p w14:paraId="11CFA0B8" w14:textId="77777777" w:rsidR="0011778E" w:rsidRPr="006B36D6" w:rsidRDefault="0011778E" w:rsidP="0011778E">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65556C50" w14:textId="77777777" w:rsidR="0011778E" w:rsidRPr="006B36D6" w:rsidRDefault="0011778E" w:rsidP="0011778E">
            <w:pPr>
              <w:spacing w:line="240" w:lineRule="auto"/>
              <w:jc w:val="left"/>
              <w:rPr>
                <w:color w:val="000000"/>
                <w:sz w:val="20"/>
                <w:szCs w:val="20"/>
                <w:lang w:eastAsia="en-GB"/>
              </w:rPr>
            </w:pPr>
            <w:r w:rsidRPr="006B36D6">
              <w:rPr>
                <w:sz w:val="20"/>
                <w:szCs w:val="20"/>
              </w:rPr>
              <w:t>Quality of employment refers to changes compared to the baseline in the qualitative value of employment</w:t>
            </w:r>
          </w:p>
        </w:tc>
        <w:tc>
          <w:tcPr>
            <w:tcW w:w="1442" w:type="pct"/>
            <w:gridSpan w:val="3"/>
          </w:tcPr>
          <w:p w14:paraId="19291F1E" w14:textId="094E6A68" w:rsidR="0011778E" w:rsidRPr="00524C8A" w:rsidRDefault="00CC6AF2" w:rsidP="0011778E">
            <w:pPr>
              <w:jc w:val="left"/>
              <w:rPr>
                <w:color w:val="000000"/>
                <w:sz w:val="20"/>
                <w:szCs w:val="20"/>
                <w:lang w:eastAsia="en-GB"/>
              </w:rPr>
            </w:pPr>
            <w:r>
              <w:rPr>
                <w:b/>
                <w:color w:val="000000"/>
                <w:sz w:val="20"/>
                <w:szCs w:val="20"/>
                <w:lang w:eastAsia="en-GB"/>
              </w:rPr>
              <w:t>51</w:t>
            </w:r>
            <w:r w:rsidR="0011778E" w:rsidRPr="00524C8A">
              <w:rPr>
                <w:color w:val="000000"/>
                <w:sz w:val="20"/>
                <w:szCs w:val="20"/>
                <w:lang w:eastAsia="en-GB"/>
              </w:rPr>
              <w:t xml:space="preserve"> vocational trainings attended</w:t>
            </w:r>
          </w:p>
          <w:p w14:paraId="599B8482" w14:textId="77777777" w:rsidR="0011778E" w:rsidRPr="00524C8A" w:rsidRDefault="0011778E" w:rsidP="0011778E">
            <w:pPr>
              <w:jc w:val="left"/>
              <w:rPr>
                <w:color w:val="000000"/>
                <w:sz w:val="20"/>
                <w:szCs w:val="20"/>
                <w:lang w:eastAsia="en-GB"/>
              </w:rPr>
            </w:pPr>
          </w:p>
          <w:p w14:paraId="3E375B6C" w14:textId="77777777" w:rsidR="0011778E" w:rsidRPr="00524C8A" w:rsidRDefault="0011778E" w:rsidP="0011778E">
            <w:pPr>
              <w:jc w:val="left"/>
              <w:rPr>
                <w:color w:val="000000"/>
                <w:sz w:val="20"/>
                <w:szCs w:val="20"/>
                <w:lang w:eastAsia="en-GB"/>
              </w:rPr>
            </w:pPr>
            <w:r w:rsidRPr="00524C8A">
              <w:rPr>
                <w:color w:val="000000"/>
                <w:sz w:val="20"/>
                <w:szCs w:val="20"/>
                <w:lang w:eastAsia="en-GB"/>
              </w:rPr>
              <w:t>As per the VPA-DD, this parameter is monitored through the number of employees attending vocational training programs as well as Health and Safety courses, as proven through issuance of a certificate to all constructors.</w:t>
            </w:r>
          </w:p>
        </w:tc>
        <w:tc>
          <w:tcPr>
            <w:tcW w:w="1136" w:type="pct"/>
          </w:tcPr>
          <w:p w14:paraId="6CBB2329" w14:textId="36E1311A" w:rsidR="0011778E" w:rsidRPr="00524C8A" w:rsidRDefault="00A16CF1" w:rsidP="0051728D">
            <w:pPr>
              <w:spacing w:line="240" w:lineRule="auto"/>
              <w:jc w:val="left"/>
              <w:rPr>
                <w:color w:val="000000"/>
                <w:sz w:val="20"/>
                <w:szCs w:val="20"/>
                <w:lang w:eastAsia="en-GB"/>
              </w:rPr>
            </w:pPr>
            <w:r>
              <w:rPr>
                <w:color w:val="000000"/>
                <w:sz w:val="20"/>
                <w:szCs w:val="20"/>
                <w:lang w:eastAsia="en-GB" w:bidi="en-US"/>
              </w:rPr>
              <w:t>“</w:t>
            </w:r>
            <w:r w:rsidRPr="00A16CF1">
              <w:rPr>
                <w:color w:val="000000"/>
                <w:sz w:val="20"/>
                <w:szCs w:val="20"/>
                <w:lang w:eastAsia="en-GB" w:bidi="en-US"/>
              </w:rPr>
              <w:t xml:space="preserve">IDBP Database </w:t>
            </w:r>
            <w:r w:rsidR="00FC04A6">
              <w:rPr>
                <w:color w:val="000000"/>
                <w:sz w:val="20"/>
                <w:szCs w:val="20"/>
                <w:lang w:eastAsia="en-GB" w:bidi="en-US"/>
              </w:rPr>
              <w:t>VPA-2</w:t>
            </w:r>
            <w:r w:rsidRPr="00A16CF1">
              <w:rPr>
                <w:color w:val="000000"/>
                <w:sz w:val="20"/>
                <w:szCs w:val="20"/>
                <w:lang w:eastAsia="en-GB" w:bidi="en-US"/>
              </w:rPr>
              <w:t xml:space="preserve"> 20Mar2018</w:t>
            </w:r>
            <w:r>
              <w:rPr>
                <w:color w:val="000000"/>
                <w:sz w:val="20"/>
                <w:szCs w:val="20"/>
                <w:lang w:eastAsia="en-GB" w:bidi="en-US"/>
              </w:rPr>
              <w:t xml:space="preserve">” </w:t>
            </w:r>
            <w:r w:rsidR="0011778E" w:rsidRPr="00524C8A">
              <w:rPr>
                <w:color w:val="000000"/>
                <w:sz w:val="20"/>
                <w:szCs w:val="20"/>
                <w:lang w:eastAsia="en-GB" w:bidi="en-US"/>
              </w:rPr>
              <w:t>sheet “</w:t>
            </w:r>
            <w:r>
              <w:rPr>
                <w:color w:val="000000"/>
                <w:sz w:val="20"/>
                <w:szCs w:val="20"/>
                <w:lang w:eastAsia="en-GB" w:bidi="en-US"/>
              </w:rPr>
              <w:t>SPV</w:t>
            </w:r>
            <w:r w:rsidR="0011778E" w:rsidRPr="00524C8A">
              <w:rPr>
                <w:color w:val="000000"/>
                <w:sz w:val="20"/>
                <w:szCs w:val="20"/>
                <w:lang w:eastAsia="en-GB" w:bidi="en-US"/>
              </w:rPr>
              <w:t xml:space="preserve">” cell </w:t>
            </w:r>
            <w:r w:rsidR="0051728D">
              <w:rPr>
                <w:color w:val="000000"/>
                <w:sz w:val="20"/>
                <w:szCs w:val="20"/>
                <w:lang w:eastAsia="en-GB" w:bidi="en-US"/>
              </w:rPr>
              <w:t>L221</w:t>
            </w:r>
          </w:p>
        </w:tc>
      </w:tr>
      <w:tr w:rsidR="0011778E" w:rsidRPr="006B36D6" w14:paraId="51E9F4D9" w14:textId="77777777" w:rsidTr="00E87B13">
        <w:tc>
          <w:tcPr>
            <w:tcW w:w="633" w:type="pct"/>
          </w:tcPr>
          <w:p w14:paraId="6B62B2C2" w14:textId="77777777" w:rsidR="0011778E" w:rsidRPr="006B36D6" w:rsidRDefault="0011778E" w:rsidP="0011778E">
            <w:pPr>
              <w:spacing w:line="240" w:lineRule="auto"/>
              <w:jc w:val="left"/>
              <w:rPr>
                <w:b/>
                <w:sz w:val="20"/>
                <w:szCs w:val="20"/>
              </w:rPr>
            </w:pPr>
            <w:r w:rsidRPr="006B36D6">
              <w:rPr>
                <w:b/>
                <w:sz w:val="20"/>
                <w:szCs w:val="20"/>
              </w:rPr>
              <w:t>GS-07 Livelihood of the poor</w:t>
            </w:r>
          </w:p>
        </w:tc>
        <w:tc>
          <w:tcPr>
            <w:tcW w:w="609" w:type="pct"/>
          </w:tcPr>
          <w:p w14:paraId="4470A9B9" w14:textId="77777777" w:rsidR="0011778E" w:rsidRPr="006B36D6" w:rsidRDefault="0011778E" w:rsidP="0011778E">
            <w:pPr>
              <w:spacing w:line="240" w:lineRule="auto"/>
              <w:jc w:val="left"/>
              <w:rPr>
                <w:color w:val="000000"/>
                <w:sz w:val="20"/>
                <w:szCs w:val="20"/>
                <w:lang w:eastAsia="en-GB"/>
              </w:rPr>
            </w:pPr>
            <w:r w:rsidRPr="006B36D6">
              <w:rPr>
                <w:color w:val="000000"/>
                <w:sz w:val="20"/>
                <w:szCs w:val="20"/>
                <w:lang w:eastAsia="en-GB"/>
              </w:rPr>
              <w:t>%</w:t>
            </w:r>
          </w:p>
        </w:tc>
        <w:tc>
          <w:tcPr>
            <w:tcW w:w="1180" w:type="pct"/>
          </w:tcPr>
          <w:p w14:paraId="312BF1C1" w14:textId="77777777" w:rsidR="0011778E" w:rsidRPr="006B36D6" w:rsidRDefault="0011778E" w:rsidP="0011778E">
            <w:pPr>
              <w:spacing w:line="240" w:lineRule="auto"/>
              <w:jc w:val="left"/>
              <w:rPr>
                <w:sz w:val="20"/>
                <w:szCs w:val="20"/>
              </w:rPr>
            </w:pPr>
            <w:r w:rsidRPr="006B36D6">
              <w:rPr>
                <w:sz w:val="20"/>
                <w:szCs w:val="20"/>
              </w:rPr>
              <w:t xml:space="preserve">Livelihood of the poor refers to changes compared to the baseline in living conditions, access to healthcare services including affordability </w:t>
            </w:r>
            <w:r w:rsidRPr="006B36D6">
              <w:rPr>
                <w:sz w:val="20"/>
                <w:szCs w:val="20"/>
              </w:rPr>
              <w:lastRenderedPageBreak/>
              <w:t>and poverty alleviation.</w:t>
            </w:r>
          </w:p>
        </w:tc>
        <w:tc>
          <w:tcPr>
            <w:tcW w:w="1442" w:type="pct"/>
            <w:gridSpan w:val="3"/>
          </w:tcPr>
          <w:p w14:paraId="7DE640E4" w14:textId="6880D7EE" w:rsidR="0011778E" w:rsidRPr="00524C8A" w:rsidRDefault="0011778E" w:rsidP="0011778E">
            <w:pPr>
              <w:jc w:val="left"/>
              <w:rPr>
                <w:color w:val="000000"/>
                <w:sz w:val="20"/>
                <w:szCs w:val="20"/>
                <w:lang w:eastAsia="en-GB"/>
              </w:rPr>
            </w:pPr>
            <w:r w:rsidRPr="006B36D6">
              <w:rPr>
                <w:color w:val="000000"/>
                <w:sz w:val="20"/>
                <w:szCs w:val="20"/>
                <w:lang w:eastAsia="en-GB"/>
              </w:rPr>
              <w:lastRenderedPageBreak/>
              <w:t>‘Improved’</w:t>
            </w:r>
            <w:r w:rsidRPr="00524C8A">
              <w:rPr>
                <w:color w:val="000000"/>
                <w:sz w:val="20"/>
                <w:szCs w:val="20"/>
                <w:lang w:eastAsia="en-GB"/>
              </w:rPr>
              <w:t xml:space="preserve">: </w:t>
            </w:r>
            <w:r w:rsidR="00CC6AF2">
              <w:rPr>
                <w:b/>
                <w:color w:val="000000"/>
                <w:sz w:val="20"/>
                <w:szCs w:val="20"/>
                <w:lang w:eastAsia="en-GB"/>
              </w:rPr>
              <w:t>1,</w:t>
            </w:r>
            <w:r w:rsidR="00CA25FC">
              <w:rPr>
                <w:b/>
                <w:color w:val="000000"/>
                <w:sz w:val="20"/>
                <w:szCs w:val="20"/>
                <w:lang w:eastAsia="en-GB"/>
              </w:rPr>
              <w:t>665</w:t>
            </w:r>
            <w:r w:rsidR="00C150AF">
              <w:rPr>
                <w:b/>
                <w:color w:val="000000"/>
                <w:sz w:val="20"/>
                <w:szCs w:val="20"/>
                <w:lang w:eastAsia="en-GB"/>
              </w:rPr>
              <w:t xml:space="preserve"> </w:t>
            </w:r>
            <w:r w:rsidRPr="00524C8A">
              <w:rPr>
                <w:color w:val="000000"/>
                <w:sz w:val="20"/>
                <w:szCs w:val="20"/>
                <w:lang w:eastAsia="en-GB"/>
              </w:rPr>
              <w:t>(equivalent to 8</w:t>
            </w:r>
            <w:r w:rsidR="00A16CF1">
              <w:rPr>
                <w:color w:val="000000"/>
                <w:sz w:val="20"/>
                <w:szCs w:val="20"/>
                <w:lang w:eastAsia="en-GB"/>
              </w:rPr>
              <w:t>3.65</w:t>
            </w:r>
            <w:r w:rsidRPr="00524C8A">
              <w:rPr>
                <w:color w:val="000000"/>
                <w:sz w:val="20"/>
                <w:szCs w:val="20"/>
                <w:lang w:eastAsia="en-GB"/>
              </w:rPr>
              <w:t>% of total units in operation)</w:t>
            </w:r>
          </w:p>
          <w:p w14:paraId="05546B7C" w14:textId="2E7F5859" w:rsidR="0011778E" w:rsidRPr="00524C8A" w:rsidRDefault="0011778E" w:rsidP="0011778E">
            <w:pPr>
              <w:jc w:val="left"/>
              <w:rPr>
                <w:b/>
                <w:color w:val="000000"/>
                <w:sz w:val="20"/>
                <w:szCs w:val="20"/>
                <w:lang w:eastAsia="en-GB"/>
              </w:rPr>
            </w:pPr>
            <w:r w:rsidRPr="00524C8A">
              <w:rPr>
                <w:color w:val="000000"/>
                <w:sz w:val="20"/>
                <w:szCs w:val="20"/>
                <w:lang w:eastAsia="en-GB"/>
              </w:rPr>
              <w:t xml:space="preserve">‘The same’: </w:t>
            </w:r>
            <w:r w:rsidR="00CA25FC">
              <w:rPr>
                <w:b/>
                <w:color w:val="000000"/>
                <w:sz w:val="20"/>
                <w:szCs w:val="20"/>
                <w:lang w:eastAsia="en-GB"/>
              </w:rPr>
              <w:t>325</w:t>
            </w:r>
          </w:p>
          <w:p w14:paraId="12AC22E1" w14:textId="75F9BF19" w:rsidR="0011778E" w:rsidRPr="00524C8A" w:rsidRDefault="0011778E" w:rsidP="0011778E">
            <w:pPr>
              <w:jc w:val="left"/>
              <w:rPr>
                <w:color w:val="000000"/>
                <w:sz w:val="20"/>
                <w:szCs w:val="20"/>
                <w:lang w:eastAsia="en-GB"/>
              </w:rPr>
            </w:pPr>
            <w:r w:rsidRPr="00524C8A">
              <w:rPr>
                <w:color w:val="000000"/>
                <w:sz w:val="20"/>
                <w:szCs w:val="20"/>
                <w:lang w:eastAsia="en-GB"/>
              </w:rPr>
              <w:t xml:space="preserve">(equivalent to </w:t>
            </w:r>
            <w:r w:rsidR="00A16CF1">
              <w:rPr>
                <w:color w:val="000000"/>
                <w:sz w:val="20"/>
                <w:szCs w:val="20"/>
                <w:lang w:eastAsia="en-GB"/>
              </w:rPr>
              <w:t>16.</w:t>
            </w:r>
            <w:r w:rsidR="00496298">
              <w:rPr>
                <w:color w:val="000000"/>
                <w:sz w:val="20"/>
                <w:szCs w:val="20"/>
                <w:lang w:eastAsia="en-GB"/>
              </w:rPr>
              <w:t>35</w:t>
            </w:r>
            <w:r w:rsidRPr="00524C8A">
              <w:rPr>
                <w:color w:val="000000"/>
                <w:sz w:val="20"/>
                <w:szCs w:val="20"/>
                <w:lang w:eastAsia="en-GB"/>
              </w:rPr>
              <w:t>% of total units in operation)</w:t>
            </w:r>
          </w:p>
          <w:p w14:paraId="70C2D95E" w14:textId="77777777" w:rsidR="0011778E" w:rsidRPr="00524C8A" w:rsidRDefault="0011778E" w:rsidP="0011778E">
            <w:pPr>
              <w:jc w:val="left"/>
              <w:rPr>
                <w:b/>
                <w:color w:val="000000"/>
                <w:sz w:val="20"/>
                <w:szCs w:val="20"/>
                <w:lang w:eastAsia="en-GB"/>
              </w:rPr>
            </w:pPr>
            <w:r w:rsidRPr="00524C8A">
              <w:rPr>
                <w:color w:val="000000"/>
                <w:sz w:val="20"/>
                <w:szCs w:val="20"/>
                <w:lang w:eastAsia="en-GB"/>
              </w:rPr>
              <w:t xml:space="preserve">‘Worsened’: </w:t>
            </w:r>
            <w:r w:rsidRPr="00524C8A">
              <w:rPr>
                <w:b/>
                <w:color w:val="000000"/>
                <w:sz w:val="20"/>
                <w:szCs w:val="20"/>
                <w:lang w:eastAsia="en-GB"/>
              </w:rPr>
              <w:t>0</w:t>
            </w:r>
          </w:p>
          <w:p w14:paraId="7E19DDDC" w14:textId="77777777" w:rsidR="0011778E" w:rsidRPr="00524C8A" w:rsidRDefault="0011778E" w:rsidP="0011778E">
            <w:pPr>
              <w:jc w:val="left"/>
              <w:rPr>
                <w:color w:val="000000"/>
                <w:sz w:val="20"/>
                <w:szCs w:val="20"/>
                <w:lang w:eastAsia="en-GB"/>
              </w:rPr>
            </w:pPr>
            <w:r w:rsidRPr="00524C8A">
              <w:rPr>
                <w:color w:val="000000"/>
                <w:sz w:val="20"/>
                <w:szCs w:val="20"/>
                <w:lang w:eastAsia="en-GB"/>
              </w:rPr>
              <w:lastRenderedPageBreak/>
              <w:t xml:space="preserve">(equivalent to </w:t>
            </w:r>
            <w:r w:rsidR="00A16CF1">
              <w:rPr>
                <w:color w:val="000000"/>
                <w:sz w:val="20"/>
                <w:szCs w:val="20"/>
                <w:lang w:eastAsia="en-GB"/>
              </w:rPr>
              <w:t>0</w:t>
            </w:r>
            <w:r w:rsidRPr="00524C8A">
              <w:rPr>
                <w:color w:val="000000"/>
                <w:sz w:val="20"/>
                <w:szCs w:val="20"/>
                <w:lang w:eastAsia="en-GB"/>
              </w:rPr>
              <w:t>% of total units in operation)</w:t>
            </w:r>
          </w:p>
          <w:p w14:paraId="416144B9" w14:textId="77777777" w:rsidR="0011778E" w:rsidRPr="00524C8A" w:rsidRDefault="0011778E" w:rsidP="0011778E">
            <w:pPr>
              <w:jc w:val="left"/>
              <w:rPr>
                <w:color w:val="000000"/>
                <w:sz w:val="20"/>
                <w:szCs w:val="20"/>
                <w:lang w:eastAsia="en-GB"/>
              </w:rPr>
            </w:pPr>
          </w:p>
          <w:p w14:paraId="4B96342A" w14:textId="77777777" w:rsidR="0011778E" w:rsidRPr="006B36D6" w:rsidRDefault="0011778E" w:rsidP="0011778E">
            <w:pPr>
              <w:jc w:val="left"/>
              <w:rPr>
                <w:color w:val="000000"/>
                <w:sz w:val="20"/>
                <w:szCs w:val="20"/>
                <w:lang w:eastAsia="en-GB"/>
              </w:rPr>
            </w:pPr>
            <w:r w:rsidRPr="00524C8A">
              <w:rPr>
                <w:color w:val="000000"/>
                <w:sz w:val="20"/>
                <w:szCs w:val="20"/>
                <w:lang w:eastAsia="en-GB"/>
              </w:rPr>
              <w:t>As per the PDD, this</w:t>
            </w:r>
            <w:r w:rsidRPr="006B36D6">
              <w:rPr>
                <w:color w:val="000000"/>
                <w:sz w:val="20"/>
                <w:szCs w:val="20"/>
                <w:lang w:eastAsia="en-GB"/>
              </w:rPr>
              <w:t xml:space="preserve"> parameter is monitored through the following question included in the BUS: “Do you feel that your living conditions have a) improved, b) stayed the same, c) worsened; since the installation of the biogas digester?”</w:t>
            </w:r>
          </w:p>
        </w:tc>
        <w:tc>
          <w:tcPr>
            <w:tcW w:w="1136" w:type="pct"/>
          </w:tcPr>
          <w:p w14:paraId="6BCC0DE6" w14:textId="5162BB50" w:rsidR="0011778E" w:rsidRDefault="00A16CF1" w:rsidP="00A16CF1">
            <w:pPr>
              <w:jc w:val="left"/>
              <w:rPr>
                <w:color w:val="000000"/>
                <w:sz w:val="20"/>
                <w:szCs w:val="20"/>
                <w:lang w:eastAsia="en-GB"/>
              </w:rPr>
            </w:pPr>
            <w:r w:rsidRPr="00FF3F83">
              <w:rPr>
                <w:color w:val="000000"/>
                <w:sz w:val="20"/>
                <w:szCs w:val="20"/>
                <w:lang w:eastAsia="en-GB"/>
              </w:rPr>
              <w:lastRenderedPageBreak/>
              <w:t>“</w:t>
            </w:r>
            <w:r w:rsidRPr="007A423E">
              <w:rPr>
                <w:color w:val="000000"/>
                <w:sz w:val="20"/>
                <w:szCs w:val="20"/>
                <w:lang w:eastAsia="en-GB"/>
              </w:rPr>
              <w:t>20180407 BUS 2018 Tabulation JRI</w:t>
            </w:r>
            <w:r w:rsidRPr="00FF3F83">
              <w:rPr>
                <w:color w:val="000000"/>
                <w:sz w:val="20"/>
                <w:szCs w:val="20"/>
                <w:lang w:eastAsia="en-GB"/>
              </w:rPr>
              <w:t>”</w:t>
            </w:r>
            <w:r>
              <w:rPr>
                <w:color w:val="000000"/>
                <w:sz w:val="20"/>
                <w:szCs w:val="20"/>
                <w:lang w:eastAsia="en-GB"/>
              </w:rPr>
              <w:t xml:space="preserve"> </w:t>
            </w:r>
            <w:r w:rsidRPr="00FF3F83">
              <w:rPr>
                <w:color w:val="000000"/>
                <w:sz w:val="20"/>
                <w:szCs w:val="20"/>
                <w:lang w:eastAsia="en-GB"/>
              </w:rPr>
              <w:t>sheet “BUS” cell</w:t>
            </w:r>
            <w:r>
              <w:rPr>
                <w:color w:val="000000"/>
                <w:sz w:val="20"/>
                <w:szCs w:val="20"/>
                <w:lang w:eastAsia="en-GB"/>
              </w:rPr>
              <w:t xml:space="preserve">s </w:t>
            </w:r>
            <w:r w:rsidR="00496298">
              <w:rPr>
                <w:color w:val="000000"/>
                <w:sz w:val="20"/>
                <w:szCs w:val="20"/>
                <w:lang w:eastAsia="en-GB"/>
              </w:rPr>
              <w:t xml:space="preserve">PM220 </w:t>
            </w:r>
            <w:r>
              <w:rPr>
                <w:color w:val="000000"/>
                <w:sz w:val="20"/>
                <w:szCs w:val="20"/>
                <w:lang w:eastAsia="en-GB"/>
              </w:rPr>
              <w:t xml:space="preserve">– </w:t>
            </w:r>
            <w:r w:rsidR="00496298">
              <w:rPr>
                <w:color w:val="000000"/>
                <w:sz w:val="20"/>
                <w:szCs w:val="20"/>
                <w:lang w:eastAsia="en-GB"/>
              </w:rPr>
              <w:t>PM221</w:t>
            </w:r>
          </w:p>
          <w:p w14:paraId="0E3E1C3B" w14:textId="77777777" w:rsidR="005D1EF6" w:rsidRDefault="005D1EF6" w:rsidP="00A16CF1">
            <w:pPr>
              <w:jc w:val="left"/>
              <w:rPr>
                <w:color w:val="000000"/>
                <w:sz w:val="20"/>
                <w:szCs w:val="20"/>
                <w:lang w:eastAsia="en-GB"/>
              </w:rPr>
            </w:pPr>
          </w:p>
          <w:p w14:paraId="5C5C099F" w14:textId="4066C665" w:rsidR="005D1EF6" w:rsidRPr="006B36D6" w:rsidRDefault="005D1EF6" w:rsidP="00CA25FC">
            <w:pPr>
              <w:jc w:val="left"/>
              <w:rPr>
                <w:color w:val="000000"/>
                <w:sz w:val="20"/>
                <w:szCs w:val="20"/>
                <w:lang w:eastAsia="en-GB" w:bidi="en-US"/>
              </w:rPr>
            </w:pPr>
            <w:r>
              <w:rPr>
                <w:color w:val="000000"/>
                <w:sz w:val="20"/>
                <w:szCs w:val="20"/>
                <w:lang w:eastAsia="en-GB"/>
              </w:rPr>
              <w:lastRenderedPageBreak/>
              <w:t xml:space="preserve">Assuming the total of </w:t>
            </w:r>
            <w:r w:rsidR="004E16C0">
              <w:rPr>
                <w:color w:val="000000"/>
                <w:sz w:val="20"/>
                <w:szCs w:val="20"/>
                <w:lang w:eastAsia="en-GB"/>
              </w:rPr>
              <w:t>1,990</w:t>
            </w:r>
            <w:r w:rsidR="00014D4C">
              <w:rPr>
                <w:color w:val="000000"/>
                <w:sz w:val="20"/>
                <w:szCs w:val="20"/>
                <w:lang w:eastAsia="en-GB"/>
              </w:rPr>
              <w:t xml:space="preserve"> </w:t>
            </w:r>
            <w:r>
              <w:rPr>
                <w:color w:val="000000"/>
                <w:sz w:val="20"/>
                <w:szCs w:val="20"/>
                <w:lang w:eastAsia="en-GB"/>
              </w:rPr>
              <w:t>units installed under VPA-2</w:t>
            </w:r>
          </w:p>
        </w:tc>
      </w:tr>
      <w:tr w:rsidR="0011778E" w:rsidRPr="006B36D6" w14:paraId="2F4E1528" w14:textId="77777777" w:rsidTr="00E87B13">
        <w:tc>
          <w:tcPr>
            <w:tcW w:w="633" w:type="pct"/>
          </w:tcPr>
          <w:p w14:paraId="17630BBD" w14:textId="77777777" w:rsidR="0011778E" w:rsidRPr="006B36D6" w:rsidRDefault="0011778E" w:rsidP="0011778E">
            <w:pPr>
              <w:spacing w:line="240" w:lineRule="auto"/>
              <w:jc w:val="left"/>
              <w:rPr>
                <w:b/>
                <w:color w:val="000000"/>
                <w:sz w:val="20"/>
                <w:szCs w:val="20"/>
                <w:lang w:eastAsia="en-GB"/>
              </w:rPr>
            </w:pPr>
            <w:r w:rsidRPr="006B36D6">
              <w:rPr>
                <w:b/>
                <w:sz w:val="20"/>
                <w:szCs w:val="20"/>
              </w:rPr>
              <w:lastRenderedPageBreak/>
              <w:t>GS-08 Access to affordable and clean energy services</w:t>
            </w:r>
          </w:p>
        </w:tc>
        <w:tc>
          <w:tcPr>
            <w:tcW w:w="609" w:type="pct"/>
          </w:tcPr>
          <w:p w14:paraId="4DC62282" w14:textId="77777777" w:rsidR="0011778E" w:rsidRPr="006B36D6" w:rsidRDefault="0011778E" w:rsidP="0011778E">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4526AEB1" w14:textId="77777777" w:rsidR="0011778E" w:rsidRPr="006B36D6" w:rsidRDefault="0011778E" w:rsidP="0011778E">
            <w:pPr>
              <w:spacing w:line="240" w:lineRule="auto"/>
              <w:jc w:val="left"/>
              <w:rPr>
                <w:color w:val="000000"/>
                <w:sz w:val="20"/>
                <w:szCs w:val="20"/>
                <w:lang w:eastAsia="en-GB"/>
              </w:rPr>
            </w:pPr>
            <w:r w:rsidRPr="006B36D6">
              <w:rPr>
                <w:sz w:val="20"/>
                <w:szCs w:val="20"/>
              </w:rPr>
              <w:t>Access to energy services refer to changes in unsustainable energy use.</w:t>
            </w:r>
          </w:p>
        </w:tc>
        <w:tc>
          <w:tcPr>
            <w:tcW w:w="1442" w:type="pct"/>
            <w:gridSpan w:val="3"/>
          </w:tcPr>
          <w:p w14:paraId="7808917E" w14:textId="3DC229F0" w:rsidR="0011778E" w:rsidRPr="00524C8A" w:rsidRDefault="004E16C0" w:rsidP="0011778E">
            <w:pPr>
              <w:jc w:val="left"/>
              <w:rPr>
                <w:color w:val="000000"/>
                <w:sz w:val="20"/>
                <w:szCs w:val="20"/>
                <w:lang w:eastAsia="en-GB"/>
              </w:rPr>
            </w:pPr>
            <w:r>
              <w:rPr>
                <w:b/>
                <w:color w:val="000000"/>
                <w:sz w:val="20"/>
                <w:szCs w:val="20"/>
                <w:lang w:eastAsia="en-GB"/>
              </w:rPr>
              <w:t>1,990</w:t>
            </w:r>
            <w:r w:rsidR="00014D4C" w:rsidRPr="00524C8A">
              <w:rPr>
                <w:b/>
                <w:color w:val="000000"/>
                <w:sz w:val="20"/>
                <w:szCs w:val="20"/>
                <w:lang w:eastAsia="en-GB"/>
              </w:rPr>
              <w:t xml:space="preserve"> </w:t>
            </w:r>
            <w:r w:rsidR="0011778E" w:rsidRPr="00524C8A">
              <w:rPr>
                <w:color w:val="000000"/>
                <w:sz w:val="20"/>
                <w:szCs w:val="20"/>
                <w:lang w:eastAsia="en-GB"/>
              </w:rPr>
              <w:t>units in operation</w:t>
            </w:r>
          </w:p>
          <w:p w14:paraId="7BC27CC4" w14:textId="77777777" w:rsidR="0011778E" w:rsidRPr="00524C8A" w:rsidRDefault="0011778E" w:rsidP="0011778E">
            <w:pPr>
              <w:jc w:val="left"/>
              <w:rPr>
                <w:color w:val="000000"/>
                <w:sz w:val="20"/>
                <w:szCs w:val="20"/>
                <w:lang w:eastAsia="en-GB"/>
              </w:rPr>
            </w:pPr>
          </w:p>
          <w:p w14:paraId="6F395DEA" w14:textId="77777777" w:rsidR="0011778E" w:rsidRPr="00524C8A" w:rsidRDefault="0011778E" w:rsidP="0011778E">
            <w:pPr>
              <w:jc w:val="left"/>
              <w:rPr>
                <w:color w:val="000000"/>
                <w:sz w:val="20"/>
                <w:szCs w:val="20"/>
                <w:lang w:eastAsia="en-GB"/>
              </w:rPr>
            </w:pPr>
            <w:r w:rsidRPr="00524C8A">
              <w:rPr>
                <w:color w:val="000000"/>
                <w:sz w:val="20"/>
                <w:szCs w:val="20"/>
                <w:lang w:eastAsia="en-GB"/>
              </w:rPr>
              <w:t>As per the VPA-DD, access to energy services refers to changes in unsustainable energy use. This parameter is monitored through the number of biogas units commissioned, and is therefore same as parameter ‘N</w:t>
            </w:r>
            <w:r w:rsidRPr="00524C8A">
              <w:rPr>
                <w:color w:val="000000"/>
                <w:sz w:val="20"/>
                <w:szCs w:val="20"/>
                <w:vertAlign w:val="subscript"/>
                <w:lang w:eastAsia="en-GB"/>
              </w:rPr>
              <w:t>p1,y</w:t>
            </w:r>
            <w:r w:rsidRPr="00524C8A">
              <w:rPr>
                <w:color w:val="000000"/>
                <w:sz w:val="20"/>
                <w:szCs w:val="20"/>
                <w:lang w:eastAsia="en-GB"/>
              </w:rPr>
              <w:t>’.</w:t>
            </w:r>
          </w:p>
        </w:tc>
        <w:tc>
          <w:tcPr>
            <w:tcW w:w="1136" w:type="pct"/>
          </w:tcPr>
          <w:p w14:paraId="06D4DDCF" w14:textId="5CCFB726" w:rsidR="0011778E" w:rsidRPr="00524C8A" w:rsidRDefault="00A16CF1" w:rsidP="00A15B32">
            <w:pPr>
              <w:spacing w:line="240" w:lineRule="auto"/>
              <w:jc w:val="left"/>
              <w:rPr>
                <w:color w:val="000000"/>
                <w:sz w:val="20"/>
                <w:szCs w:val="20"/>
                <w:lang w:eastAsia="en-GB"/>
              </w:rPr>
            </w:pPr>
            <w:r>
              <w:rPr>
                <w:color w:val="000000"/>
                <w:sz w:val="20"/>
                <w:szCs w:val="20"/>
                <w:lang w:eastAsia="en-GB" w:bidi="en-US"/>
              </w:rPr>
              <w:t>“</w:t>
            </w:r>
            <w:r w:rsidRPr="00707A99">
              <w:rPr>
                <w:color w:val="000000"/>
                <w:sz w:val="20"/>
                <w:szCs w:val="20"/>
                <w:lang w:eastAsia="en-GB" w:bidi="en-US"/>
              </w:rPr>
              <w:t xml:space="preserve">IDBP Database </w:t>
            </w:r>
            <w:r w:rsidR="00FC04A6">
              <w:rPr>
                <w:color w:val="000000"/>
                <w:sz w:val="20"/>
                <w:szCs w:val="20"/>
                <w:lang w:eastAsia="en-GB" w:bidi="en-US"/>
              </w:rPr>
              <w:t>VPA-2</w:t>
            </w:r>
            <w:r w:rsidRPr="00707A99">
              <w:rPr>
                <w:color w:val="000000"/>
                <w:sz w:val="20"/>
                <w:szCs w:val="20"/>
                <w:lang w:eastAsia="en-GB" w:bidi="en-US"/>
              </w:rPr>
              <w:t xml:space="preserve"> 20Mar2018</w:t>
            </w:r>
            <w:r>
              <w:rPr>
                <w:color w:val="000000"/>
                <w:sz w:val="20"/>
                <w:szCs w:val="20"/>
                <w:lang w:eastAsia="en-GB" w:bidi="en-US"/>
              </w:rPr>
              <w:t xml:space="preserve">” sheet “Master </w:t>
            </w:r>
            <w:r w:rsidR="00FC04A6">
              <w:rPr>
                <w:color w:val="000000"/>
                <w:sz w:val="20"/>
                <w:szCs w:val="20"/>
                <w:lang w:eastAsia="en-GB" w:bidi="en-US"/>
              </w:rPr>
              <w:t>VPA-2</w:t>
            </w:r>
            <w:r>
              <w:rPr>
                <w:color w:val="000000"/>
                <w:sz w:val="20"/>
                <w:szCs w:val="20"/>
                <w:lang w:eastAsia="en-GB" w:bidi="en-US"/>
              </w:rPr>
              <w:t xml:space="preserve">” cell </w:t>
            </w:r>
            <w:r w:rsidR="00A15B32">
              <w:rPr>
                <w:color w:val="000000"/>
                <w:sz w:val="20"/>
                <w:szCs w:val="20"/>
                <w:lang w:eastAsia="en-GB" w:bidi="en-US"/>
              </w:rPr>
              <w:t>R2027</w:t>
            </w:r>
          </w:p>
        </w:tc>
      </w:tr>
      <w:tr w:rsidR="0011778E" w:rsidRPr="006B36D6" w14:paraId="46022DA9" w14:textId="77777777" w:rsidTr="00E87B13">
        <w:tc>
          <w:tcPr>
            <w:tcW w:w="633" w:type="pct"/>
          </w:tcPr>
          <w:p w14:paraId="618E79E5" w14:textId="77777777" w:rsidR="0011778E" w:rsidRPr="006B36D6" w:rsidRDefault="0011778E" w:rsidP="0011778E">
            <w:pPr>
              <w:spacing w:line="240" w:lineRule="auto"/>
              <w:jc w:val="left"/>
              <w:rPr>
                <w:b/>
                <w:color w:val="000000"/>
                <w:sz w:val="20"/>
                <w:szCs w:val="20"/>
                <w:lang w:eastAsia="en-GB"/>
              </w:rPr>
            </w:pPr>
            <w:r w:rsidRPr="006B36D6">
              <w:rPr>
                <w:b/>
                <w:sz w:val="20"/>
                <w:szCs w:val="20"/>
              </w:rPr>
              <w:t>GS-09 Human and institutional capacity</w:t>
            </w:r>
          </w:p>
        </w:tc>
        <w:tc>
          <w:tcPr>
            <w:tcW w:w="609" w:type="pct"/>
          </w:tcPr>
          <w:p w14:paraId="31E72248" w14:textId="77777777" w:rsidR="0011778E" w:rsidRPr="006B36D6" w:rsidRDefault="0011778E" w:rsidP="0011778E">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0B1AE0B4" w14:textId="77777777" w:rsidR="0011778E" w:rsidRPr="006B36D6" w:rsidRDefault="0011778E" w:rsidP="0011778E">
            <w:pPr>
              <w:spacing w:line="240" w:lineRule="auto"/>
              <w:jc w:val="left"/>
              <w:rPr>
                <w:color w:val="000000"/>
                <w:sz w:val="20"/>
                <w:szCs w:val="20"/>
                <w:lang w:eastAsia="en-GB"/>
              </w:rPr>
            </w:pPr>
            <w:r w:rsidRPr="006B36D6">
              <w:rPr>
                <w:sz w:val="20"/>
                <w:szCs w:val="20"/>
              </w:rPr>
              <w:t xml:space="preserve">Changes compared to the baseline in education and skills, gender equality and empowerment.  </w:t>
            </w:r>
          </w:p>
        </w:tc>
        <w:tc>
          <w:tcPr>
            <w:tcW w:w="1442" w:type="pct"/>
            <w:gridSpan w:val="3"/>
          </w:tcPr>
          <w:p w14:paraId="212B03E1" w14:textId="3D4530C0" w:rsidR="0011778E" w:rsidRPr="00524C8A" w:rsidRDefault="005D1EF6" w:rsidP="0011778E">
            <w:pPr>
              <w:jc w:val="left"/>
              <w:rPr>
                <w:color w:val="000000"/>
                <w:sz w:val="20"/>
                <w:szCs w:val="20"/>
                <w:lang w:eastAsia="en-GB"/>
              </w:rPr>
            </w:pPr>
            <w:r>
              <w:rPr>
                <w:b/>
                <w:color w:val="000000"/>
                <w:sz w:val="20"/>
                <w:szCs w:val="20"/>
                <w:lang w:eastAsia="en-GB"/>
              </w:rPr>
              <w:t>708</w:t>
            </w:r>
            <w:r w:rsidR="0011778E" w:rsidRPr="00524C8A">
              <w:rPr>
                <w:color w:val="000000"/>
                <w:sz w:val="20"/>
                <w:szCs w:val="20"/>
                <w:lang w:eastAsia="en-GB"/>
              </w:rPr>
              <w:t xml:space="preserve"> Operation and Maintenance trainings</w:t>
            </w:r>
          </w:p>
          <w:p w14:paraId="0A4081D8" w14:textId="77777777" w:rsidR="0011778E" w:rsidRPr="00524C8A" w:rsidRDefault="0011778E" w:rsidP="0011778E">
            <w:pPr>
              <w:jc w:val="left"/>
              <w:rPr>
                <w:color w:val="000000"/>
                <w:sz w:val="20"/>
                <w:szCs w:val="20"/>
                <w:lang w:eastAsia="en-GB"/>
              </w:rPr>
            </w:pPr>
          </w:p>
          <w:p w14:paraId="67C1EA4C" w14:textId="77777777" w:rsidR="0011778E" w:rsidRPr="00524C8A" w:rsidRDefault="0011778E" w:rsidP="0011778E">
            <w:pPr>
              <w:jc w:val="left"/>
              <w:rPr>
                <w:color w:val="000000"/>
                <w:sz w:val="20"/>
                <w:szCs w:val="20"/>
                <w:lang w:eastAsia="en-GB"/>
              </w:rPr>
            </w:pPr>
            <w:r w:rsidRPr="00524C8A">
              <w:rPr>
                <w:color w:val="000000"/>
                <w:sz w:val="20"/>
                <w:szCs w:val="20"/>
                <w:lang w:eastAsia="en-GB"/>
              </w:rPr>
              <w:t xml:space="preserve">As per the VPA-DD, the number of women attending the Operation and Maintenance training as well as the bio-slurry utilization training are monitored to indicate changes in gender equality. </w:t>
            </w:r>
          </w:p>
        </w:tc>
        <w:tc>
          <w:tcPr>
            <w:tcW w:w="1136" w:type="pct"/>
          </w:tcPr>
          <w:p w14:paraId="1546539B" w14:textId="075EBC5B" w:rsidR="0011778E" w:rsidRPr="00524C8A" w:rsidRDefault="00A16CF1" w:rsidP="00A16CF1">
            <w:pPr>
              <w:spacing w:line="240" w:lineRule="auto"/>
              <w:jc w:val="left"/>
              <w:rPr>
                <w:color w:val="000000"/>
                <w:sz w:val="20"/>
                <w:szCs w:val="20"/>
                <w:lang w:eastAsia="en-GB"/>
              </w:rPr>
            </w:pPr>
            <w:r>
              <w:rPr>
                <w:color w:val="000000"/>
                <w:sz w:val="20"/>
                <w:szCs w:val="20"/>
                <w:lang w:eastAsia="en-GB" w:bidi="en-US"/>
              </w:rPr>
              <w:t>“</w:t>
            </w:r>
            <w:r w:rsidRPr="00707A99">
              <w:rPr>
                <w:color w:val="000000"/>
                <w:sz w:val="20"/>
                <w:szCs w:val="20"/>
                <w:lang w:eastAsia="en-GB" w:bidi="en-US"/>
              </w:rPr>
              <w:t xml:space="preserve">IDBP Database </w:t>
            </w:r>
            <w:r w:rsidR="00FC04A6">
              <w:rPr>
                <w:color w:val="000000"/>
                <w:sz w:val="20"/>
                <w:szCs w:val="20"/>
                <w:lang w:eastAsia="en-GB" w:bidi="en-US"/>
              </w:rPr>
              <w:t>VPA-2</w:t>
            </w:r>
            <w:r w:rsidRPr="00707A99">
              <w:rPr>
                <w:color w:val="000000"/>
                <w:sz w:val="20"/>
                <w:szCs w:val="20"/>
                <w:lang w:eastAsia="en-GB" w:bidi="en-US"/>
              </w:rPr>
              <w:t xml:space="preserve"> 20Mar2018</w:t>
            </w:r>
            <w:r>
              <w:rPr>
                <w:color w:val="000000"/>
                <w:sz w:val="20"/>
                <w:szCs w:val="20"/>
                <w:lang w:eastAsia="en-GB" w:bidi="en-US"/>
              </w:rPr>
              <w:t>” sheet “O&amp;M training” cell H17379</w:t>
            </w:r>
          </w:p>
        </w:tc>
      </w:tr>
      <w:tr w:rsidR="0011778E" w:rsidRPr="006B36D6" w14:paraId="72E66B20" w14:textId="77777777" w:rsidTr="00E87B13">
        <w:tc>
          <w:tcPr>
            <w:tcW w:w="633" w:type="pct"/>
          </w:tcPr>
          <w:p w14:paraId="5C9E89C1" w14:textId="77777777" w:rsidR="0011778E" w:rsidRPr="006B36D6" w:rsidRDefault="0011778E" w:rsidP="0011778E">
            <w:pPr>
              <w:spacing w:line="240" w:lineRule="auto"/>
              <w:jc w:val="left"/>
              <w:rPr>
                <w:b/>
                <w:sz w:val="20"/>
                <w:szCs w:val="20"/>
              </w:rPr>
            </w:pPr>
            <w:r w:rsidRPr="006B36D6">
              <w:rPr>
                <w:b/>
                <w:sz w:val="20"/>
                <w:szCs w:val="20"/>
              </w:rPr>
              <w:t>GS-10 Quantitative employment and income generation</w:t>
            </w:r>
          </w:p>
        </w:tc>
        <w:tc>
          <w:tcPr>
            <w:tcW w:w="609" w:type="pct"/>
          </w:tcPr>
          <w:p w14:paraId="49179764" w14:textId="77777777" w:rsidR="0011778E" w:rsidRPr="006B36D6" w:rsidRDefault="0011778E" w:rsidP="0011778E">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2917AED9" w14:textId="77777777" w:rsidR="0011778E" w:rsidRPr="00524C8A" w:rsidRDefault="0011778E" w:rsidP="0011778E">
            <w:pPr>
              <w:spacing w:line="240" w:lineRule="auto"/>
              <w:jc w:val="left"/>
              <w:rPr>
                <w:sz w:val="20"/>
                <w:szCs w:val="20"/>
              </w:rPr>
            </w:pPr>
            <w:r w:rsidRPr="00524C8A">
              <w:rPr>
                <w:sz w:val="20"/>
                <w:szCs w:val="20"/>
              </w:rPr>
              <w:t>The number of jobs generated by within the IDBP as well as the number of constructors employed</w:t>
            </w:r>
          </w:p>
        </w:tc>
        <w:tc>
          <w:tcPr>
            <w:tcW w:w="1442" w:type="pct"/>
            <w:gridSpan w:val="3"/>
          </w:tcPr>
          <w:p w14:paraId="0C9B744E" w14:textId="4E7EC0C7" w:rsidR="0011778E" w:rsidRPr="00524C8A" w:rsidRDefault="005D1EF6" w:rsidP="0011778E">
            <w:pPr>
              <w:jc w:val="left"/>
              <w:rPr>
                <w:color w:val="000000"/>
                <w:sz w:val="20"/>
                <w:szCs w:val="20"/>
                <w:lang w:eastAsia="en-GB"/>
              </w:rPr>
            </w:pPr>
            <w:r>
              <w:rPr>
                <w:b/>
                <w:color w:val="000000"/>
                <w:sz w:val="20"/>
                <w:szCs w:val="20"/>
                <w:lang w:eastAsia="en-GB"/>
              </w:rPr>
              <w:t>52</w:t>
            </w:r>
            <w:r w:rsidR="0011778E" w:rsidRPr="00524C8A">
              <w:rPr>
                <w:color w:val="000000"/>
                <w:sz w:val="20"/>
                <w:szCs w:val="20"/>
                <w:lang w:eastAsia="en-GB"/>
              </w:rPr>
              <w:t xml:space="preserve"> number of direct jobs created by the VPA</w:t>
            </w:r>
          </w:p>
          <w:p w14:paraId="4A409327" w14:textId="76A6D7BA" w:rsidR="0011778E" w:rsidRPr="00524C8A" w:rsidRDefault="0011778E" w:rsidP="005D1EF6">
            <w:pPr>
              <w:jc w:val="left"/>
              <w:rPr>
                <w:color w:val="000000"/>
                <w:sz w:val="20"/>
                <w:szCs w:val="20"/>
                <w:lang w:eastAsia="en-GB"/>
              </w:rPr>
            </w:pPr>
            <w:r w:rsidRPr="00524C8A">
              <w:rPr>
                <w:b/>
                <w:color w:val="000000"/>
                <w:sz w:val="20"/>
                <w:szCs w:val="20"/>
                <w:lang w:eastAsia="en-GB"/>
              </w:rPr>
              <w:t>1</w:t>
            </w:r>
            <w:r w:rsidRPr="00524C8A">
              <w:rPr>
                <w:color w:val="000000"/>
                <w:sz w:val="20"/>
                <w:szCs w:val="20"/>
                <w:lang w:eastAsia="en-GB"/>
              </w:rPr>
              <w:t xml:space="preserve"> number of constructors </w:t>
            </w:r>
            <w:r w:rsidR="00CA25FC">
              <w:rPr>
                <w:b/>
                <w:color w:val="000000"/>
                <w:sz w:val="20"/>
                <w:szCs w:val="20"/>
                <w:lang w:eastAsia="en-GB"/>
              </w:rPr>
              <w:t>115</w:t>
            </w:r>
            <w:r w:rsidR="00AD7048" w:rsidRPr="00524C8A">
              <w:rPr>
                <w:color w:val="000000"/>
                <w:sz w:val="20"/>
                <w:szCs w:val="20"/>
                <w:lang w:eastAsia="en-GB"/>
              </w:rPr>
              <w:t xml:space="preserve"> </w:t>
            </w:r>
            <w:r w:rsidRPr="00524C8A">
              <w:rPr>
                <w:color w:val="000000"/>
                <w:sz w:val="20"/>
                <w:szCs w:val="20"/>
                <w:lang w:eastAsia="en-GB"/>
              </w:rPr>
              <w:t>households sell the bio-slurry on the market (</w:t>
            </w:r>
            <w:r w:rsidR="00A16CF1">
              <w:rPr>
                <w:color w:val="000000"/>
                <w:sz w:val="20"/>
                <w:szCs w:val="20"/>
                <w:lang w:eastAsia="en-GB"/>
              </w:rPr>
              <w:t>5.77</w:t>
            </w:r>
            <w:r w:rsidRPr="00524C8A">
              <w:rPr>
                <w:color w:val="000000"/>
                <w:sz w:val="20"/>
                <w:szCs w:val="20"/>
                <w:lang w:eastAsia="en-GB"/>
              </w:rPr>
              <w:t>% of total)</w:t>
            </w:r>
            <w:r w:rsidRPr="00524C8A">
              <w:rPr>
                <w:rStyle w:val="FootnoteReference"/>
                <w:color w:val="000000"/>
                <w:sz w:val="20"/>
                <w:szCs w:val="20"/>
                <w:lang w:eastAsia="en-GB"/>
              </w:rPr>
              <w:footnoteReference w:id="38"/>
            </w:r>
          </w:p>
          <w:p w14:paraId="2A5A2B5E" w14:textId="77777777" w:rsidR="0011778E" w:rsidRPr="00524C8A" w:rsidRDefault="0011778E" w:rsidP="0011778E">
            <w:pPr>
              <w:jc w:val="left"/>
              <w:rPr>
                <w:color w:val="000000"/>
                <w:sz w:val="20"/>
                <w:szCs w:val="20"/>
                <w:lang w:eastAsia="en-GB"/>
              </w:rPr>
            </w:pPr>
          </w:p>
          <w:p w14:paraId="603E73B6" w14:textId="77777777" w:rsidR="0011778E" w:rsidRPr="00524C8A" w:rsidRDefault="0011778E" w:rsidP="0011778E">
            <w:pPr>
              <w:jc w:val="left"/>
              <w:rPr>
                <w:color w:val="000000"/>
                <w:sz w:val="20"/>
                <w:szCs w:val="20"/>
                <w:lang w:eastAsia="en-GB"/>
              </w:rPr>
            </w:pPr>
            <w:r w:rsidRPr="00524C8A">
              <w:rPr>
                <w:color w:val="000000"/>
                <w:sz w:val="20"/>
                <w:szCs w:val="20"/>
                <w:lang w:eastAsia="en-GB"/>
              </w:rPr>
              <w:t xml:space="preserve">As per the VPA-DD, the number of jobs generated by the VPA as well as the </w:t>
            </w:r>
            <w:r w:rsidRPr="00524C8A">
              <w:rPr>
                <w:color w:val="000000"/>
                <w:sz w:val="20"/>
                <w:szCs w:val="20"/>
                <w:lang w:eastAsia="en-GB"/>
              </w:rPr>
              <w:lastRenderedPageBreak/>
              <w:t>number of constructors employed is monitored. To evidence income generation, the amount of users selling biodigester slurry on the market is also monitored.</w:t>
            </w:r>
          </w:p>
        </w:tc>
        <w:tc>
          <w:tcPr>
            <w:tcW w:w="1136" w:type="pct"/>
          </w:tcPr>
          <w:p w14:paraId="56EA00A8" w14:textId="5AC0F226" w:rsidR="0011778E" w:rsidRDefault="00A16CF1" w:rsidP="0011778E">
            <w:pPr>
              <w:spacing w:line="240" w:lineRule="auto"/>
              <w:jc w:val="left"/>
              <w:rPr>
                <w:color w:val="000000"/>
                <w:sz w:val="20"/>
                <w:szCs w:val="20"/>
                <w:lang w:eastAsia="en-GB" w:bidi="en-US"/>
              </w:rPr>
            </w:pPr>
            <w:r>
              <w:rPr>
                <w:color w:val="000000"/>
                <w:sz w:val="20"/>
                <w:szCs w:val="20"/>
                <w:lang w:eastAsia="en-GB" w:bidi="en-US"/>
              </w:rPr>
              <w:lastRenderedPageBreak/>
              <w:t>“</w:t>
            </w:r>
            <w:r w:rsidRPr="00707A99">
              <w:rPr>
                <w:color w:val="000000"/>
                <w:sz w:val="20"/>
                <w:szCs w:val="20"/>
                <w:lang w:eastAsia="en-GB" w:bidi="en-US"/>
              </w:rPr>
              <w:t xml:space="preserve">IDBP Database </w:t>
            </w:r>
            <w:r w:rsidR="00FC04A6">
              <w:rPr>
                <w:color w:val="000000"/>
                <w:sz w:val="20"/>
                <w:szCs w:val="20"/>
                <w:lang w:eastAsia="en-GB" w:bidi="en-US"/>
              </w:rPr>
              <w:t>VPA-2</w:t>
            </w:r>
            <w:r w:rsidRPr="00707A99">
              <w:rPr>
                <w:color w:val="000000"/>
                <w:sz w:val="20"/>
                <w:szCs w:val="20"/>
                <w:lang w:eastAsia="en-GB" w:bidi="en-US"/>
              </w:rPr>
              <w:t xml:space="preserve"> 20Mar2018</w:t>
            </w:r>
            <w:r>
              <w:rPr>
                <w:color w:val="000000"/>
                <w:sz w:val="20"/>
                <w:szCs w:val="20"/>
                <w:lang w:eastAsia="en-GB" w:bidi="en-US"/>
              </w:rPr>
              <w:t>” sheet “SPV” cell L221</w:t>
            </w:r>
          </w:p>
          <w:p w14:paraId="6A280A51" w14:textId="77777777" w:rsidR="00A16CF1" w:rsidRDefault="00A16CF1" w:rsidP="0011778E">
            <w:pPr>
              <w:spacing w:line="240" w:lineRule="auto"/>
              <w:jc w:val="left"/>
              <w:rPr>
                <w:color w:val="000000"/>
                <w:sz w:val="20"/>
                <w:szCs w:val="20"/>
                <w:lang w:eastAsia="en-GB" w:bidi="en-US"/>
              </w:rPr>
            </w:pPr>
          </w:p>
          <w:p w14:paraId="1D20A4BD" w14:textId="77777777" w:rsidR="00A16CF1" w:rsidRDefault="00A16CF1" w:rsidP="0011778E">
            <w:pPr>
              <w:spacing w:line="240" w:lineRule="auto"/>
              <w:jc w:val="left"/>
              <w:rPr>
                <w:color w:val="000000"/>
                <w:sz w:val="20"/>
                <w:szCs w:val="20"/>
                <w:lang w:eastAsia="en-GB"/>
              </w:rPr>
            </w:pPr>
          </w:p>
          <w:p w14:paraId="085C9BF0" w14:textId="732D924D" w:rsidR="0011778E" w:rsidRDefault="00A16CF1" w:rsidP="0011778E">
            <w:pPr>
              <w:spacing w:line="240" w:lineRule="auto"/>
              <w:jc w:val="left"/>
              <w:rPr>
                <w:color w:val="000000"/>
                <w:sz w:val="20"/>
                <w:szCs w:val="20"/>
                <w:lang w:eastAsia="en-GB" w:bidi="en-US"/>
              </w:rPr>
            </w:pPr>
            <w:r>
              <w:rPr>
                <w:color w:val="000000"/>
                <w:sz w:val="20"/>
                <w:szCs w:val="20"/>
                <w:lang w:eastAsia="en-GB" w:bidi="en-US"/>
              </w:rPr>
              <w:t>“</w:t>
            </w:r>
            <w:r w:rsidRPr="00707A99">
              <w:rPr>
                <w:color w:val="000000"/>
                <w:sz w:val="20"/>
                <w:szCs w:val="20"/>
                <w:lang w:eastAsia="en-GB" w:bidi="en-US"/>
              </w:rPr>
              <w:t xml:space="preserve">IDBP Database </w:t>
            </w:r>
            <w:r w:rsidR="00FC04A6">
              <w:rPr>
                <w:color w:val="000000"/>
                <w:sz w:val="20"/>
                <w:szCs w:val="20"/>
                <w:lang w:eastAsia="en-GB" w:bidi="en-US"/>
              </w:rPr>
              <w:t>VPA-2</w:t>
            </w:r>
            <w:r w:rsidRPr="00707A99">
              <w:rPr>
                <w:color w:val="000000"/>
                <w:sz w:val="20"/>
                <w:szCs w:val="20"/>
                <w:lang w:eastAsia="en-GB" w:bidi="en-US"/>
              </w:rPr>
              <w:t xml:space="preserve"> 20Mar2018</w:t>
            </w:r>
            <w:r>
              <w:rPr>
                <w:color w:val="000000"/>
                <w:sz w:val="20"/>
                <w:szCs w:val="20"/>
                <w:lang w:eastAsia="en-GB" w:bidi="en-US"/>
              </w:rPr>
              <w:t>” sheet “SPV” cell L219</w:t>
            </w:r>
          </w:p>
          <w:p w14:paraId="63D6FF48" w14:textId="77777777" w:rsidR="00A16CF1" w:rsidRDefault="00A16CF1" w:rsidP="0011778E">
            <w:pPr>
              <w:spacing w:line="240" w:lineRule="auto"/>
              <w:jc w:val="left"/>
              <w:rPr>
                <w:color w:val="000000"/>
                <w:sz w:val="20"/>
                <w:szCs w:val="20"/>
                <w:lang w:eastAsia="en-GB" w:bidi="en-US"/>
              </w:rPr>
            </w:pPr>
          </w:p>
          <w:p w14:paraId="4A0C56BB" w14:textId="77777777" w:rsidR="00A16CF1" w:rsidRPr="006B36D6" w:rsidRDefault="00A16CF1" w:rsidP="0011778E">
            <w:pPr>
              <w:spacing w:line="240" w:lineRule="auto"/>
              <w:jc w:val="left"/>
              <w:rPr>
                <w:color w:val="000000"/>
                <w:sz w:val="20"/>
                <w:szCs w:val="20"/>
                <w:lang w:eastAsia="en-GB"/>
              </w:rPr>
            </w:pPr>
          </w:p>
          <w:p w14:paraId="0B20AD62" w14:textId="79AEF4C6" w:rsidR="0011778E" w:rsidRDefault="00A16CF1" w:rsidP="00A16CF1">
            <w:pPr>
              <w:spacing w:line="240" w:lineRule="auto"/>
              <w:jc w:val="left"/>
              <w:rPr>
                <w:color w:val="000000"/>
                <w:sz w:val="20"/>
                <w:szCs w:val="20"/>
                <w:lang w:eastAsia="en-GB"/>
              </w:rPr>
            </w:pPr>
            <w:r w:rsidRPr="00FF3F83">
              <w:rPr>
                <w:color w:val="000000"/>
                <w:sz w:val="20"/>
                <w:szCs w:val="20"/>
                <w:lang w:eastAsia="en-GB"/>
              </w:rPr>
              <w:lastRenderedPageBreak/>
              <w:t>“</w:t>
            </w:r>
            <w:r w:rsidRPr="007A423E">
              <w:rPr>
                <w:color w:val="000000"/>
                <w:sz w:val="20"/>
                <w:szCs w:val="20"/>
                <w:lang w:eastAsia="en-GB"/>
              </w:rPr>
              <w:t>20180407 BUS 2018 Tabulation JRI</w:t>
            </w:r>
            <w:r w:rsidRPr="00FF3F83">
              <w:rPr>
                <w:color w:val="000000"/>
                <w:sz w:val="20"/>
                <w:szCs w:val="20"/>
                <w:lang w:eastAsia="en-GB"/>
              </w:rPr>
              <w:t>”</w:t>
            </w:r>
            <w:r>
              <w:rPr>
                <w:color w:val="000000"/>
                <w:sz w:val="20"/>
                <w:szCs w:val="20"/>
                <w:lang w:eastAsia="en-GB"/>
              </w:rPr>
              <w:t xml:space="preserve"> </w:t>
            </w:r>
            <w:r w:rsidRPr="00FF3F83">
              <w:rPr>
                <w:color w:val="000000"/>
                <w:sz w:val="20"/>
                <w:szCs w:val="20"/>
                <w:lang w:eastAsia="en-GB"/>
              </w:rPr>
              <w:t>sheet “BUS” cell</w:t>
            </w:r>
            <w:r>
              <w:rPr>
                <w:color w:val="000000"/>
                <w:sz w:val="20"/>
                <w:szCs w:val="20"/>
                <w:lang w:eastAsia="en-GB"/>
              </w:rPr>
              <w:t xml:space="preserve"> </w:t>
            </w:r>
            <w:r w:rsidR="00CA25FC">
              <w:rPr>
                <w:color w:val="000000"/>
                <w:sz w:val="20"/>
                <w:szCs w:val="20"/>
                <w:lang w:eastAsia="en-GB"/>
              </w:rPr>
              <w:t>PG216</w:t>
            </w:r>
          </w:p>
          <w:p w14:paraId="7FA83BA0" w14:textId="77777777" w:rsidR="005D1EF6" w:rsidRDefault="005D1EF6" w:rsidP="00A16CF1">
            <w:pPr>
              <w:spacing w:line="240" w:lineRule="auto"/>
              <w:jc w:val="left"/>
              <w:rPr>
                <w:color w:val="000000"/>
                <w:sz w:val="20"/>
                <w:szCs w:val="20"/>
                <w:lang w:eastAsia="en-GB"/>
              </w:rPr>
            </w:pPr>
          </w:p>
          <w:p w14:paraId="56681B26" w14:textId="4A250B02" w:rsidR="005D1EF6" w:rsidRPr="006B36D6" w:rsidRDefault="005D1EF6" w:rsidP="00CA25FC">
            <w:pPr>
              <w:spacing w:line="240" w:lineRule="auto"/>
              <w:jc w:val="left"/>
              <w:rPr>
                <w:color w:val="000000"/>
                <w:sz w:val="20"/>
                <w:szCs w:val="20"/>
                <w:lang w:eastAsia="en-GB"/>
              </w:rPr>
            </w:pPr>
            <w:r>
              <w:rPr>
                <w:color w:val="000000"/>
                <w:sz w:val="20"/>
                <w:szCs w:val="20"/>
                <w:lang w:eastAsia="en-GB"/>
              </w:rPr>
              <w:t xml:space="preserve">Assuming the total of </w:t>
            </w:r>
            <w:r w:rsidR="004E16C0">
              <w:rPr>
                <w:color w:val="000000"/>
                <w:sz w:val="20"/>
                <w:szCs w:val="20"/>
                <w:lang w:eastAsia="en-GB"/>
              </w:rPr>
              <w:t>1,990</w:t>
            </w:r>
            <w:r w:rsidR="00014D4C">
              <w:rPr>
                <w:color w:val="000000"/>
                <w:sz w:val="20"/>
                <w:szCs w:val="20"/>
                <w:lang w:eastAsia="en-GB"/>
              </w:rPr>
              <w:t xml:space="preserve"> </w:t>
            </w:r>
            <w:r>
              <w:rPr>
                <w:color w:val="000000"/>
                <w:sz w:val="20"/>
                <w:szCs w:val="20"/>
                <w:lang w:eastAsia="en-GB"/>
              </w:rPr>
              <w:t>units installed under VPA-2</w:t>
            </w:r>
          </w:p>
        </w:tc>
      </w:tr>
      <w:tr w:rsidR="0011778E" w:rsidRPr="006B36D6" w14:paraId="134A616C" w14:textId="77777777" w:rsidTr="00E87B13">
        <w:tc>
          <w:tcPr>
            <w:tcW w:w="633" w:type="pct"/>
          </w:tcPr>
          <w:p w14:paraId="0CA8A12A" w14:textId="77777777" w:rsidR="0011778E" w:rsidRPr="006B36D6" w:rsidRDefault="0011778E" w:rsidP="0011778E">
            <w:pPr>
              <w:spacing w:line="240" w:lineRule="auto"/>
              <w:jc w:val="left"/>
              <w:rPr>
                <w:b/>
                <w:sz w:val="20"/>
                <w:szCs w:val="20"/>
              </w:rPr>
            </w:pPr>
            <w:r w:rsidRPr="006B36D6">
              <w:rPr>
                <w:b/>
                <w:sz w:val="20"/>
                <w:szCs w:val="20"/>
              </w:rPr>
              <w:lastRenderedPageBreak/>
              <w:t>GS-12 Technology transfer and technological self-reliance</w:t>
            </w:r>
          </w:p>
        </w:tc>
        <w:tc>
          <w:tcPr>
            <w:tcW w:w="609" w:type="pct"/>
          </w:tcPr>
          <w:p w14:paraId="3C3B8985" w14:textId="77777777" w:rsidR="0011778E" w:rsidRPr="006B36D6" w:rsidRDefault="0011778E" w:rsidP="0011778E">
            <w:pPr>
              <w:spacing w:line="240" w:lineRule="auto"/>
              <w:jc w:val="left"/>
              <w:rPr>
                <w:color w:val="000000"/>
                <w:sz w:val="20"/>
                <w:szCs w:val="20"/>
                <w:lang w:eastAsia="en-GB"/>
              </w:rPr>
            </w:pPr>
            <w:r w:rsidRPr="006B36D6">
              <w:rPr>
                <w:color w:val="000000"/>
                <w:sz w:val="20"/>
                <w:szCs w:val="20"/>
                <w:lang w:eastAsia="en-GB"/>
              </w:rPr>
              <w:t>number</w:t>
            </w:r>
          </w:p>
        </w:tc>
        <w:tc>
          <w:tcPr>
            <w:tcW w:w="1180" w:type="pct"/>
          </w:tcPr>
          <w:p w14:paraId="5317952C" w14:textId="77777777" w:rsidR="0011778E" w:rsidRPr="00524C8A" w:rsidRDefault="0011778E" w:rsidP="0011778E">
            <w:pPr>
              <w:spacing w:line="240" w:lineRule="auto"/>
              <w:jc w:val="left"/>
              <w:rPr>
                <w:sz w:val="20"/>
                <w:szCs w:val="20"/>
              </w:rPr>
            </w:pPr>
            <w:r w:rsidRPr="00524C8A">
              <w:rPr>
                <w:sz w:val="20"/>
                <w:szCs w:val="20"/>
              </w:rPr>
              <w:t>Refers to changes compared to the baseline in activities that build usable and sustainable know-how in a region/country for a technology, where know-how was previously lacking.</w:t>
            </w:r>
          </w:p>
        </w:tc>
        <w:tc>
          <w:tcPr>
            <w:tcW w:w="1442" w:type="pct"/>
            <w:gridSpan w:val="3"/>
          </w:tcPr>
          <w:p w14:paraId="4AC29B5D" w14:textId="694E5268" w:rsidR="0011778E" w:rsidRPr="00524C8A" w:rsidRDefault="005D1EF6" w:rsidP="0011778E">
            <w:pPr>
              <w:jc w:val="left"/>
              <w:rPr>
                <w:color w:val="000000"/>
                <w:sz w:val="20"/>
                <w:szCs w:val="20"/>
                <w:lang w:eastAsia="en-GB"/>
              </w:rPr>
            </w:pPr>
            <w:r>
              <w:rPr>
                <w:b/>
                <w:color w:val="000000"/>
                <w:sz w:val="20"/>
                <w:szCs w:val="20"/>
                <w:lang w:eastAsia="en-GB"/>
              </w:rPr>
              <w:t>2,758</w:t>
            </w:r>
            <w:r w:rsidR="0011778E" w:rsidRPr="00524C8A">
              <w:rPr>
                <w:b/>
                <w:color w:val="000000"/>
                <w:sz w:val="20"/>
                <w:szCs w:val="20"/>
                <w:lang w:eastAsia="en-GB"/>
              </w:rPr>
              <w:t xml:space="preserve"> </w:t>
            </w:r>
            <w:r w:rsidR="0011778E" w:rsidRPr="00524C8A">
              <w:rPr>
                <w:color w:val="000000"/>
                <w:sz w:val="20"/>
                <w:szCs w:val="20"/>
                <w:lang w:eastAsia="en-GB"/>
              </w:rPr>
              <w:t>Operation and Maintenance trainings</w:t>
            </w:r>
          </w:p>
          <w:p w14:paraId="26CF2B95" w14:textId="77777777" w:rsidR="0011778E" w:rsidRPr="00524C8A" w:rsidRDefault="0011778E" w:rsidP="0011778E">
            <w:pPr>
              <w:jc w:val="left"/>
              <w:rPr>
                <w:color w:val="000000"/>
                <w:sz w:val="20"/>
                <w:szCs w:val="20"/>
                <w:lang w:eastAsia="en-GB"/>
              </w:rPr>
            </w:pPr>
          </w:p>
          <w:p w14:paraId="74C7C313" w14:textId="77777777" w:rsidR="0011778E" w:rsidRPr="00524C8A" w:rsidRDefault="0011778E" w:rsidP="0011778E">
            <w:pPr>
              <w:jc w:val="left"/>
              <w:rPr>
                <w:color w:val="000000"/>
                <w:sz w:val="20"/>
                <w:szCs w:val="20"/>
                <w:lang w:eastAsia="en-GB"/>
              </w:rPr>
            </w:pPr>
            <w:r w:rsidRPr="00524C8A">
              <w:rPr>
                <w:color w:val="000000"/>
                <w:sz w:val="20"/>
                <w:szCs w:val="20"/>
                <w:lang w:eastAsia="en-GB"/>
              </w:rPr>
              <w:t>As per the VPA-DD, the number of constructors trained and users attending the Operation and Maintenance training are monitored. Also, the entities outside of the programme in general and technical training about the functioning of the biodigester technology to promote knowledge dissemination and strengthen the domestic biogas market are monitored.</w:t>
            </w:r>
          </w:p>
        </w:tc>
        <w:tc>
          <w:tcPr>
            <w:tcW w:w="1136" w:type="pct"/>
          </w:tcPr>
          <w:p w14:paraId="2E93A8D7" w14:textId="1767A6FB" w:rsidR="006B3545" w:rsidRDefault="006B3545" w:rsidP="006B3545">
            <w:pPr>
              <w:spacing w:line="240" w:lineRule="auto"/>
              <w:jc w:val="left"/>
              <w:rPr>
                <w:color w:val="000000"/>
                <w:sz w:val="20"/>
                <w:szCs w:val="20"/>
                <w:lang w:eastAsia="en-GB" w:bidi="en-US"/>
              </w:rPr>
            </w:pPr>
            <w:r>
              <w:rPr>
                <w:color w:val="000000"/>
                <w:sz w:val="20"/>
                <w:szCs w:val="20"/>
                <w:lang w:eastAsia="en-GB" w:bidi="en-US"/>
              </w:rPr>
              <w:t>“</w:t>
            </w:r>
            <w:r w:rsidRPr="00707A99">
              <w:rPr>
                <w:color w:val="000000"/>
                <w:sz w:val="20"/>
                <w:szCs w:val="20"/>
                <w:lang w:eastAsia="en-GB" w:bidi="en-US"/>
              </w:rPr>
              <w:t xml:space="preserve">IDBP Database </w:t>
            </w:r>
            <w:r w:rsidR="00FC04A6">
              <w:rPr>
                <w:color w:val="000000"/>
                <w:sz w:val="20"/>
                <w:szCs w:val="20"/>
                <w:lang w:eastAsia="en-GB" w:bidi="en-US"/>
              </w:rPr>
              <w:t>VPA-2</w:t>
            </w:r>
            <w:r w:rsidRPr="00707A99">
              <w:rPr>
                <w:color w:val="000000"/>
                <w:sz w:val="20"/>
                <w:szCs w:val="20"/>
                <w:lang w:eastAsia="en-GB" w:bidi="en-US"/>
              </w:rPr>
              <w:t xml:space="preserve"> 20Mar2018</w:t>
            </w:r>
            <w:r>
              <w:rPr>
                <w:color w:val="000000"/>
                <w:sz w:val="20"/>
                <w:szCs w:val="20"/>
                <w:lang w:eastAsia="en-GB" w:bidi="en-US"/>
              </w:rPr>
              <w:t>” sheet “O&amp;M training” cell H17381</w:t>
            </w:r>
          </w:p>
          <w:p w14:paraId="71C0FA2C" w14:textId="77777777" w:rsidR="0011778E" w:rsidRPr="006B36D6" w:rsidRDefault="0011778E" w:rsidP="0011778E">
            <w:pPr>
              <w:spacing w:line="240" w:lineRule="auto"/>
              <w:jc w:val="left"/>
              <w:rPr>
                <w:color w:val="000000"/>
                <w:sz w:val="20"/>
                <w:szCs w:val="20"/>
                <w:lang w:eastAsia="en-GB"/>
              </w:rPr>
            </w:pPr>
          </w:p>
        </w:tc>
      </w:tr>
    </w:tbl>
    <w:p w14:paraId="27883464" w14:textId="77777777" w:rsidR="001D7B1C" w:rsidRPr="006B36D6" w:rsidRDefault="001D7B1C" w:rsidP="001D7B1C"/>
    <w:p w14:paraId="2F4EB719" w14:textId="3C6BEFF2"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17</w:t>
      </w:r>
      <w:r w:rsidR="0014520D" w:rsidRPr="006B36D6">
        <w:fldChar w:fldCharType="end"/>
      </w:r>
      <w:r w:rsidRPr="006B36D6">
        <w:t>: Parameters not monitored</w:t>
      </w:r>
    </w:p>
    <w:tbl>
      <w:tblPr>
        <w:tblStyle w:val="TableGrid"/>
        <w:tblW w:w="5000" w:type="pct"/>
        <w:tblLayout w:type="fixed"/>
        <w:tblLook w:val="04A0" w:firstRow="1" w:lastRow="0" w:firstColumn="1" w:lastColumn="0" w:noHBand="0" w:noVBand="1"/>
      </w:tblPr>
      <w:tblGrid>
        <w:gridCol w:w="1157"/>
        <w:gridCol w:w="1142"/>
        <w:gridCol w:w="2191"/>
        <w:gridCol w:w="1526"/>
        <w:gridCol w:w="1192"/>
        <w:gridCol w:w="2122"/>
      </w:tblGrid>
      <w:tr w:rsidR="00464617" w:rsidRPr="006B36D6" w14:paraId="79D60615" w14:textId="77777777" w:rsidTr="00CC7BFB">
        <w:trPr>
          <w:cnfStyle w:val="100000000000" w:firstRow="1" w:lastRow="0" w:firstColumn="0" w:lastColumn="0" w:oddVBand="0" w:evenVBand="0" w:oddHBand="0" w:evenHBand="0" w:firstRowFirstColumn="0" w:firstRowLastColumn="0" w:lastRowFirstColumn="0" w:lastRowLastColumn="0"/>
          <w:cantSplit/>
        </w:trPr>
        <w:tc>
          <w:tcPr>
            <w:tcW w:w="620" w:type="pct"/>
            <w:shd w:val="clear" w:color="auto" w:fill="A6A6A6" w:themeFill="background1" w:themeFillShade="A6"/>
            <w:hideMark/>
          </w:tcPr>
          <w:p w14:paraId="79D2FA98" w14:textId="77777777" w:rsidR="00464617" w:rsidRPr="006B36D6" w:rsidRDefault="00464617" w:rsidP="002B2809">
            <w:pPr>
              <w:spacing w:line="240" w:lineRule="auto"/>
              <w:rPr>
                <w:b w:val="0"/>
                <w:bCs/>
                <w:color w:val="000000"/>
                <w:sz w:val="20"/>
                <w:szCs w:val="20"/>
                <w:lang w:eastAsia="en-GB"/>
              </w:rPr>
            </w:pPr>
            <w:r w:rsidRPr="006B36D6">
              <w:rPr>
                <w:bCs/>
                <w:color w:val="000000"/>
                <w:sz w:val="20"/>
                <w:szCs w:val="20"/>
                <w:lang w:eastAsia="en-GB"/>
              </w:rPr>
              <w:t>Data/</w:t>
            </w:r>
          </w:p>
          <w:p w14:paraId="2DE4821F" w14:textId="77777777" w:rsidR="00464617" w:rsidRPr="006B36D6" w:rsidRDefault="00464617" w:rsidP="002B2809">
            <w:pPr>
              <w:spacing w:line="240" w:lineRule="auto"/>
              <w:rPr>
                <w:bCs/>
                <w:color w:val="000000"/>
                <w:sz w:val="20"/>
                <w:szCs w:val="20"/>
                <w:lang w:eastAsia="en-GB"/>
              </w:rPr>
            </w:pPr>
            <w:r w:rsidRPr="006B36D6">
              <w:rPr>
                <w:bCs/>
                <w:color w:val="000000"/>
                <w:sz w:val="20"/>
                <w:szCs w:val="20"/>
                <w:lang w:eastAsia="en-GB"/>
              </w:rPr>
              <w:t>parameter</w:t>
            </w:r>
          </w:p>
        </w:tc>
        <w:tc>
          <w:tcPr>
            <w:tcW w:w="612" w:type="pct"/>
            <w:shd w:val="clear" w:color="auto" w:fill="A6A6A6" w:themeFill="background1" w:themeFillShade="A6"/>
          </w:tcPr>
          <w:p w14:paraId="32609E21" w14:textId="77777777" w:rsidR="00464617" w:rsidRPr="006B36D6" w:rsidRDefault="00464617" w:rsidP="002B2809">
            <w:pPr>
              <w:spacing w:line="240" w:lineRule="auto"/>
              <w:rPr>
                <w:bCs/>
                <w:color w:val="000000"/>
                <w:sz w:val="20"/>
                <w:szCs w:val="20"/>
                <w:lang w:eastAsia="en-GB"/>
              </w:rPr>
            </w:pPr>
          </w:p>
        </w:tc>
        <w:tc>
          <w:tcPr>
            <w:tcW w:w="1174" w:type="pct"/>
            <w:shd w:val="clear" w:color="auto" w:fill="A6A6A6" w:themeFill="background1" w:themeFillShade="A6"/>
            <w:hideMark/>
          </w:tcPr>
          <w:p w14:paraId="3F9F1AAD" w14:textId="77777777" w:rsidR="00464617" w:rsidRPr="006B36D6" w:rsidRDefault="00464617" w:rsidP="002B2809">
            <w:pPr>
              <w:spacing w:line="240" w:lineRule="auto"/>
              <w:rPr>
                <w:bCs/>
                <w:color w:val="000000"/>
                <w:sz w:val="20"/>
                <w:szCs w:val="20"/>
                <w:lang w:eastAsia="en-GB"/>
              </w:rPr>
            </w:pPr>
            <w:r w:rsidRPr="006B36D6">
              <w:rPr>
                <w:bCs/>
                <w:color w:val="000000"/>
                <w:sz w:val="20"/>
                <w:szCs w:val="20"/>
                <w:lang w:eastAsia="en-GB"/>
              </w:rPr>
              <w:t>Description</w:t>
            </w:r>
          </w:p>
        </w:tc>
        <w:tc>
          <w:tcPr>
            <w:tcW w:w="1457" w:type="pct"/>
            <w:gridSpan w:val="2"/>
            <w:shd w:val="clear" w:color="auto" w:fill="A6A6A6" w:themeFill="background1" w:themeFillShade="A6"/>
            <w:hideMark/>
          </w:tcPr>
          <w:p w14:paraId="55CF2BA6" w14:textId="77777777" w:rsidR="00464617" w:rsidRPr="006B36D6" w:rsidRDefault="00464617" w:rsidP="002B2809">
            <w:pPr>
              <w:spacing w:line="240" w:lineRule="auto"/>
              <w:rPr>
                <w:bCs/>
                <w:color w:val="000000"/>
                <w:sz w:val="20"/>
                <w:szCs w:val="20"/>
                <w:lang w:eastAsia="en-GB"/>
              </w:rPr>
            </w:pPr>
            <w:r w:rsidRPr="006B36D6">
              <w:rPr>
                <w:bCs/>
                <w:color w:val="000000"/>
                <w:sz w:val="20"/>
                <w:szCs w:val="20"/>
                <w:lang w:eastAsia="en-GB"/>
              </w:rPr>
              <w:t xml:space="preserve">Applied Value </w:t>
            </w:r>
          </w:p>
        </w:tc>
        <w:tc>
          <w:tcPr>
            <w:tcW w:w="1137" w:type="pct"/>
            <w:shd w:val="clear" w:color="auto" w:fill="A6A6A6" w:themeFill="background1" w:themeFillShade="A6"/>
            <w:noWrap/>
            <w:hideMark/>
          </w:tcPr>
          <w:p w14:paraId="07CA601E" w14:textId="77777777" w:rsidR="00464617" w:rsidRPr="006B36D6" w:rsidRDefault="00464617" w:rsidP="002B2809">
            <w:pPr>
              <w:spacing w:line="240" w:lineRule="auto"/>
              <w:jc w:val="center"/>
              <w:rPr>
                <w:color w:val="000000"/>
                <w:sz w:val="20"/>
                <w:szCs w:val="20"/>
                <w:lang w:eastAsia="en-GB"/>
              </w:rPr>
            </w:pPr>
            <w:r w:rsidRPr="006B36D6">
              <w:rPr>
                <w:color w:val="000000"/>
                <w:sz w:val="20"/>
                <w:szCs w:val="20"/>
                <w:lang w:eastAsia="en-GB"/>
              </w:rPr>
              <w:t>Source</w:t>
            </w:r>
          </w:p>
        </w:tc>
      </w:tr>
      <w:tr w:rsidR="00464617" w:rsidRPr="006B36D6" w14:paraId="67CC1800" w14:textId="77777777" w:rsidTr="003428D4">
        <w:trPr>
          <w:cantSplit/>
        </w:trPr>
        <w:tc>
          <w:tcPr>
            <w:tcW w:w="620" w:type="pct"/>
            <w:vAlign w:val="top"/>
          </w:tcPr>
          <w:p w14:paraId="22B453C2" w14:textId="77777777" w:rsidR="002E5ED2" w:rsidRPr="006B36D6" w:rsidRDefault="002E5ED2" w:rsidP="002B2809">
            <w:pPr>
              <w:spacing w:line="240" w:lineRule="auto"/>
              <w:rPr>
                <w:b/>
                <w:sz w:val="20"/>
                <w:szCs w:val="20"/>
              </w:rPr>
            </w:pPr>
          </w:p>
          <w:p w14:paraId="7AFE0454" w14:textId="77777777" w:rsidR="00464617" w:rsidRPr="006B36D6" w:rsidRDefault="00464617" w:rsidP="002B2809">
            <w:pPr>
              <w:spacing w:line="240" w:lineRule="auto"/>
              <w:rPr>
                <w:b/>
                <w:color w:val="000000"/>
                <w:sz w:val="20"/>
                <w:szCs w:val="20"/>
                <w:lang w:eastAsia="en-GB"/>
              </w:rPr>
            </w:pPr>
            <w:r w:rsidRPr="006B36D6">
              <w:rPr>
                <w:b/>
                <w:sz w:val="20"/>
                <w:szCs w:val="20"/>
              </w:rPr>
              <w:t>f</w:t>
            </w:r>
            <w:r w:rsidRPr="006B36D6">
              <w:rPr>
                <w:b/>
                <w:sz w:val="20"/>
                <w:szCs w:val="20"/>
                <w:vertAlign w:val="subscript"/>
              </w:rPr>
              <w:t>NRB,y</w:t>
            </w:r>
          </w:p>
        </w:tc>
        <w:tc>
          <w:tcPr>
            <w:tcW w:w="612" w:type="pct"/>
          </w:tcPr>
          <w:p w14:paraId="7DF8F5F6" w14:textId="77777777" w:rsidR="00464617" w:rsidRPr="006B36D6" w:rsidRDefault="00464617" w:rsidP="002B2809">
            <w:pPr>
              <w:spacing w:line="240" w:lineRule="auto"/>
              <w:jc w:val="left"/>
              <w:rPr>
                <w:color w:val="000000"/>
                <w:sz w:val="20"/>
                <w:szCs w:val="20"/>
                <w:lang w:eastAsia="en-GB"/>
              </w:rPr>
            </w:pPr>
            <w:r w:rsidRPr="006B36D6">
              <w:rPr>
                <w:color w:val="000000"/>
                <w:sz w:val="20"/>
                <w:szCs w:val="20"/>
                <w:lang w:eastAsia="en-GB"/>
              </w:rPr>
              <w:t>%</w:t>
            </w:r>
          </w:p>
        </w:tc>
        <w:tc>
          <w:tcPr>
            <w:tcW w:w="1174" w:type="pct"/>
          </w:tcPr>
          <w:p w14:paraId="5300CA7D" w14:textId="77777777" w:rsidR="00464617" w:rsidRPr="006B36D6" w:rsidRDefault="00464617" w:rsidP="002B2809">
            <w:pPr>
              <w:spacing w:line="240" w:lineRule="auto"/>
              <w:jc w:val="left"/>
              <w:rPr>
                <w:color w:val="000000"/>
                <w:sz w:val="20"/>
                <w:szCs w:val="20"/>
                <w:lang w:eastAsia="en-GB"/>
              </w:rPr>
            </w:pPr>
            <w:r w:rsidRPr="006B36D6">
              <w:rPr>
                <w:sz w:val="20"/>
                <w:szCs w:val="20"/>
              </w:rPr>
              <w:t>Fraction of biomass used in the absence of the project activity in year y</w:t>
            </w:r>
          </w:p>
        </w:tc>
        <w:tc>
          <w:tcPr>
            <w:tcW w:w="1457" w:type="pct"/>
            <w:gridSpan w:val="2"/>
          </w:tcPr>
          <w:p w14:paraId="6064FB72" w14:textId="77777777" w:rsidR="00464617" w:rsidRPr="006B36D6" w:rsidRDefault="00464617" w:rsidP="00DB5DD4">
            <w:pPr>
              <w:spacing w:line="240" w:lineRule="auto"/>
              <w:rPr>
                <w:b/>
                <w:color w:val="000000"/>
                <w:sz w:val="20"/>
                <w:szCs w:val="20"/>
                <w:lang w:eastAsia="en-GB"/>
              </w:rPr>
            </w:pPr>
            <w:r w:rsidRPr="006B36D6">
              <w:rPr>
                <w:b/>
                <w:sz w:val="20"/>
                <w:szCs w:val="20"/>
              </w:rPr>
              <w:t>64.8</w:t>
            </w:r>
          </w:p>
        </w:tc>
        <w:tc>
          <w:tcPr>
            <w:tcW w:w="1137" w:type="pct"/>
            <w:noWrap/>
          </w:tcPr>
          <w:p w14:paraId="1D0F1CAF" w14:textId="77777777" w:rsidR="00464617" w:rsidRPr="006B36D6" w:rsidRDefault="00464617" w:rsidP="00F85361">
            <w:pPr>
              <w:spacing w:line="240" w:lineRule="auto"/>
              <w:jc w:val="left"/>
              <w:rPr>
                <w:color w:val="000000"/>
                <w:sz w:val="20"/>
                <w:szCs w:val="20"/>
                <w:lang w:eastAsia="en-GB"/>
              </w:rPr>
            </w:pPr>
            <w:r w:rsidRPr="006B36D6">
              <w:rPr>
                <w:color w:val="000000"/>
                <w:sz w:val="20"/>
                <w:szCs w:val="20"/>
                <w:lang w:eastAsia="en-GB"/>
              </w:rPr>
              <w:t>VPA DD section B.5.1</w:t>
            </w:r>
          </w:p>
        </w:tc>
      </w:tr>
      <w:tr w:rsidR="00B05050" w:rsidRPr="006B36D6" w14:paraId="24475C49" w14:textId="77777777" w:rsidTr="00F85361">
        <w:trPr>
          <w:cantSplit/>
        </w:trPr>
        <w:tc>
          <w:tcPr>
            <w:tcW w:w="620" w:type="pct"/>
          </w:tcPr>
          <w:p w14:paraId="1BC19B35" w14:textId="77777777" w:rsidR="00B05050" w:rsidRPr="006B36D6" w:rsidRDefault="00B05050" w:rsidP="00F85361">
            <w:pPr>
              <w:spacing w:line="240" w:lineRule="auto"/>
              <w:jc w:val="left"/>
              <w:rPr>
                <w:b/>
                <w:sz w:val="20"/>
                <w:szCs w:val="20"/>
              </w:rPr>
            </w:pPr>
            <w:r w:rsidRPr="006B36D6">
              <w:rPr>
                <w:b/>
                <w:sz w:val="20"/>
                <w:szCs w:val="20"/>
              </w:rPr>
              <w:t>NRB</w:t>
            </w:r>
          </w:p>
        </w:tc>
        <w:tc>
          <w:tcPr>
            <w:tcW w:w="612" w:type="pct"/>
          </w:tcPr>
          <w:p w14:paraId="6D6C069C" w14:textId="77777777" w:rsidR="00B05050" w:rsidRPr="006B36D6" w:rsidRDefault="00F85361" w:rsidP="002B2809">
            <w:pPr>
              <w:spacing w:line="240" w:lineRule="auto"/>
              <w:jc w:val="left"/>
              <w:rPr>
                <w:color w:val="000000"/>
                <w:sz w:val="20"/>
                <w:szCs w:val="20"/>
                <w:lang w:eastAsia="en-GB"/>
              </w:rPr>
            </w:pPr>
            <w:r w:rsidRPr="006B36D6">
              <w:rPr>
                <w:color w:val="000000"/>
                <w:sz w:val="20"/>
                <w:szCs w:val="20"/>
                <w:lang w:eastAsia="en-GB"/>
              </w:rPr>
              <w:t>m</w:t>
            </w:r>
            <w:r w:rsidRPr="006B36D6">
              <w:rPr>
                <w:color w:val="000000"/>
                <w:sz w:val="20"/>
                <w:szCs w:val="20"/>
                <w:vertAlign w:val="superscript"/>
                <w:lang w:eastAsia="en-GB"/>
              </w:rPr>
              <w:t>3</w:t>
            </w:r>
          </w:p>
        </w:tc>
        <w:tc>
          <w:tcPr>
            <w:tcW w:w="1174" w:type="pct"/>
          </w:tcPr>
          <w:p w14:paraId="64467E03" w14:textId="77777777" w:rsidR="00B05050" w:rsidRPr="006B36D6" w:rsidRDefault="00F85361" w:rsidP="002B2809">
            <w:pPr>
              <w:spacing w:line="240" w:lineRule="auto"/>
              <w:jc w:val="left"/>
              <w:rPr>
                <w:sz w:val="20"/>
                <w:szCs w:val="20"/>
              </w:rPr>
            </w:pPr>
            <w:r w:rsidRPr="006B36D6">
              <w:rPr>
                <w:sz w:val="20"/>
                <w:szCs w:val="20"/>
              </w:rPr>
              <w:t>Non-renewable woody biomass</w:t>
            </w:r>
          </w:p>
        </w:tc>
        <w:tc>
          <w:tcPr>
            <w:tcW w:w="1457" w:type="pct"/>
            <w:gridSpan w:val="2"/>
          </w:tcPr>
          <w:p w14:paraId="7F5D364B" w14:textId="77777777" w:rsidR="00B05050" w:rsidRPr="006B36D6" w:rsidRDefault="00F85361" w:rsidP="00DB5DD4">
            <w:pPr>
              <w:spacing w:line="240" w:lineRule="auto"/>
              <w:rPr>
                <w:b/>
                <w:sz w:val="20"/>
                <w:szCs w:val="20"/>
              </w:rPr>
            </w:pPr>
            <w:r w:rsidRPr="006B36D6">
              <w:rPr>
                <w:b/>
                <w:sz w:val="20"/>
                <w:szCs w:val="20"/>
              </w:rPr>
              <w:t>55,984,649</w:t>
            </w:r>
          </w:p>
        </w:tc>
        <w:tc>
          <w:tcPr>
            <w:tcW w:w="1137" w:type="pct"/>
            <w:noWrap/>
          </w:tcPr>
          <w:p w14:paraId="35F8C918" w14:textId="77777777" w:rsidR="00B05050" w:rsidRPr="006B36D6" w:rsidRDefault="00F85361" w:rsidP="00F85361">
            <w:pPr>
              <w:spacing w:line="240" w:lineRule="auto"/>
              <w:jc w:val="left"/>
              <w:rPr>
                <w:color w:val="000000"/>
                <w:sz w:val="20"/>
                <w:szCs w:val="20"/>
                <w:lang w:eastAsia="en-GB"/>
              </w:rPr>
            </w:pPr>
            <w:r w:rsidRPr="006B36D6">
              <w:rPr>
                <w:color w:val="000000"/>
                <w:sz w:val="20"/>
                <w:szCs w:val="20"/>
                <w:lang w:eastAsia="en-GB"/>
              </w:rPr>
              <w:t>VPA DD section B.5.1</w:t>
            </w:r>
          </w:p>
        </w:tc>
      </w:tr>
      <w:tr w:rsidR="00B05050" w:rsidRPr="006B36D6" w14:paraId="57BE8CDC" w14:textId="77777777" w:rsidTr="00F85361">
        <w:trPr>
          <w:cantSplit/>
        </w:trPr>
        <w:tc>
          <w:tcPr>
            <w:tcW w:w="620" w:type="pct"/>
          </w:tcPr>
          <w:p w14:paraId="60AC29B2" w14:textId="77777777" w:rsidR="00B05050" w:rsidRPr="006B36D6" w:rsidRDefault="00B05050" w:rsidP="00F85361">
            <w:pPr>
              <w:spacing w:line="240" w:lineRule="auto"/>
              <w:jc w:val="left"/>
              <w:rPr>
                <w:b/>
                <w:sz w:val="20"/>
                <w:szCs w:val="20"/>
              </w:rPr>
            </w:pPr>
            <w:r w:rsidRPr="006B36D6">
              <w:rPr>
                <w:b/>
                <w:sz w:val="20"/>
                <w:szCs w:val="20"/>
              </w:rPr>
              <w:t>DRB</w:t>
            </w:r>
          </w:p>
        </w:tc>
        <w:tc>
          <w:tcPr>
            <w:tcW w:w="612" w:type="pct"/>
          </w:tcPr>
          <w:p w14:paraId="47C86EF3" w14:textId="77777777" w:rsidR="00B05050" w:rsidRPr="006B36D6" w:rsidRDefault="00F85361" w:rsidP="002B2809">
            <w:pPr>
              <w:spacing w:line="240" w:lineRule="auto"/>
              <w:jc w:val="left"/>
              <w:rPr>
                <w:color w:val="000000"/>
                <w:sz w:val="20"/>
                <w:szCs w:val="20"/>
                <w:lang w:eastAsia="en-GB"/>
              </w:rPr>
            </w:pPr>
            <w:r w:rsidRPr="006B36D6">
              <w:rPr>
                <w:color w:val="000000"/>
                <w:sz w:val="20"/>
                <w:szCs w:val="20"/>
                <w:lang w:eastAsia="en-GB"/>
              </w:rPr>
              <w:t>m</w:t>
            </w:r>
            <w:r w:rsidRPr="006B36D6">
              <w:rPr>
                <w:color w:val="000000"/>
                <w:sz w:val="20"/>
                <w:szCs w:val="20"/>
                <w:vertAlign w:val="superscript"/>
                <w:lang w:eastAsia="en-GB"/>
              </w:rPr>
              <w:t>3</w:t>
            </w:r>
          </w:p>
        </w:tc>
        <w:tc>
          <w:tcPr>
            <w:tcW w:w="1174" w:type="pct"/>
          </w:tcPr>
          <w:p w14:paraId="6F553F95" w14:textId="77777777" w:rsidR="00B05050" w:rsidRPr="006B36D6" w:rsidRDefault="00F85361" w:rsidP="002B2809">
            <w:pPr>
              <w:spacing w:line="240" w:lineRule="auto"/>
              <w:jc w:val="left"/>
              <w:rPr>
                <w:sz w:val="20"/>
                <w:szCs w:val="20"/>
              </w:rPr>
            </w:pPr>
            <w:r w:rsidRPr="006B36D6">
              <w:rPr>
                <w:sz w:val="20"/>
                <w:szCs w:val="20"/>
              </w:rPr>
              <w:t>Demonstrably renewable woody biomass</w:t>
            </w:r>
          </w:p>
        </w:tc>
        <w:tc>
          <w:tcPr>
            <w:tcW w:w="1457" w:type="pct"/>
            <w:gridSpan w:val="2"/>
          </w:tcPr>
          <w:p w14:paraId="34753921" w14:textId="77777777" w:rsidR="00B05050" w:rsidRPr="006B36D6" w:rsidRDefault="00F85361" w:rsidP="00DB5DD4">
            <w:pPr>
              <w:spacing w:line="240" w:lineRule="auto"/>
              <w:rPr>
                <w:b/>
                <w:sz w:val="20"/>
                <w:szCs w:val="20"/>
              </w:rPr>
            </w:pPr>
            <w:r w:rsidRPr="006B36D6">
              <w:rPr>
                <w:b/>
                <w:sz w:val="20"/>
                <w:szCs w:val="20"/>
              </w:rPr>
              <w:t>30,411,351</w:t>
            </w:r>
          </w:p>
        </w:tc>
        <w:tc>
          <w:tcPr>
            <w:tcW w:w="1137" w:type="pct"/>
            <w:noWrap/>
          </w:tcPr>
          <w:p w14:paraId="101D8686" w14:textId="77777777" w:rsidR="00B05050" w:rsidRPr="006B36D6" w:rsidRDefault="00F85361" w:rsidP="00F85361">
            <w:pPr>
              <w:spacing w:line="240" w:lineRule="auto"/>
              <w:jc w:val="left"/>
              <w:rPr>
                <w:color w:val="000000"/>
                <w:sz w:val="20"/>
                <w:szCs w:val="20"/>
                <w:lang w:eastAsia="en-GB"/>
              </w:rPr>
            </w:pPr>
            <w:r w:rsidRPr="006B36D6">
              <w:rPr>
                <w:color w:val="000000"/>
                <w:sz w:val="20"/>
                <w:szCs w:val="20"/>
                <w:lang w:eastAsia="en-GB"/>
              </w:rPr>
              <w:t>VPA DD section B.5.1</w:t>
            </w:r>
          </w:p>
        </w:tc>
      </w:tr>
      <w:tr w:rsidR="00464617" w:rsidRPr="006B36D6" w14:paraId="1260D067" w14:textId="77777777" w:rsidTr="003428D4">
        <w:trPr>
          <w:cantSplit/>
        </w:trPr>
        <w:tc>
          <w:tcPr>
            <w:tcW w:w="620" w:type="pct"/>
          </w:tcPr>
          <w:p w14:paraId="442EA704" w14:textId="77777777" w:rsidR="00464617" w:rsidRPr="006B36D6" w:rsidRDefault="00464617" w:rsidP="00464617">
            <w:pPr>
              <w:spacing w:line="240" w:lineRule="auto"/>
              <w:rPr>
                <w:b/>
                <w:sz w:val="20"/>
                <w:szCs w:val="20"/>
                <w:vertAlign w:val="subscript"/>
              </w:rPr>
            </w:pPr>
            <w:r w:rsidRPr="006B36D6">
              <w:rPr>
                <w:b/>
                <w:sz w:val="20"/>
                <w:szCs w:val="20"/>
              </w:rPr>
              <w:t>EF</w:t>
            </w:r>
            <w:r w:rsidRPr="006B36D6">
              <w:rPr>
                <w:b/>
                <w:sz w:val="20"/>
                <w:szCs w:val="20"/>
                <w:vertAlign w:val="subscript"/>
              </w:rPr>
              <w:t>b</w:t>
            </w:r>
            <w:r w:rsidR="00CB521A" w:rsidRPr="006B36D6">
              <w:rPr>
                <w:b/>
                <w:sz w:val="20"/>
                <w:szCs w:val="20"/>
                <w:vertAlign w:val="subscript"/>
              </w:rPr>
              <w:t>1</w:t>
            </w:r>
            <w:r w:rsidRPr="006B36D6">
              <w:rPr>
                <w:b/>
                <w:sz w:val="20"/>
                <w:szCs w:val="20"/>
                <w:vertAlign w:val="subscript"/>
              </w:rPr>
              <w:t>, bio</w:t>
            </w:r>
          </w:p>
          <w:p w14:paraId="4CCA2F27" w14:textId="77777777" w:rsidR="00464617" w:rsidRPr="006B36D6" w:rsidRDefault="00464617" w:rsidP="00464617">
            <w:pPr>
              <w:spacing w:line="240" w:lineRule="auto"/>
              <w:rPr>
                <w:b/>
                <w:sz w:val="20"/>
                <w:szCs w:val="20"/>
                <w:vertAlign w:val="subscript"/>
              </w:rPr>
            </w:pPr>
          </w:p>
          <w:p w14:paraId="037FB7D3" w14:textId="77777777" w:rsidR="00464617" w:rsidRPr="006B36D6" w:rsidRDefault="00464617" w:rsidP="00464617">
            <w:pPr>
              <w:spacing w:line="240" w:lineRule="auto"/>
              <w:rPr>
                <w:b/>
                <w:color w:val="000000"/>
                <w:sz w:val="20"/>
                <w:szCs w:val="20"/>
                <w:lang w:eastAsia="en-GB"/>
              </w:rPr>
            </w:pPr>
            <w:r w:rsidRPr="006B36D6">
              <w:rPr>
                <w:b/>
                <w:sz w:val="20"/>
                <w:szCs w:val="20"/>
              </w:rPr>
              <w:t>EF</w:t>
            </w:r>
            <w:r w:rsidRPr="006B36D6">
              <w:rPr>
                <w:b/>
                <w:sz w:val="20"/>
                <w:szCs w:val="20"/>
                <w:vertAlign w:val="subscript"/>
              </w:rPr>
              <w:t>p</w:t>
            </w:r>
            <w:r w:rsidR="00CB521A" w:rsidRPr="006B36D6">
              <w:rPr>
                <w:b/>
                <w:sz w:val="20"/>
                <w:szCs w:val="20"/>
                <w:vertAlign w:val="subscript"/>
              </w:rPr>
              <w:t>1</w:t>
            </w:r>
            <w:r w:rsidRPr="006B36D6">
              <w:rPr>
                <w:b/>
                <w:sz w:val="20"/>
                <w:szCs w:val="20"/>
                <w:vertAlign w:val="subscript"/>
              </w:rPr>
              <w:t>, bio</w:t>
            </w:r>
          </w:p>
        </w:tc>
        <w:tc>
          <w:tcPr>
            <w:tcW w:w="612" w:type="pct"/>
          </w:tcPr>
          <w:p w14:paraId="55BBC629" w14:textId="77777777" w:rsidR="00464617" w:rsidRPr="006B36D6" w:rsidRDefault="00464617" w:rsidP="002B2809">
            <w:pPr>
              <w:spacing w:line="240" w:lineRule="auto"/>
              <w:jc w:val="left"/>
              <w:rPr>
                <w:color w:val="000000"/>
                <w:sz w:val="20"/>
                <w:szCs w:val="20"/>
                <w:lang w:eastAsia="en-GB"/>
              </w:rPr>
            </w:pPr>
            <w:r w:rsidRPr="006B36D6">
              <w:rPr>
                <w:sz w:val="20"/>
                <w:szCs w:val="20"/>
              </w:rPr>
              <w:t>tCO</w:t>
            </w:r>
            <w:r w:rsidRPr="006B36D6">
              <w:rPr>
                <w:sz w:val="20"/>
                <w:szCs w:val="20"/>
                <w:vertAlign w:val="subscript"/>
              </w:rPr>
              <w:t>2</w:t>
            </w:r>
            <w:r w:rsidRPr="006B36D6">
              <w:rPr>
                <w:sz w:val="20"/>
                <w:szCs w:val="20"/>
              </w:rPr>
              <w:t>/TJ</w:t>
            </w:r>
          </w:p>
        </w:tc>
        <w:tc>
          <w:tcPr>
            <w:tcW w:w="1174" w:type="pct"/>
          </w:tcPr>
          <w:p w14:paraId="1FADE8B1" w14:textId="77777777" w:rsidR="00464617" w:rsidRPr="006B36D6" w:rsidRDefault="00464617" w:rsidP="002B2809">
            <w:pPr>
              <w:spacing w:line="240" w:lineRule="auto"/>
              <w:jc w:val="left"/>
              <w:rPr>
                <w:color w:val="000000"/>
                <w:sz w:val="20"/>
                <w:szCs w:val="20"/>
                <w:lang w:eastAsia="en-GB"/>
              </w:rPr>
            </w:pPr>
            <w:r w:rsidRPr="006B36D6">
              <w:rPr>
                <w:sz w:val="20"/>
                <w:szCs w:val="20"/>
              </w:rPr>
              <w:t>Emission factor of the woody biomass used in the baseline/project scenario</w:t>
            </w:r>
          </w:p>
        </w:tc>
        <w:tc>
          <w:tcPr>
            <w:tcW w:w="1457" w:type="pct"/>
            <w:gridSpan w:val="2"/>
          </w:tcPr>
          <w:p w14:paraId="6DC480F3" w14:textId="77777777" w:rsidR="00464617" w:rsidRPr="006B36D6" w:rsidRDefault="00464617" w:rsidP="00DB5DD4">
            <w:pPr>
              <w:spacing w:line="240" w:lineRule="auto"/>
              <w:rPr>
                <w:b/>
                <w:color w:val="000000"/>
                <w:sz w:val="20"/>
                <w:szCs w:val="20"/>
                <w:lang w:eastAsia="en-GB"/>
              </w:rPr>
            </w:pPr>
            <w:r w:rsidRPr="006B36D6">
              <w:rPr>
                <w:b/>
                <w:sz w:val="20"/>
                <w:szCs w:val="20"/>
              </w:rPr>
              <w:t>112</w:t>
            </w:r>
          </w:p>
        </w:tc>
        <w:tc>
          <w:tcPr>
            <w:tcW w:w="1137" w:type="pct"/>
            <w:noWrap/>
          </w:tcPr>
          <w:p w14:paraId="2693E264" w14:textId="77777777" w:rsidR="00464617" w:rsidRPr="006B36D6" w:rsidRDefault="00464617" w:rsidP="002B2809">
            <w:pPr>
              <w:spacing w:line="240" w:lineRule="auto"/>
              <w:jc w:val="left"/>
              <w:rPr>
                <w:color w:val="000000"/>
                <w:sz w:val="20"/>
                <w:szCs w:val="20"/>
                <w:lang w:eastAsia="en-GB"/>
              </w:rPr>
            </w:pPr>
            <w:r w:rsidRPr="006B36D6">
              <w:rPr>
                <w:sz w:val="20"/>
                <w:szCs w:val="20"/>
              </w:rPr>
              <w:t>2006 IPCC Guidelines for National Greenhouse Gas Inventories</w:t>
            </w:r>
          </w:p>
        </w:tc>
      </w:tr>
      <w:tr w:rsidR="00464617" w:rsidRPr="006B36D6" w14:paraId="6A690AD3" w14:textId="77777777" w:rsidTr="003428D4">
        <w:trPr>
          <w:cantSplit/>
        </w:trPr>
        <w:tc>
          <w:tcPr>
            <w:tcW w:w="620" w:type="pct"/>
          </w:tcPr>
          <w:p w14:paraId="2727AA21" w14:textId="77777777" w:rsidR="00464617" w:rsidRPr="006B36D6" w:rsidRDefault="00464617" w:rsidP="002B2809">
            <w:pPr>
              <w:spacing w:line="240" w:lineRule="auto"/>
              <w:rPr>
                <w:b/>
                <w:color w:val="000000"/>
                <w:sz w:val="20"/>
                <w:szCs w:val="20"/>
                <w:lang w:eastAsia="en-GB"/>
              </w:rPr>
            </w:pPr>
            <w:r w:rsidRPr="006B36D6">
              <w:rPr>
                <w:b/>
                <w:sz w:val="20"/>
                <w:szCs w:val="20"/>
              </w:rPr>
              <w:t>NCV</w:t>
            </w:r>
            <w:r w:rsidRPr="006B36D6">
              <w:rPr>
                <w:b/>
                <w:sz w:val="20"/>
                <w:szCs w:val="20"/>
                <w:vertAlign w:val="subscript"/>
              </w:rPr>
              <w:t>bio</w:t>
            </w:r>
          </w:p>
        </w:tc>
        <w:tc>
          <w:tcPr>
            <w:tcW w:w="612" w:type="pct"/>
          </w:tcPr>
          <w:p w14:paraId="37B67BFF" w14:textId="77777777" w:rsidR="00464617" w:rsidRPr="006B36D6" w:rsidRDefault="00464617" w:rsidP="002B2809">
            <w:pPr>
              <w:spacing w:line="240" w:lineRule="auto"/>
              <w:jc w:val="left"/>
              <w:rPr>
                <w:color w:val="000000"/>
                <w:sz w:val="20"/>
                <w:szCs w:val="20"/>
                <w:lang w:eastAsia="en-GB"/>
              </w:rPr>
            </w:pPr>
            <w:r w:rsidRPr="006B36D6">
              <w:rPr>
                <w:sz w:val="20"/>
                <w:szCs w:val="20"/>
              </w:rPr>
              <w:t>TJ/tonne</w:t>
            </w:r>
          </w:p>
        </w:tc>
        <w:tc>
          <w:tcPr>
            <w:tcW w:w="1174" w:type="pct"/>
          </w:tcPr>
          <w:p w14:paraId="6EBFAE77" w14:textId="77777777" w:rsidR="00464617" w:rsidRPr="006B36D6" w:rsidRDefault="00464617" w:rsidP="002B2809">
            <w:pPr>
              <w:spacing w:line="240" w:lineRule="auto"/>
              <w:jc w:val="left"/>
              <w:rPr>
                <w:color w:val="000000"/>
                <w:sz w:val="20"/>
                <w:szCs w:val="20"/>
                <w:lang w:eastAsia="en-GB"/>
              </w:rPr>
            </w:pPr>
            <w:r w:rsidRPr="006B36D6">
              <w:rPr>
                <w:sz w:val="20"/>
                <w:szCs w:val="20"/>
              </w:rPr>
              <w:t>Net calorific value of the non-renewable biomass used in the baseline scenario</w:t>
            </w:r>
          </w:p>
        </w:tc>
        <w:tc>
          <w:tcPr>
            <w:tcW w:w="1457" w:type="pct"/>
            <w:gridSpan w:val="2"/>
          </w:tcPr>
          <w:p w14:paraId="4A94FA59" w14:textId="77777777" w:rsidR="00464617" w:rsidRPr="006B36D6" w:rsidRDefault="00464617" w:rsidP="00DB5DD4">
            <w:pPr>
              <w:spacing w:line="240" w:lineRule="auto"/>
              <w:rPr>
                <w:b/>
                <w:color w:val="000000"/>
                <w:sz w:val="20"/>
                <w:szCs w:val="20"/>
                <w:lang w:eastAsia="en-GB"/>
              </w:rPr>
            </w:pPr>
            <w:r w:rsidRPr="006B36D6">
              <w:rPr>
                <w:b/>
                <w:sz w:val="20"/>
                <w:szCs w:val="20"/>
              </w:rPr>
              <w:t>0.015</w:t>
            </w:r>
          </w:p>
        </w:tc>
        <w:tc>
          <w:tcPr>
            <w:tcW w:w="1137" w:type="pct"/>
            <w:noWrap/>
          </w:tcPr>
          <w:p w14:paraId="5055108E" w14:textId="77777777" w:rsidR="00464617" w:rsidRPr="006B36D6" w:rsidRDefault="00464617" w:rsidP="002B2809">
            <w:pPr>
              <w:spacing w:line="240" w:lineRule="auto"/>
              <w:jc w:val="left"/>
              <w:rPr>
                <w:color w:val="000000"/>
                <w:sz w:val="20"/>
                <w:szCs w:val="20"/>
                <w:lang w:eastAsia="en-GB"/>
              </w:rPr>
            </w:pPr>
            <w:r w:rsidRPr="006B36D6">
              <w:rPr>
                <w:sz w:val="20"/>
                <w:szCs w:val="20"/>
              </w:rPr>
              <w:t>2006 IPCC Guidelines for National Greenhouse Gas Inventories</w:t>
            </w:r>
          </w:p>
        </w:tc>
      </w:tr>
      <w:tr w:rsidR="002E5ED2" w:rsidRPr="006B36D6" w14:paraId="2533B411" w14:textId="77777777" w:rsidTr="005D1E54">
        <w:trPr>
          <w:cantSplit/>
          <w:trHeight w:val="630"/>
        </w:trPr>
        <w:tc>
          <w:tcPr>
            <w:tcW w:w="620" w:type="pct"/>
            <w:vMerge w:val="restart"/>
          </w:tcPr>
          <w:p w14:paraId="5AD1286D" w14:textId="77777777" w:rsidR="002E5ED2" w:rsidRPr="006B36D6" w:rsidRDefault="002E5ED2" w:rsidP="002B2809">
            <w:pPr>
              <w:spacing w:line="240" w:lineRule="auto"/>
              <w:rPr>
                <w:b/>
                <w:sz w:val="20"/>
                <w:szCs w:val="20"/>
                <w:vertAlign w:val="subscript"/>
              </w:rPr>
            </w:pPr>
            <w:r w:rsidRPr="006B36D6">
              <w:rPr>
                <w:b/>
                <w:sz w:val="20"/>
                <w:szCs w:val="20"/>
              </w:rPr>
              <w:lastRenderedPageBreak/>
              <w:t>EF</w:t>
            </w:r>
            <w:r w:rsidRPr="006B36D6">
              <w:rPr>
                <w:b/>
                <w:sz w:val="20"/>
                <w:szCs w:val="20"/>
                <w:vertAlign w:val="subscript"/>
              </w:rPr>
              <w:t>b</w:t>
            </w:r>
            <w:r w:rsidR="00CB521A" w:rsidRPr="006B36D6">
              <w:rPr>
                <w:b/>
                <w:sz w:val="20"/>
                <w:szCs w:val="20"/>
                <w:vertAlign w:val="subscript"/>
              </w:rPr>
              <w:t>1</w:t>
            </w:r>
            <w:r w:rsidRPr="006B36D6">
              <w:rPr>
                <w:b/>
                <w:sz w:val="20"/>
                <w:szCs w:val="20"/>
                <w:vertAlign w:val="subscript"/>
              </w:rPr>
              <w:t>, fuel</w:t>
            </w:r>
          </w:p>
          <w:p w14:paraId="2508CD65" w14:textId="77777777" w:rsidR="002E5ED2" w:rsidRPr="006B36D6" w:rsidRDefault="002E5ED2" w:rsidP="002B2809">
            <w:pPr>
              <w:spacing w:line="240" w:lineRule="auto"/>
              <w:rPr>
                <w:b/>
                <w:sz w:val="20"/>
                <w:szCs w:val="20"/>
                <w:vertAlign w:val="subscript"/>
              </w:rPr>
            </w:pPr>
          </w:p>
          <w:p w14:paraId="5DBC4F77" w14:textId="77777777" w:rsidR="002E5ED2" w:rsidRPr="006B36D6" w:rsidRDefault="002E5ED2" w:rsidP="002B2809">
            <w:pPr>
              <w:spacing w:line="240" w:lineRule="auto"/>
              <w:rPr>
                <w:b/>
                <w:color w:val="000000"/>
                <w:sz w:val="20"/>
                <w:szCs w:val="20"/>
                <w:lang w:eastAsia="en-GB"/>
              </w:rPr>
            </w:pPr>
            <w:r w:rsidRPr="006B36D6">
              <w:rPr>
                <w:b/>
                <w:sz w:val="20"/>
                <w:szCs w:val="20"/>
              </w:rPr>
              <w:t>EF</w:t>
            </w:r>
            <w:r w:rsidRPr="006B36D6">
              <w:rPr>
                <w:b/>
                <w:sz w:val="20"/>
                <w:szCs w:val="20"/>
                <w:vertAlign w:val="subscript"/>
              </w:rPr>
              <w:t>p</w:t>
            </w:r>
            <w:r w:rsidR="00CB521A" w:rsidRPr="006B36D6">
              <w:rPr>
                <w:b/>
                <w:sz w:val="20"/>
                <w:szCs w:val="20"/>
                <w:vertAlign w:val="subscript"/>
              </w:rPr>
              <w:t>1</w:t>
            </w:r>
            <w:r w:rsidRPr="006B36D6">
              <w:rPr>
                <w:b/>
                <w:sz w:val="20"/>
                <w:szCs w:val="20"/>
                <w:vertAlign w:val="subscript"/>
              </w:rPr>
              <w:t>, fuel</w:t>
            </w:r>
          </w:p>
        </w:tc>
        <w:tc>
          <w:tcPr>
            <w:tcW w:w="612" w:type="pct"/>
            <w:vMerge w:val="restart"/>
          </w:tcPr>
          <w:p w14:paraId="1C4175C7" w14:textId="77777777" w:rsidR="002E5ED2" w:rsidRPr="006B36D6" w:rsidRDefault="002E5ED2" w:rsidP="002B2809">
            <w:pPr>
              <w:spacing w:line="240" w:lineRule="auto"/>
              <w:jc w:val="left"/>
              <w:rPr>
                <w:color w:val="000000"/>
                <w:sz w:val="20"/>
                <w:szCs w:val="20"/>
                <w:lang w:eastAsia="en-GB"/>
              </w:rPr>
            </w:pPr>
            <w:r w:rsidRPr="006B36D6">
              <w:rPr>
                <w:sz w:val="20"/>
                <w:szCs w:val="20"/>
              </w:rPr>
              <w:t>tCO</w:t>
            </w:r>
            <w:r w:rsidRPr="006B36D6">
              <w:rPr>
                <w:sz w:val="20"/>
                <w:szCs w:val="20"/>
                <w:vertAlign w:val="subscript"/>
              </w:rPr>
              <w:t>2</w:t>
            </w:r>
            <w:r w:rsidRPr="006B36D6">
              <w:rPr>
                <w:sz w:val="20"/>
                <w:szCs w:val="20"/>
              </w:rPr>
              <w:t>/TJ</w:t>
            </w:r>
          </w:p>
        </w:tc>
        <w:tc>
          <w:tcPr>
            <w:tcW w:w="1174" w:type="pct"/>
            <w:vMerge w:val="restart"/>
          </w:tcPr>
          <w:p w14:paraId="16501C33" w14:textId="77777777" w:rsidR="002E5ED2" w:rsidRPr="006B36D6" w:rsidRDefault="002E5ED2" w:rsidP="002B2809">
            <w:pPr>
              <w:spacing w:line="240" w:lineRule="auto"/>
              <w:jc w:val="left"/>
              <w:rPr>
                <w:color w:val="000000"/>
                <w:sz w:val="20"/>
                <w:szCs w:val="20"/>
                <w:lang w:eastAsia="en-GB"/>
              </w:rPr>
            </w:pPr>
            <w:r w:rsidRPr="006B36D6">
              <w:rPr>
                <w:sz w:val="20"/>
                <w:szCs w:val="20"/>
              </w:rPr>
              <w:t>Emission factor of fossil fuels used in the baseline/project scenario</w:t>
            </w:r>
          </w:p>
        </w:tc>
        <w:tc>
          <w:tcPr>
            <w:tcW w:w="818" w:type="pct"/>
          </w:tcPr>
          <w:p w14:paraId="1A56A041" w14:textId="77777777" w:rsidR="002E5ED2" w:rsidRPr="006B36D6" w:rsidRDefault="002E5ED2" w:rsidP="00DB5DD4">
            <w:pPr>
              <w:spacing w:line="240" w:lineRule="auto"/>
              <w:rPr>
                <w:color w:val="000000"/>
                <w:sz w:val="20"/>
                <w:szCs w:val="20"/>
                <w:lang w:eastAsia="en-GB"/>
              </w:rPr>
            </w:pPr>
            <w:r w:rsidRPr="006B36D6">
              <w:rPr>
                <w:sz w:val="20"/>
                <w:szCs w:val="20"/>
              </w:rPr>
              <w:t>Kerosene</w:t>
            </w:r>
          </w:p>
        </w:tc>
        <w:tc>
          <w:tcPr>
            <w:tcW w:w="639" w:type="pct"/>
          </w:tcPr>
          <w:p w14:paraId="084E9B48" w14:textId="77777777" w:rsidR="002E5ED2" w:rsidRPr="006B36D6" w:rsidRDefault="002E5ED2" w:rsidP="00DB5DD4">
            <w:pPr>
              <w:spacing w:line="240" w:lineRule="auto"/>
              <w:rPr>
                <w:b/>
                <w:color w:val="000000"/>
                <w:sz w:val="20"/>
                <w:szCs w:val="20"/>
                <w:lang w:eastAsia="en-GB"/>
              </w:rPr>
            </w:pPr>
            <w:r w:rsidRPr="006B36D6">
              <w:rPr>
                <w:b/>
                <w:sz w:val="20"/>
                <w:szCs w:val="20"/>
              </w:rPr>
              <w:t>71.9</w:t>
            </w:r>
          </w:p>
        </w:tc>
        <w:tc>
          <w:tcPr>
            <w:tcW w:w="1137" w:type="pct"/>
            <w:vMerge w:val="restart"/>
            <w:noWrap/>
          </w:tcPr>
          <w:p w14:paraId="4AA7DF70" w14:textId="77777777" w:rsidR="002E5ED2" w:rsidRPr="006B36D6" w:rsidRDefault="002E5ED2" w:rsidP="002B2809">
            <w:pPr>
              <w:spacing w:line="240" w:lineRule="auto"/>
              <w:jc w:val="left"/>
              <w:rPr>
                <w:color w:val="000000"/>
                <w:sz w:val="20"/>
                <w:szCs w:val="20"/>
                <w:lang w:eastAsia="en-GB"/>
              </w:rPr>
            </w:pPr>
            <w:r w:rsidRPr="006B36D6">
              <w:rPr>
                <w:sz w:val="20"/>
                <w:szCs w:val="20"/>
              </w:rPr>
              <w:t>2006 IPCC Guidelines for National Greenhouse Gas Inventories</w:t>
            </w:r>
          </w:p>
        </w:tc>
      </w:tr>
      <w:tr w:rsidR="002E5ED2" w:rsidRPr="006B36D6" w14:paraId="1BA27591" w14:textId="77777777" w:rsidTr="005D1E54">
        <w:trPr>
          <w:cantSplit/>
          <w:trHeight w:val="630"/>
        </w:trPr>
        <w:tc>
          <w:tcPr>
            <w:tcW w:w="620" w:type="pct"/>
            <w:vMerge/>
          </w:tcPr>
          <w:p w14:paraId="4B8FA4A0" w14:textId="77777777" w:rsidR="002E5ED2" w:rsidRPr="006B36D6" w:rsidRDefault="002E5ED2" w:rsidP="002B2809">
            <w:pPr>
              <w:spacing w:line="240" w:lineRule="auto"/>
              <w:rPr>
                <w:b/>
                <w:sz w:val="20"/>
                <w:szCs w:val="20"/>
              </w:rPr>
            </w:pPr>
          </w:p>
        </w:tc>
        <w:tc>
          <w:tcPr>
            <w:tcW w:w="612" w:type="pct"/>
            <w:vMerge/>
          </w:tcPr>
          <w:p w14:paraId="60AB6DA8" w14:textId="77777777" w:rsidR="002E5ED2" w:rsidRPr="006B36D6" w:rsidRDefault="002E5ED2" w:rsidP="002B2809">
            <w:pPr>
              <w:spacing w:line="240" w:lineRule="auto"/>
              <w:jc w:val="left"/>
              <w:rPr>
                <w:sz w:val="20"/>
                <w:szCs w:val="20"/>
              </w:rPr>
            </w:pPr>
          </w:p>
        </w:tc>
        <w:tc>
          <w:tcPr>
            <w:tcW w:w="1174" w:type="pct"/>
            <w:vMerge/>
          </w:tcPr>
          <w:p w14:paraId="2B9AB693" w14:textId="77777777" w:rsidR="002E5ED2" w:rsidRPr="006B36D6" w:rsidRDefault="002E5ED2" w:rsidP="002B2809">
            <w:pPr>
              <w:spacing w:line="240" w:lineRule="auto"/>
              <w:jc w:val="left"/>
              <w:rPr>
                <w:sz w:val="20"/>
                <w:szCs w:val="20"/>
              </w:rPr>
            </w:pPr>
          </w:p>
        </w:tc>
        <w:tc>
          <w:tcPr>
            <w:tcW w:w="818" w:type="pct"/>
          </w:tcPr>
          <w:p w14:paraId="695AF87F" w14:textId="77777777" w:rsidR="002E5ED2" w:rsidRPr="006B36D6" w:rsidRDefault="002E5ED2" w:rsidP="00DB5DD4">
            <w:pPr>
              <w:spacing w:line="240" w:lineRule="auto"/>
              <w:rPr>
                <w:color w:val="000000"/>
                <w:sz w:val="20"/>
                <w:szCs w:val="20"/>
                <w:lang w:eastAsia="en-GB"/>
              </w:rPr>
            </w:pPr>
            <w:r w:rsidRPr="006B36D6">
              <w:rPr>
                <w:sz w:val="20"/>
                <w:szCs w:val="20"/>
              </w:rPr>
              <w:t>LPG</w:t>
            </w:r>
          </w:p>
        </w:tc>
        <w:tc>
          <w:tcPr>
            <w:tcW w:w="639" w:type="pct"/>
          </w:tcPr>
          <w:p w14:paraId="61FC0AD5" w14:textId="77777777" w:rsidR="002E5ED2" w:rsidRPr="006B36D6" w:rsidRDefault="002E5ED2" w:rsidP="00DB5DD4">
            <w:pPr>
              <w:spacing w:line="240" w:lineRule="auto"/>
              <w:rPr>
                <w:b/>
                <w:color w:val="000000"/>
                <w:sz w:val="20"/>
                <w:szCs w:val="20"/>
                <w:lang w:eastAsia="en-GB"/>
              </w:rPr>
            </w:pPr>
            <w:r w:rsidRPr="006B36D6">
              <w:rPr>
                <w:b/>
                <w:sz w:val="20"/>
                <w:szCs w:val="20"/>
              </w:rPr>
              <w:t>63.1</w:t>
            </w:r>
          </w:p>
        </w:tc>
        <w:tc>
          <w:tcPr>
            <w:tcW w:w="1137" w:type="pct"/>
            <w:vMerge/>
            <w:noWrap/>
          </w:tcPr>
          <w:p w14:paraId="1D388065" w14:textId="77777777" w:rsidR="002E5ED2" w:rsidRPr="006B36D6" w:rsidRDefault="002E5ED2" w:rsidP="002B2809">
            <w:pPr>
              <w:spacing w:line="240" w:lineRule="auto"/>
              <w:jc w:val="left"/>
              <w:rPr>
                <w:color w:val="000000"/>
                <w:sz w:val="20"/>
                <w:szCs w:val="20"/>
                <w:lang w:eastAsia="en-GB"/>
              </w:rPr>
            </w:pPr>
          </w:p>
        </w:tc>
      </w:tr>
      <w:tr w:rsidR="002E5ED2" w:rsidRPr="006B36D6" w14:paraId="3ECFF5B9" w14:textId="77777777" w:rsidTr="005D1E54">
        <w:trPr>
          <w:cantSplit/>
          <w:trHeight w:val="630"/>
        </w:trPr>
        <w:tc>
          <w:tcPr>
            <w:tcW w:w="620" w:type="pct"/>
            <w:vMerge w:val="restart"/>
          </w:tcPr>
          <w:p w14:paraId="4284EB1B" w14:textId="77777777" w:rsidR="002E5ED2" w:rsidRPr="006B36D6" w:rsidRDefault="002E5ED2" w:rsidP="002B2809">
            <w:pPr>
              <w:spacing w:line="240" w:lineRule="auto"/>
              <w:rPr>
                <w:b/>
                <w:color w:val="000000"/>
                <w:sz w:val="20"/>
                <w:szCs w:val="20"/>
                <w:lang w:eastAsia="en-GB"/>
              </w:rPr>
            </w:pPr>
            <w:r w:rsidRPr="006B36D6">
              <w:rPr>
                <w:b/>
                <w:sz w:val="20"/>
                <w:szCs w:val="20"/>
              </w:rPr>
              <w:t>NCV</w:t>
            </w:r>
            <w:r w:rsidRPr="006B36D6">
              <w:rPr>
                <w:b/>
                <w:sz w:val="20"/>
                <w:szCs w:val="20"/>
                <w:vertAlign w:val="subscript"/>
              </w:rPr>
              <w:t>fuel</w:t>
            </w:r>
          </w:p>
        </w:tc>
        <w:tc>
          <w:tcPr>
            <w:tcW w:w="612" w:type="pct"/>
            <w:vMerge w:val="restart"/>
            <w:vAlign w:val="top"/>
          </w:tcPr>
          <w:p w14:paraId="003C43D4" w14:textId="77777777" w:rsidR="002E5ED2" w:rsidRPr="006B36D6" w:rsidRDefault="002E5ED2" w:rsidP="002B2809">
            <w:pPr>
              <w:spacing w:line="240" w:lineRule="auto"/>
              <w:jc w:val="left"/>
              <w:rPr>
                <w:color w:val="000000"/>
                <w:sz w:val="20"/>
                <w:szCs w:val="20"/>
                <w:lang w:eastAsia="en-GB"/>
              </w:rPr>
            </w:pPr>
            <w:r w:rsidRPr="006B36D6">
              <w:rPr>
                <w:sz w:val="20"/>
                <w:szCs w:val="20"/>
              </w:rPr>
              <w:t>TJ/tonne</w:t>
            </w:r>
          </w:p>
        </w:tc>
        <w:tc>
          <w:tcPr>
            <w:tcW w:w="1174" w:type="pct"/>
            <w:vMerge w:val="restart"/>
          </w:tcPr>
          <w:p w14:paraId="2302C767" w14:textId="77777777" w:rsidR="002E5ED2" w:rsidRPr="006B36D6" w:rsidRDefault="002E5ED2" w:rsidP="002B2809">
            <w:pPr>
              <w:spacing w:line="240" w:lineRule="auto"/>
              <w:jc w:val="left"/>
              <w:rPr>
                <w:color w:val="000000"/>
                <w:sz w:val="20"/>
                <w:szCs w:val="20"/>
                <w:lang w:eastAsia="en-GB"/>
              </w:rPr>
            </w:pPr>
            <w:r w:rsidRPr="006B36D6">
              <w:rPr>
                <w:sz w:val="20"/>
                <w:szCs w:val="20"/>
              </w:rPr>
              <w:t>Net calorific value of fossil fuels used in the baseline scenario</w:t>
            </w:r>
          </w:p>
        </w:tc>
        <w:tc>
          <w:tcPr>
            <w:tcW w:w="818" w:type="pct"/>
          </w:tcPr>
          <w:p w14:paraId="3CA8746A" w14:textId="77777777" w:rsidR="002E5ED2" w:rsidRPr="006B36D6" w:rsidRDefault="002E5ED2" w:rsidP="00DB5DD4">
            <w:pPr>
              <w:spacing w:line="240" w:lineRule="auto"/>
              <w:rPr>
                <w:color w:val="000000"/>
                <w:sz w:val="20"/>
                <w:szCs w:val="20"/>
                <w:lang w:eastAsia="en-GB"/>
              </w:rPr>
            </w:pPr>
            <w:r w:rsidRPr="006B36D6">
              <w:rPr>
                <w:sz w:val="20"/>
                <w:szCs w:val="20"/>
              </w:rPr>
              <w:t>Kerosene</w:t>
            </w:r>
          </w:p>
        </w:tc>
        <w:tc>
          <w:tcPr>
            <w:tcW w:w="639" w:type="pct"/>
          </w:tcPr>
          <w:p w14:paraId="2586DF00" w14:textId="77777777" w:rsidR="002E5ED2" w:rsidRPr="006B36D6" w:rsidRDefault="002E5ED2" w:rsidP="00DB5DD4">
            <w:pPr>
              <w:spacing w:line="240" w:lineRule="auto"/>
              <w:rPr>
                <w:b/>
                <w:color w:val="000000"/>
                <w:sz w:val="20"/>
                <w:szCs w:val="20"/>
                <w:lang w:eastAsia="en-GB"/>
              </w:rPr>
            </w:pPr>
            <w:r w:rsidRPr="006B36D6">
              <w:rPr>
                <w:b/>
                <w:sz w:val="20"/>
                <w:szCs w:val="20"/>
              </w:rPr>
              <w:t>0.0438</w:t>
            </w:r>
          </w:p>
        </w:tc>
        <w:tc>
          <w:tcPr>
            <w:tcW w:w="1137" w:type="pct"/>
            <w:vMerge w:val="restart"/>
            <w:noWrap/>
          </w:tcPr>
          <w:p w14:paraId="4225CA55" w14:textId="77777777" w:rsidR="002E5ED2" w:rsidRPr="006B36D6" w:rsidRDefault="002E5ED2" w:rsidP="002B2809">
            <w:pPr>
              <w:spacing w:line="240" w:lineRule="auto"/>
              <w:jc w:val="left"/>
              <w:rPr>
                <w:color w:val="000000"/>
                <w:sz w:val="20"/>
                <w:szCs w:val="20"/>
                <w:lang w:eastAsia="en-GB"/>
              </w:rPr>
            </w:pPr>
            <w:r w:rsidRPr="006B36D6">
              <w:rPr>
                <w:sz w:val="20"/>
                <w:szCs w:val="20"/>
              </w:rPr>
              <w:t>2006 IPCC Guidelines for National Greenhouse Gas Inventories</w:t>
            </w:r>
          </w:p>
        </w:tc>
      </w:tr>
      <w:tr w:rsidR="002E5ED2" w:rsidRPr="006B36D6" w14:paraId="484D5793" w14:textId="77777777" w:rsidTr="005D1E54">
        <w:trPr>
          <w:cantSplit/>
          <w:trHeight w:val="630"/>
        </w:trPr>
        <w:tc>
          <w:tcPr>
            <w:tcW w:w="620" w:type="pct"/>
            <w:vMerge/>
          </w:tcPr>
          <w:p w14:paraId="4B1281B0" w14:textId="77777777" w:rsidR="002E5ED2" w:rsidRPr="006B36D6" w:rsidRDefault="002E5ED2" w:rsidP="002B2809">
            <w:pPr>
              <w:spacing w:line="240" w:lineRule="auto"/>
              <w:rPr>
                <w:b/>
                <w:sz w:val="20"/>
                <w:szCs w:val="20"/>
              </w:rPr>
            </w:pPr>
          </w:p>
        </w:tc>
        <w:tc>
          <w:tcPr>
            <w:tcW w:w="612" w:type="pct"/>
            <w:vMerge/>
            <w:vAlign w:val="top"/>
          </w:tcPr>
          <w:p w14:paraId="200621B8" w14:textId="77777777" w:rsidR="002E5ED2" w:rsidRPr="006B36D6" w:rsidRDefault="002E5ED2" w:rsidP="002B2809">
            <w:pPr>
              <w:spacing w:line="240" w:lineRule="auto"/>
              <w:jc w:val="left"/>
              <w:rPr>
                <w:sz w:val="20"/>
                <w:szCs w:val="20"/>
              </w:rPr>
            </w:pPr>
          </w:p>
        </w:tc>
        <w:tc>
          <w:tcPr>
            <w:tcW w:w="1174" w:type="pct"/>
            <w:vMerge/>
          </w:tcPr>
          <w:p w14:paraId="26484F16" w14:textId="77777777" w:rsidR="002E5ED2" w:rsidRPr="006B36D6" w:rsidRDefault="002E5ED2" w:rsidP="002B2809">
            <w:pPr>
              <w:spacing w:line="240" w:lineRule="auto"/>
              <w:jc w:val="left"/>
              <w:rPr>
                <w:sz w:val="20"/>
                <w:szCs w:val="20"/>
              </w:rPr>
            </w:pPr>
          </w:p>
        </w:tc>
        <w:tc>
          <w:tcPr>
            <w:tcW w:w="818" w:type="pct"/>
          </w:tcPr>
          <w:p w14:paraId="3F0EBE28" w14:textId="77777777" w:rsidR="002E5ED2" w:rsidRPr="006B36D6" w:rsidRDefault="002E5ED2" w:rsidP="00DB5DD4">
            <w:pPr>
              <w:spacing w:line="240" w:lineRule="auto"/>
              <w:rPr>
                <w:color w:val="000000"/>
                <w:sz w:val="20"/>
                <w:szCs w:val="20"/>
                <w:lang w:eastAsia="en-GB"/>
              </w:rPr>
            </w:pPr>
            <w:r w:rsidRPr="006B36D6">
              <w:rPr>
                <w:sz w:val="20"/>
                <w:szCs w:val="20"/>
              </w:rPr>
              <w:t>LPG</w:t>
            </w:r>
          </w:p>
        </w:tc>
        <w:tc>
          <w:tcPr>
            <w:tcW w:w="639" w:type="pct"/>
          </w:tcPr>
          <w:p w14:paraId="33A1E318" w14:textId="77777777" w:rsidR="002E5ED2" w:rsidRPr="006B36D6" w:rsidRDefault="002E5ED2" w:rsidP="00DB5DD4">
            <w:pPr>
              <w:spacing w:line="240" w:lineRule="auto"/>
              <w:rPr>
                <w:b/>
                <w:color w:val="000000"/>
                <w:sz w:val="20"/>
                <w:szCs w:val="20"/>
                <w:lang w:eastAsia="en-GB"/>
              </w:rPr>
            </w:pPr>
            <w:r w:rsidRPr="006B36D6">
              <w:rPr>
                <w:b/>
                <w:sz w:val="20"/>
                <w:szCs w:val="20"/>
              </w:rPr>
              <w:t>0.0473</w:t>
            </w:r>
          </w:p>
        </w:tc>
        <w:tc>
          <w:tcPr>
            <w:tcW w:w="1137" w:type="pct"/>
            <w:vMerge/>
            <w:noWrap/>
          </w:tcPr>
          <w:p w14:paraId="6491CC09" w14:textId="77777777" w:rsidR="002E5ED2" w:rsidRPr="006B36D6" w:rsidRDefault="002E5ED2" w:rsidP="002B2809">
            <w:pPr>
              <w:spacing w:line="240" w:lineRule="auto"/>
              <w:jc w:val="left"/>
              <w:rPr>
                <w:color w:val="000000"/>
                <w:sz w:val="20"/>
                <w:szCs w:val="20"/>
                <w:lang w:eastAsia="en-GB"/>
              </w:rPr>
            </w:pPr>
          </w:p>
        </w:tc>
      </w:tr>
      <w:tr w:rsidR="002E5ED2" w:rsidRPr="006B36D6" w14:paraId="37A1BD53" w14:textId="77777777" w:rsidTr="003428D4">
        <w:trPr>
          <w:cantSplit/>
        </w:trPr>
        <w:tc>
          <w:tcPr>
            <w:tcW w:w="620" w:type="pct"/>
          </w:tcPr>
          <w:p w14:paraId="5A25883B" w14:textId="77777777" w:rsidR="002E5ED2" w:rsidRPr="006B36D6" w:rsidRDefault="002E5ED2" w:rsidP="002B2809">
            <w:pPr>
              <w:spacing w:line="240" w:lineRule="auto"/>
              <w:rPr>
                <w:b/>
                <w:color w:val="000000"/>
                <w:sz w:val="20"/>
                <w:szCs w:val="20"/>
                <w:lang w:eastAsia="en-GB"/>
              </w:rPr>
            </w:pPr>
            <w:r w:rsidRPr="006B36D6">
              <w:rPr>
                <w:b/>
                <w:sz w:val="20"/>
                <w:szCs w:val="20"/>
              </w:rPr>
              <w:t>η</w:t>
            </w:r>
            <w:r w:rsidRPr="006B36D6">
              <w:rPr>
                <w:b/>
                <w:sz w:val="20"/>
                <w:szCs w:val="20"/>
                <w:vertAlign w:val="subscript"/>
              </w:rPr>
              <w:t>biogas</w:t>
            </w:r>
            <w:r w:rsidRPr="006B36D6">
              <w:rPr>
                <w:b/>
                <w:iCs/>
                <w:sz w:val="20"/>
                <w:szCs w:val="20"/>
                <w:vertAlign w:val="subscript"/>
              </w:rPr>
              <w:t xml:space="preserve"> stove</w:t>
            </w:r>
          </w:p>
        </w:tc>
        <w:tc>
          <w:tcPr>
            <w:tcW w:w="612" w:type="pct"/>
          </w:tcPr>
          <w:p w14:paraId="6CE81380" w14:textId="77777777" w:rsidR="002E5ED2" w:rsidRPr="006B36D6" w:rsidRDefault="002E5ED2" w:rsidP="002B2809">
            <w:pPr>
              <w:spacing w:line="240" w:lineRule="auto"/>
              <w:jc w:val="left"/>
              <w:rPr>
                <w:color w:val="000000"/>
                <w:sz w:val="20"/>
                <w:szCs w:val="20"/>
                <w:lang w:eastAsia="en-GB"/>
              </w:rPr>
            </w:pPr>
            <w:r w:rsidRPr="006B36D6">
              <w:rPr>
                <w:color w:val="000000"/>
                <w:sz w:val="20"/>
                <w:szCs w:val="20"/>
                <w:lang w:eastAsia="en-GB"/>
              </w:rPr>
              <w:t>%</w:t>
            </w:r>
          </w:p>
        </w:tc>
        <w:tc>
          <w:tcPr>
            <w:tcW w:w="1174" w:type="pct"/>
          </w:tcPr>
          <w:p w14:paraId="1E410E10" w14:textId="77777777" w:rsidR="002E5ED2" w:rsidRPr="006B36D6" w:rsidRDefault="002E5ED2" w:rsidP="002B2809">
            <w:pPr>
              <w:spacing w:line="240" w:lineRule="auto"/>
              <w:jc w:val="left"/>
              <w:rPr>
                <w:color w:val="000000"/>
                <w:sz w:val="20"/>
                <w:szCs w:val="20"/>
                <w:lang w:eastAsia="en-GB"/>
              </w:rPr>
            </w:pPr>
            <w:r w:rsidRPr="006B36D6">
              <w:rPr>
                <w:sz w:val="20"/>
                <w:szCs w:val="20"/>
              </w:rPr>
              <w:t>Combustion efficiency of the biogas stove introduced by the VPA</w:t>
            </w:r>
          </w:p>
        </w:tc>
        <w:tc>
          <w:tcPr>
            <w:tcW w:w="1457" w:type="pct"/>
            <w:gridSpan w:val="2"/>
          </w:tcPr>
          <w:p w14:paraId="40C53954" w14:textId="77777777" w:rsidR="002E5ED2" w:rsidRPr="006B36D6" w:rsidRDefault="002E5ED2" w:rsidP="00DB5DD4">
            <w:pPr>
              <w:spacing w:line="240" w:lineRule="auto"/>
              <w:rPr>
                <w:b/>
                <w:color w:val="000000"/>
                <w:sz w:val="20"/>
                <w:szCs w:val="20"/>
                <w:lang w:eastAsia="en-GB"/>
              </w:rPr>
            </w:pPr>
            <w:r w:rsidRPr="006B36D6">
              <w:rPr>
                <w:b/>
                <w:sz w:val="20"/>
                <w:szCs w:val="20"/>
              </w:rPr>
              <w:t>50</w:t>
            </w:r>
          </w:p>
        </w:tc>
        <w:tc>
          <w:tcPr>
            <w:tcW w:w="1137" w:type="pct"/>
            <w:noWrap/>
          </w:tcPr>
          <w:p w14:paraId="69352A39" w14:textId="77777777" w:rsidR="002E5ED2" w:rsidRPr="006B36D6" w:rsidRDefault="002E5ED2" w:rsidP="002B2809">
            <w:pPr>
              <w:spacing w:line="240" w:lineRule="auto"/>
              <w:jc w:val="left"/>
              <w:rPr>
                <w:color w:val="000000"/>
                <w:sz w:val="20"/>
                <w:szCs w:val="20"/>
                <w:lang w:eastAsia="en-GB"/>
              </w:rPr>
            </w:pPr>
            <w:r w:rsidRPr="006B36D6">
              <w:rPr>
                <w:sz w:val="20"/>
                <w:szCs w:val="20"/>
              </w:rPr>
              <w:t>LIPI Stove Report, 2010; Indonesian Government standard on stove efficiency</w:t>
            </w:r>
          </w:p>
        </w:tc>
      </w:tr>
      <w:tr w:rsidR="005D1E54" w:rsidRPr="006B36D6" w14:paraId="0F7BCD68" w14:textId="77777777" w:rsidTr="005D1E54">
        <w:trPr>
          <w:cantSplit/>
          <w:trHeight w:val="945"/>
        </w:trPr>
        <w:tc>
          <w:tcPr>
            <w:tcW w:w="620" w:type="pct"/>
            <w:vMerge w:val="restart"/>
          </w:tcPr>
          <w:p w14:paraId="52E8F337" w14:textId="77777777" w:rsidR="005D1E54" w:rsidRPr="006B36D6" w:rsidRDefault="005D1E54" w:rsidP="002B2809">
            <w:pPr>
              <w:spacing w:line="240" w:lineRule="auto"/>
              <w:rPr>
                <w:b/>
                <w:color w:val="000000"/>
                <w:sz w:val="20"/>
                <w:szCs w:val="20"/>
                <w:lang w:eastAsia="en-GB"/>
              </w:rPr>
            </w:pPr>
            <w:r w:rsidRPr="006B36D6">
              <w:rPr>
                <w:b/>
                <w:sz w:val="20"/>
                <w:szCs w:val="20"/>
              </w:rPr>
              <w:t>EF</w:t>
            </w:r>
            <w:r w:rsidRPr="006B36D6">
              <w:rPr>
                <w:b/>
                <w:sz w:val="20"/>
                <w:szCs w:val="20"/>
                <w:vertAlign w:val="subscript"/>
              </w:rPr>
              <w:t>awms,T</w:t>
            </w:r>
          </w:p>
        </w:tc>
        <w:tc>
          <w:tcPr>
            <w:tcW w:w="612" w:type="pct"/>
            <w:vMerge w:val="restart"/>
          </w:tcPr>
          <w:p w14:paraId="4DC76B8F" w14:textId="77777777" w:rsidR="005D1E54" w:rsidRPr="006B36D6" w:rsidRDefault="005D1E54" w:rsidP="002B2809">
            <w:pPr>
              <w:spacing w:line="240" w:lineRule="auto"/>
              <w:jc w:val="left"/>
              <w:rPr>
                <w:color w:val="000000"/>
                <w:sz w:val="20"/>
                <w:szCs w:val="20"/>
                <w:lang w:eastAsia="en-GB"/>
              </w:rPr>
            </w:pPr>
            <w:r w:rsidRPr="006B36D6">
              <w:rPr>
                <w:sz w:val="20"/>
                <w:szCs w:val="20"/>
              </w:rPr>
              <w:t>kg CH</w:t>
            </w:r>
            <w:r w:rsidRPr="006B36D6">
              <w:rPr>
                <w:sz w:val="20"/>
                <w:szCs w:val="20"/>
                <w:vertAlign w:val="subscript"/>
              </w:rPr>
              <w:t>4</w:t>
            </w:r>
          </w:p>
        </w:tc>
        <w:tc>
          <w:tcPr>
            <w:tcW w:w="1174" w:type="pct"/>
            <w:vMerge w:val="restart"/>
          </w:tcPr>
          <w:p w14:paraId="767619F9" w14:textId="77777777" w:rsidR="005D1E54" w:rsidRPr="006B36D6" w:rsidRDefault="005D1E54" w:rsidP="002B2809">
            <w:pPr>
              <w:spacing w:line="240" w:lineRule="auto"/>
              <w:jc w:val="left"/>
              <w:rPr>
                <w:color w:val="000000"/>
                <w:sz w:val="20"/>
                <w:szCs w:val="20"/>
                <w:lang w:eastAsia="en-GB"/>
              </w:rPr>
            </w:pPr>
            <w:r w:rsidRPr="006B36D6">
              <w:rPr>
                <w:sz w:val="20"/>
                <w:szCs w:val="20"/>
              </w:rPr>
              <w:t>Emission factor for the defined livestock population category T by average temperature (27.1°C)</w:t>
            </w:r>
          </w:p>
        </w:tc>
        <w:tc>
          <w:tcPr>
            <w:tcW w:w="818" w:type="pct"/>
          </w:tcPr>
          <w:p w14:paraId="2BCF5B2C" w14:textId="77777777" w:rsidR="005D1E54" w:rsidRPr="006B36D6" w:rsidRDefault="005D1E54" w:rsidP="00DB5DD4">
            <w:pPr>
              <w:spacing w:line="240" w:lineRule="auto"/>
              <w:rPr>
                <w:color w:val="000000"/>
                <w:sz w:val="20"/>
                <w:szCs w:val="20"/>
                <w:lang w:eastAsia="en-GB"/>
              </w:rPr>
            </w:pPr>
            <w:r w:rsidRPr="006B36D6">
              <w:rPr>
                <w:color w:val="000000"/>
                <w:sz w:val="20"/>
                <w:szCs w:val="20"/>
                <w:lang w:eastAsia="en-GB"/>
              </w:rPr>
              <w:t>Dairy cow</w:t>
            </w:r>
          </w:p>
        </w:tc>
        <w:tc>
          <w:tcPr>
            <w:tcW w:w="639" w:type="pct"/>
          </w:tcPr>
          <w:p w14:paraId="4CE9683F" w14:textId="77777777" w:rsidR="005D1E54" w:rsidRPr="006B36D6" w:rsidRDefault="005D1E54" w:rsidP="00DB5DD4">
            <w:pPr>
              <w:spacing w:line="240" w:lineRule="auto"/>
              <w:rPr>
                <w:b/>
                <w:color w:val="000000"/>
                <w:sz w:val="20"/>
                <w:szCs w:val="20"/>
                <w:lang w:eastAsia="en-GB"/>
              </w:rPr>
            </w:pPr>
            <w:r w:rsidRPr="006B36D6">
              <w:rPr>
                <w:b/>
                <w:color w:val="000000"/>
                <w:sz w:val="20"/>
                <w:szCs w:val="20"/>
                <w:lang w:eastAsia="en-GB"/>
              </w:rPr>
              <w:t>31</w:t>
            </w:r>
          </w:p>
        </w:tc>
        <w:tc>
          <w:tcPr>
            <w:tcW w:w="1137" w:type="pct"/>
            <w:vMerge w:val="restart"/>
            <w:noWrap/>
          </w:tcPr>
          <w:p w14:paraId="31511ABF" w14:textId="77777777" w:rsidR="005D1E54" w:rsidRPr="006B36D6" w:rsidRDefault="005D1E54" w:rsidP="002B2809">
            <w:pPr>
              <w:spacing w:line="240" w:lineRule="auto"/>
              <w:jc w:val="left"/>
              <w:rPr>
                <w:color w:val="000000"/>
                <w:sz w:val="20"/>
                <w:szCs w:val="20"/>
                <w:lang w:eastAsia="en-GB"/>
              </w:rPr>
            </w:pPr>
            <w:r w:rsidRPr="006B36D6">
              <w:rPr>
                <w:sz w:val="20"/>
                <w:szCs w:val="20"/>
              </w:rPr>
              <w:t>2006 IPCC Guidelines for National Greenhouse Gas Inventories; Indonesian Meteorological Climatological and Geophysical Agency</w:t>
            </w:r>
          </w:p>
        </w:tc>
      </w:tr>
      <w:tr w:rsidR="001166E2" w:rsidRPr="006B36D6" w14:paraId="1CD02233" w14:textId="77777777" w:rsidTr="001166E2">
        <w:trPr>
          <w:cantSplit/>
          <w:trHeight w:val="1293"/>
        </w:trPr>
        <w:tc>
          <w:tcPr>
            <w:tcW w:w="620" w:type="pct"/>
            <w:vMerge/>
          </w:tcPr>
          <w:p w14:paraId="1B83D537" w14:textId="77777777" w:rsidR="001166E2" w:rsidRPr="006B36D6" w:rsidRDefault="001166E2" w:rsidP="002B2809">
            <w:pPr>
              <w:spacing w:line="240" w:lineRule="auto"/>
              <w:rPr>
                <w:b/>
              </w:rPr>
            </w:pPr>
          </w:p>
        </w:tc>
        <w:tc>
          <w:tcPr>
            <w:tcW w:w="612" w:type="pct"/>
            <w:vMerge/>
          </w:tcPr>
          <w:p w14:paraId="2B976EEE" w14:textId="77777777" w:rsidR="001166E2" w:rsidRPr="006B36D6" w:rsidRDefault="001166E2" w:rsidP="002B2809">
            <w:pPr>
              <w:spacing w:line="240" w:lineRule="auto"/>
              <w:jc w:val="left"/>
            </w:pPr>
          </w:p>
        </w:tc>
        <w:tc>
          <w:tcPr>
            <w:tcW w:w="1174" w:type="pct"/>
            <w:vMerge/>
          </w:tcPr>
          <w:p w14:paraId="6B877308" w14:textId="77777777" w:rsidR="001166E2" w:rsidRPr="006B36D6" w:rsidRDefault="001166E2" w:rsidP="002B2809">
            <w:pPr>
              <w:spacing w:line="240" w:lineRule="auto"/>
              <w:jc w:val="left"/>
            </w:pPr>
          </w:p>
        </w:tc>
        <w:tc>
          <w:tcPr>
            <w:tcW w:w="818" w:type="pct"/>
          </w:tcPr>
          <w:p w14:paraId="4654DA30" w14:textId="77777777" w:rsidR="001166E2" w:rsidRPr="006B36D6" w:rsidRDefault="001166E2" w:rsidP="00DB5DD4">
            <w:pPr>
              <w:spacing w:line="240" w:lineRule="auto"/>
              <w:rPr>
                <w:color w:val="000000"/>
                <w:sz w:val="20"/>
                <w:szCs w:val="20"/>
                <w:lang w:eastAsia="en-GB"/>
              </w:rPr>
            </w:pPr>
            <w:r w:rsidRPr="006B36D6">
              <w:rPr>
                <w:color w:val="000000"/>
                <w:sz w:val="20"/>
                <w:szCs w:val="20"/>
                <w:lang w:eastAsia="en-GB"/>
              </w:rPr>
              <w:t>Market swine</w:t>
            </w:r>
          </w:p>
          <w:p w14:paraId="40434D03" w14:textId="77777777" w:rsidR="001166E2" w:rsidRPr="006B36D6" w:rsidDel="00B05050" w:rsidRDefault="001166E2" w:rsidP="005D1E54">
            <w:pPr>
              <w:spacing w:line="240" w:lineRule="auto"/>
              <w:rPr>
                <w:color w:val="000000"/>
                <w:sz w:val="20"/>
                <w:szCs w:val="20"/>
                <w:lang w:eastAsia="en-GB"/>
              </w:rPr>
            </w:pPr>
          </w:p>
          <w:p w14:paraId="70EE434E" w14:textId="77777777" w:rsidR="001166E2" w:rsidRPr="006B36D6" w:rsidDel="00B05050" w:rsidRDefault="001166E2" w:rsidP="005D1E54">
            <w:pPr>
              <w:spacing w:line="240" w:lineRule="auto"/>
              <w:rPr>
                <w:color w:val="000000"/>
                <w:sz w:val="20"/>
                <w:szCs w:val="20"/>
                <w:lang w:eastAsia="en-GB"/>
              </w:rPr>
            </w:pPr>
          </w:p>
          <w:p w14:paraId="7F98F1A8" w14:textId="77777777" w:rsidR="001166E2" w:rsidRPr="006B36D6" w:rsidRDefault="001166E2" w:rsidP="005D1E54">
            <w:pPr>
              <w:spacing w:line="240" w:lineRule="auto"/>
              <w:rPr>
                <w:color w:val="000000"/>
                <w:sz w:val="20"/>
                <w:szCs w:val="20"/>
                <w:lang w:eastAsia="en-GB"/>
              </w:rPr>
            </w:pPr>
          </w:p>
        </w:tc>
        <w:tc>
          <w:tcPr>
            <w:tcW w:w="639" w:type="pct"/>
          </w:tcPr>
          <w:p w14:paraId="297BB0A5" w14:textId="77777777" w:rsidR="001166E2" w:rsidRDefault="001166E2" w:rsidP="00DB5DD4">
            <w:pPr>
              <w:spacing w:line="240" w:lineRule="auto"/>
              <w:rPr>
                <w:b/>
                <w:color w:val="000000"/>
                <w:sz w:val="20"/>
                <w:szCs w:val="20"/>
                <w:lang w:eastAsia="en-GB"/>
              </w:rPr>
            </w:pPr>
          </w:p>
          <w:p w14:paraId="0934721A" w14:textId="77777777" w:rsidR="001166E2" w:rsidRPr="006B36D6" w:rsidRDefault="001166E2" w:rsidP="00DB5DD4">
            <w:pPr>
              <w:spacing w:line="240" w:lineRule="auto"/>
              <w:rPr>
                <w:b/>
                <w:color w:val="000000"/>
                <w:sz w:val="20"/>
                <w:szCs w:val="20"/>
                <w:lang w:eastAsia="en-GB"/>
              </w:rPr>
            </w:pPr>
            <w:r w:rsidRPr="006B36D6">
              <w:rPr>
                <w:b/>
                <w:color w:val="000000"/>
                <w:sz w:val="20"/>
                <w:szCs w:val="20"/>
                <w:lang w:eastAsia="en-GB"/>
              </w:rPr>
              <w:t>7</w:t>
            </w:r>
          </w:p>
          <w:p w14:paraId="3C09FFD9" w14:textId="77777777" w:rsidR="001166E2" w:rsidRPr="006B36D6" w:rsidDel="00B05050" w:rsidRDefault="001166E2" w:rsidP="005D1E54">
            <w:pPr>
              <w:spacing w:line="240" w:lineRule="auto"/>
              <w:rPr>
                <w:b/>
                <w:color w:val="000000"/>
                <w:sz w:val="20"/>
                <w:szCs w:val="20"/>
                <w:lang w:eastAsia="en-GB"/>
              </w:rPr>
            </w:pPr>
          </w:p>
          <w:p w14:paraId="66A90EB5" w14:textId="77777777" w:rsidR="001166E2" w:rsidRPr="006B36D6" w:rsidDel="00B05050" w:rsidRDefault="001166E2" w:rsidP="005D1E54">
            <w:pPr>
              <w:spacing w:line="240" w:lineRule="auto"/>
              <w:rPr>
                <w:b/>
                <w:color w:val="000000"/>
                <w:sz w:val="20"/>
                <w:szCs w:val="20"/>
                <w:lang w:eastAsia="en-GB"/>
              </w:rPr>
            </w:pPr>
          </w:p>
          <w:p w14:paraId="7EA61EA6" w14:textId="77777777" w:rsidR="001166E2" w:rsidRPr="006B36D6" w:rsidDel="00B05050" w:rsidRDefault="001166E2" w:rsidP="005D1E54">
            <w:pPr>
              <w:spacing w:line="240" w:lineRule="auto"/>
              <w:rPr>
                <w:b/>
                <w:color w:val="000000"/>
                <w:sz w:val="20"/>
                <w:szCs w:val="20"/>
                <w:lang w:eastAsia="en-GB"/>
              </w:rPr>
            </w:pPr>
          </w:p>
          <w:p w14:paraId="45F2D1E5" w14:textId="77777777" w:rsidR="001166E2" w:rsidRPr="006B36D6" w:rsidRDefault="001166E2" w:rsidP="005D1E54">
            <w:pPr>
              <w:spacing w:line="240" w:lineRule="auto"/>
              <w:rPr>
                <w:b/>
                <w:color w:val="000000"/>
                <w:sz w:val="20"/>
                <w:szCs w:val="20"/>
                <w:lang w:eastAsia="en-GB"/>
              </w:rPr>
            </w:pPr>
          </w:p>
        </w:tc>
        <w:tc>
          <w:tcPr>
            <w:tcW w:w="1137" w:type="pct"/>
            <w:vMerge/>
            <w:noWrap/>
          </w:tcPr>
          <w:p w14:paraId="0F6B2752" w14:textId="77777777" w:rsidR="001166E2" w:rsidRPr="006B36D6" w:rsidRDefault="001166E2" w:rsidP="002B2809">
            <w:pPr>
              <w:spacing w:line="240" w:lineRule="auto"/>
              <w:jc w:val="left"/>
              <w:rPr>
                <w:color w:val="000000"/>
                <w:sz w:val="18"/>
                <w:szCs w:val="18"/>
                <w:lang w:eastAsia="en-GB"/>
              </w:rPr>
            </w:pPr>
          </w:p>
        </w:tc>
      </w:tr>
    </w:tbl>
    <w:p w14:paraId="77BCB4D9" w14:textId="77777777" w:rsidR="001D7B1C" w:rsidRPr="00412CEB" w:rsidRDefault="001D7B1C" w:rsidP="001D7B1C">
      <w:pPr>
        <w:pStyle w:val="Heading3"/>
        <w:rPr>
          <w:lang w:val="en-US"/>
        </w:rPr>
      </w:pPr>
      <w:bookmarkStart w:id="738" w:name="_Toc478050172"/>
      <w:r w:rsidRPr="00412CEB">
        <w:rPr>
          <w:lang w:val="en-US"/>
        </w:rPr>
        <w:t>3.</w:t>
      </w:r>
      <w:r w:rsidR="001B2A06" w:rsidRPr="00412CEB">
        <w:rPr>
          <w:lang w:val="en-US"/>
        </w:rPr>
        <w:t>1.2</w:t>
      </w:r>
      <w:r w:rsidRPr="00412CEB">
        <w:rPr>
          <w:lang w:val="en-US"/>
        </w:rPr>
        <w:tab/>
        <w:t xml:space="preserve">Emission reduction component 1: </w:t>
      </w:r>
      <w:bookmarkEnd w:id="679"/>
      <w:r w:rsidR="009828E9" w:rsidRPr="00412CEB">
        <w:t>Accounting for emission reductions due to the displacement of fossil fuels and non-renewable biomass</w:t>
      </w:r>
      <w:bookmarkEnd w:id="738"/>
    </w:p>
    <w:p w14:paraId="1D72DD20" w14:textId="77777777" w:rsidR="009828E9" w:rsidRPr="00412CEB" w:rsidRDefault="009828E9" w:rsidP="009828E9"/>
    <w:p w14:paraId="5A99C481" w14:textId="2C87BD91" w:rsidR="009828E9" w:rsidRPr="006B36D6" w:rsidRDefault="009828E9" w:rsidP="009828E9">
      <w:pPr>
        <w:spacing w:line="240" w:lineRule="auto"/>
      </w:pPr>
      <w:r w:rsidRPr="00412CEB">
        <w:t xml:space="preserve">Emission reductions are credited by comparing fuel consumption in a project scenario to the baseline scenario of </w:t>
      </w:r>
      <w:r w:rsidR="00FC04A6">
        <w:t>VPA-2</w:t>
      </w:r>
      <w:r w:rsidRPr="00412CEB">
        <w:t xml:space="preserve">. As the baseline fuel and the project fuel and the corresponding emission factors are different, the overall GHG reductions achieved by </w:t>
      </w:r>
      <w:r w:rsidR="00FC04A6">
        <w:t>VPA-2</w:t>
      </w:r>
      <w:r w:rsidRPr="00412CEB">
        <w:t xml:space="preserve"> in year </w:t>
      </w:r>
      <w:r w:rsidRPr="00412CEB">
        <w:rPr>
          <w:i/>
        </w:rPr>
        <w:t>y</w:t>
      </w:r>
      <w:r w:rsidRPr="00412CEB">
        <w:t xml:space="preserve"> are calculated as follows:</w:t>
      </w:r>
    </w:p>
    <w:p w14:paraId="58146553" w14:textId="77777777" w:rsidR="00F90013" w:rsidRPr="006B36D6" w:rsidRDefault="00F90013" w:rsidP="009828E9">
      <w:pPr>
        <w:spacing w:line="240" w:lineRule="auto"/>
        <w:rPr>
          <w:szCs w:val="22"/>
          <w:lang w:val="en-US"/>
        </w:rPr>
      </w:pPr>
    </w:p>
    <w:p w14:paraId="2180008A" w14:textId="77777777" w:rsidR="009828E9" w:rsidRPr="006B36D6" w:rsidRDefault="009828E9" w:rsidP="009828E9">
      <w:pPr>
        <w:spacing w:line="240" w:lineRule="auto"/>
      </w:pPr>
      <w:r w:rsidRPr="006B36D6">
        <w:tab/>
      </w:r>
      <w:r w:rsidRPr="006B36D6">
        <w:tab/>
      </w:r>
    </w:p>
    <w:p w14:paraId="46A16A60" w14:textId="77777777" w:rsidR="009828E9" w:rsidRPr="006B36D6" w:rsidRDefault="006502E6" w:rsidP="009828E9">
      <w:pPr>
        <w:spacing w:line="240" w:lineRule="auto"/>
        <w:ind w:right="-779"/>
        <w:rPr>
          <w:b/>
          <w:sz w:val="24"/>
        </w:rPr>
      </w:pPr>
      <m:oMath>
        <m:sSub>
          <m:sSubPr>
            <m:ctrlPr>
              <w:rPr>
                <w:rFonts w:ascii="Cambria Math" w:eastAsia="Calibri" w:hAnsi="Cambria Math"/>
                <w:b/>
                <w:lang w:val="de-DE"/>
              </w:rPr>
            </m:ctrlPr>
          </m:sSubPr>
          <m:e>
            <m:r>
              <m:rPr>
                <m:sty m:val="b"/>
              </m:rPr>
              <w:rPr>
                <w:rFonts w:ascii="Cambria Math" w:eastAsia="Calibri" w:hAnsi="Cambria Math"/>
                <w:lang w:val="de-DE"/>
              </w:rPr>
              <m:t>ER</m:t>
            </m:r>
          </m:e>
          <m:sub>
            <m:r>
              <m:rPr>
                <m:sty m:val="b"/>
              </m:rPr>
              <w:rPr>
                <w:rFonts w:ascii="Cambria Math" w:eastAsia="Calibri" w:hAnsi="Cambria Math"/>
                <w:lang w:val="de-DE"/>
              </w:rPr>
              <m:t>CO2</m:t>
            </m:r>
            <m:r>
              <m:rPr>
                <m:sty m:val="b"/>
              </m:rPr>
              <w:rPr>
                <w:rFonts w:ascii="Cambria Math" w:eastAsia="Calibri" w:hAnsi="Cambria Math"/>
              </w:rPr>
              <m:t>,</m:t>
            </m:r>
            <m:r>
              <m:rPr>
                <m:sty m:val="b"/>
              </m:rPr>
              <w:rPr>
                <w:rFonts w:ascii="Cambria Math" w:eastAsia="Calibri" w:hAnsi="Cambria Math"/>
                <w:lang w:val="de-DE"/>
              </w:rPr>
              <m:t>y</m:t>
            </m:r>
          </m:sub>
        </m:sSub>
        <m:r>
          <m:rPr>
            <m:sty m:val="bi"/>
          </m:rPr>
          <w:rPr>
            <w:rFonts w:ascii="Cambria Math" w:eastAsia="Calibri" w:hAnsi="Cambria Math"/>
          </w:rPr>
          <m:t>=</m:t>
        </m:r>
        <m:nary>
          <m:naryPr>
            <m:chr m:val="∑"/>
            <m:limLoc m:val="subSup"/>
            <m:supHide m:val="1"/>
            <m:ctrlPr>
              <w:rPr>
                <w:rFonts w:ascii="Cambria Math" w:eastAsia="Calibri" w:hAnsi="Cambria Math"/>
                <w:b/>
                <w:i/>
                <w:lang w:val="de-DE"/>
              </w:rPr>
            </m:ctrlPr>
          </m:naryPr>
          <m:sub>
            <m:r>
              <m:rPr>
                <m:sty m:val="p"/>
              </m:rPr>
              <w:rPr>
                <w:rFonts w:ascii="Cambria Math" w:eastAsia="Calibri" w:hAnsi="Cambria Math"/>
              </w:rPr>
              <m:t>b1,p1</m:t>
            </m:r>
          </m:sub>
          <m:sup/>
          <m:e>
            <m:sSub>
              <m:sSubPr>
                <m:ctrlPr>
                  <w:rPr>
                    <w:rFonts w:ascii="Cambria Math" w:eastAsia="Calibri" w:hAnsi="Cambria Math"/>
                    <w:b/>
                    <w:i/>
                    <w:lang w:val="de-DE"/>
                  </w:rPr>
                </m:ctrlPr>
              </m:sSubPr>
              <m:e>
                <m:r>
                  <m:rPr>
                    <m:sty m:val="p"/>
                  </m:rPr>
                  <w:rPr>
                    <w:rFonts w:ascii="Cambria Math" w:eastAsia="Calibri" w:hAnsi="Cambria Math"/>
                  </w:rPr>
                  <m:t>N</m:t>
                </m:r>
              </m:e>
              <m:sub>
                <m:r>
                  <m:rPr>
                    <m:sty m:val="p"/>
                  </m:rPr>
                  <w:rPr>
                    <w:rFonts w:ascii="Cambria Math" w:eastAsia="Calibri" w:hAnsi="Cambria Math"/>
                  </w:rPr>
                  <m:t>p1,y</m:t>
                </m:r>
              </m:sub>
            </m:sSub>
          </m:e>
        </m:nary>
        <m:r>
          <m:rPr>
            <m:sty m:val="bi"/>
          </m:rPr>
          <w:rPr>
            <w:rFonts w:ascii="Cambria Math" w:eastAsia="Calibri" w:hAnsi="Cambria Math"/>
          </w:rPr>
          <m:t>*</m:t>
        </m:r>
        <m:sSub>
          <m:sSubPr>
            <m:ctrlPr>
              <w:rPr>
                <w:rFonts w:ascii="Cambria Math" w:eastAsia="Calibri" w:hAnsi="Cambria Math"/>
                <w:lang w:val="de-DE"/>
              </w:rPr>
            </m:ctrlPr>
          </m:sSubPr>
          <m:e>
            <m:r>
              <m:rPr>
                <m:sty m:val="p"/>
              </m:rPr>
              <w:rPr>
                <w:rFonts w:ascii="Cambria Math" w:eastAsia="Calibri" w:hAnsi="Cambria Math"/>
              </w:rPr>
              <m:t>U</m:t>
            </m:r>
          </m:e>
          <m:sub>
            <m:r>
              <m:rPr>
                <m:sty m:val="p"/>
              </m:rPr>
              <w:rPr>
                <w:rFonts w:ascii="Cambria Math" w:eastAsia="Calibri" w:hAnsi="Cambria Math"/>
              </w:rPr>
              <m:t>p1,y</m:t>
            </m:r>
          </m:sub>
        </m:sSub>
        <m:r>
          <m:rPr>
            <m:sty m:val="p"/>
          </m:rPr>
          <w:rPr>
            <w:rFonts w:ascii="Cambria Math" w:eastAsia="Calibri" w:hAnsi="Cambria Math"/>
          </w:rPr>
          <m:t>*</m:t>
        </m:r>
        <m:d>
          <m:dPr>
            <m:ctrlPr>
              <w:rPr>
                <w:rFonts w:ascii="Cambria Math" w:eastAsia="Calibri" w:hAnsi="Cambria Math"/>
                <w:lang w:val="de-DE"/>
              </w:rPr>
            </m:ctrlPr>
          </m:dPr>
          <m:e>
            <m:sSub>
              <m:sSubPr>
                <m:ctrlPr>
                  <w:rPr>
                    <w:rFonts w:ascii="Cambria Math" w:eastAsia="Calibri" w:hAnsi="Cambria Math"/>
                    <w:i/>
                    <w:lang w:val="de-DE"/>
                  </w:rPr>
                </m:ctrlPr>
              </m:sSubPr>
              <m:e>
                <m:r>
                  <w:rPr>
                    <w:rFonts w:ascii="Cambria Math" w:eastAsia="Calibri" w:hAnsi="Cambria Math"/>
                    <w:lang w:val="de-DE"/>
                  </w:rPr>
                  <m:t>f</m:t>
                </m:r>
              </m:e>
              <m:sub>
                <m:r>
                  <m:rPr>
                    <m:sty m:val="p"/>
                  </m:rPr>
                  <w:rPr>
                    <w:rFonts w:ascii="Cambria Math" w:eastAsia="Calibri" w:hAnsi="Cambria Math"/>
                  </w:rPr>
                  <m:t>NRB</m:t>
                </m:r>
              </m:sub>
            </m:sSub>
            <m:r>
              <w:rPr>
                <w:rFonts w:ascii="Cambria Math" w:eastAsia="Calibri" w:hAnsi="Cambria Math"/>
              </w:rPr>
              <m:t xml:space="preserve">* </m:t>
            </m:r>
            <m:sSub>
              <m:sSubPr>
                <m:ctrlPr>
                  <w:rPr>
                    <w:rFonts w:ascii="Cambria Math" w:eastAsia="Calibri" w:hAnsi="Cambria Math"/>
                    <w:lang w:val="de-DE"/>
                  </w:rPr>
                </m:ctrlPr>
              </m:sSubPr>
              <m:e>
                <m:r>
                  <m:rPr>
                    <m:sty m:val="p"/>
                  </m:rPr>
                  <w:rPr>
                    <w:rFonts w:ascii="Cambria Math" w:eastAsia="Calibri" w:hAnsi="Cambria Math"/>
                  </w:rPr>
                  <m:t>ER</m:t>
                </m:r>
              </m:e>
              <m:sub>
                <m:r>
                  <m:rPr>
                    <m:sty m:val="p"/>
                  </m:rPr>
                  <w:rPr>
                    <w:rFonts w:ascii="Cambria Math" w:eastAsia="Calibri" w:hAnsi="Cambria Math"/>
                  </w:rPr>
                  <m:t>b1,p1,y, CO2</m:t>
                </m:r>
              </m:sub>
            </m:sSub>
            <m:r>
              <w:rPr>
                <w:rFonts w:ascii="Cambria Math" w:eastAsia="Calibri" w:hAnsi="Cambria Math"/>
              </w:rPr>
              <m:t>+</m:t>
            </m:r>
            <m:sSub>
              <m:sSubPr>
                <m:ctrlPr>
                  <w:rPr>
                    <w:rFonts w:ascii="Cambria Math" w:eastAsia="Calibri" w:hAnsi="Cambria Math"/>
                    <w:lang w:val="de-DE"/>
                  </w:rPr>
                </m:ctrlPr>
              </m:sSubPr>
              <m:e>
                <m:r>
                  <m:rPr>
                    <m:sty m:val="p"/>
                  </m:rPr>
                  <w:rPr>
                    <w:rFonts w:ascii="Cambria Math" w:eastAsia="Calibri" w:hAnsi="Cambria Math"/>
                  </w:rPr>
                  <m:t>ER</m:t>
                </m:r>
              </m:e>
              <m:sub>
                <m:r>
                  <m:rPr>
                    <m:sty m:val="p"/>
                  </m:rPr>
                  <w:rPr>
                    <w:rFonts w:ascii="Cambria Math" w:eastAsia="Calibri" w:hAnsi="Cambria Math"/>
                  </w:rPr>
                  <m:t>b1,p1,y,non-CO2</m:t>
                </m:r>
              </m:sub>
            </m:sSub>
          </m:e>
        </m:d>
        <m:r>
          <w:rPr>
            <w:rFonts w:ascii="Cambria Math" w:eastAsia="Calibri" w:hAnsi="Cambria Math"/>
          </w:rPr>
          <m:t xml:space="preserve">- </m:t>
        </m:r>
        <m:nary>
          <m:naryPr>
            <m:chr m:val="∑"/>
            <m:limLoc m:val="undOvr"/>
            <m:subHide m:val="1"/>
            <m:supHide m:val="1"/>
            <m:ctrlPr>
              <w:rPr>
                <w:rFonts w:ascii="Cambria Math" w:eastAsia="Calibri" w:hAnsi="Cambria Math"/>
                <w:i/>
                <w:lang w:val="de-DE"/>
              </w:rPr>
            </m:ctrlPr>
          </m:naryPr>
          <m:sub/>
          <m:sup/>
          <m:e>
            <m:sSub>
              <m:sSubPr>
                <m:ctrlPr>
                  <w:rPr>
                    <w:rFonts w:ascii="Cambria Math" w:eastAsia="Calibri" w:hAnsi="Cambria Math"/>
                    <w:lang w:val="de-DE"/>
                  </w:rPr>
                </m:ctrlPr>
              </m:sSubPr>
              <m:e>
                <m:r>
                  <m:rPr>
                    <m:sty m:val="p"/>
                  </m:rPr>
                  <w:rPr>
                    <w:rFonts w:ascii="Cambria Math" w:eastAsia="Calibri" w:hAnsi="Cambria Math"/>
                  </w:rPr>
                  <m:t>LE</m:t>
                </m:r>
              </m:e>
              <m:sub>
                <m:r>
                  <m:rPr>
                    <m:sty m:val="p"/>
                  </m:rPr>
                  <w:rPr>
                    <w:rFonts w:ascii="Cambria Math" w:eastAsia="Calibri" w:hAnsi="Cambria Math"/>
                  </w:rPr>
                  <m:t>p1,y</m:t>
                </m:r>
              </m:sub>
            </m:sSub>
          </m:e>
        </m:nary>
      </m:oMath>
      <w:r w:rsidR="009828E9" w:rsidRPr="006B36D6">
        <w:t xml:space="preserve">                   </w:t>
      </w:r>
      <w:r w:rsidR="009828E9" w:rsidRPr="006B36D6">
        <w:rPr>
          <w:b/>
        </w:rPr>
        <w:t>(1)</w:t>
      </w:r>
    </w:p>
    <w:p w14:paraId="397AC037" w14:textId="77777777" w:rsidR="009828E9" w:rsidRPr="006B36D6" w:rsidRDefault="009828E9" w:rsidP="009828E9">
      <w:pPr>
        <w:spacing w:line="240" w:lineRule="auto"/>
      </w:pPr>
    </w:p>
    <w:p w14:paraId="352CC191" w14:textId="77777777" w:rsidR="009828E9" w:rsidRPr="006B36D6" w:rsidRDefault="009828E9" w:rsidP="009828E9">
      <w:pPr>
        <w:spacing w:line="240" w:lineRule="auto"/>
        <w:rPr>
          <w:szCs w:val="22"/>
        </w:rPr>
      </w:pPr>
      <w:r w:rsidRPr="006B36D6">
        <w:rPr>
          <w:szCs w:val="22"/>
        </w:rPr>
        <w:t xml:space="preserve">Where: </w:t>
      </w:r>
    </w:p>
    <w:p w14:paraId="110AAB60" w14:textId="77777777" w:rsidR="009828E9" w:rsidRPr="006B36D6" w:rsidRDefault="009828E9" w:rsidP="009828E9">
      <w:pPr>
        <w:spacing w:line="240" w:lineRule="auto"/>
        <w:rPr>
          <w:szCs w:val="22"/>
        </w:rPr>
      </w:pPr>
    </w:p>
    <w:p w14:paraId="615D313A" w14:textId="77777777" w:rsidR="009828E9" w:rsidRPr="006B36D6" w:rsidRDefault="009828E9" w:rsidP="009828E9">
      <w:pPr>
        <w:spacing w:line="240" w:lineRule="auto"/>
        <w:ind w:left="1872" w:hanging="1248"/>
        <w:rPr>
          <w:szCs w:val="22"/>
        </w:rPr>
      </w:pPr>
      <w:r w:rsidRPr="006B36D6">
        <w:rPr>
          <w:szCs w:val="22"/>
        </w:rPr>
        <w:t>ER</w:t>
      </w:r>
      <w:r w:rsidRPr="006B36D6">
        <w:rPr>
          <w:szCs w:val="22"/>
          <w:vertAlign w:val="subscript"/>
          <w:lang w:eastAsia="nl-NL"/>
        </w:rPr>
        <w:t>CO2</w:t>
      </w:r>
      <w:r w:rsidRPr="006B36D6">
        <w:rPr>
          <w:szCs w:val="22"/>
          <w:vertAlign w:val="subscript"/>
        </w:rPr>
        <w:t>,y</w:t>
      </w:r>
      <w:r w:rsidRPr="006B36D6">
        <w:rPr>
          <w:szCs w:val="22"/>
        </w:rPr>
        <w:tab/>
        <w:t xml:space="preserve">Cumulative </w:t>
      </w:r>
      <w:r w:rsidRPr="006B36D6">
        <w:rPr>
          <w:szCs w:val="22"/>
          <w:lang w:eastAsia="nl-NL"/>
        </w:rPr>
        <w:t>CO</w:t>
      </w:r>
      <w:r w:rsidRPr="006B36D6">
        <w:rPr>
          <w:szCs w:val="22"/>
          <w:vertAlign w:val="subscript"/>
          <w:lang w:eastAsia="nl-NL"/>
        </w:rPr>
        <w:t>2</w:t>
      </w:r>
      <w:r w:rsidRPr="006B36D6">
        <w:rPr>
          <w:szCs w:val="22"/>
        </w:rPr>
        <w:t xml:space="preserve"> emission reductions from the substitution of non-renewable biomass and fossil fuels</w:t>
      </w:r>
    </w:p>
    <w:p w14:paraId="4F36767B" w14:textId="77777777" w:rsidR="009828E9" w:rsidRPr="006B36D6" w:rsidRDefault="009828E9" w:rsidP="009828E9">
      <w:pPr>
        <w:spacing w:line="240" w:lineRule="auto"/>
        <w:rPr>
          <w:szCs w:val="22"/>
        </w:rPr>
      </w:pPr>
    </w:p>
    <w:p w14:paraId="776C228C" w14:textId="77777777" w:rsidR="009828E9" w:rsidRPr="006B36D6" w:rsidRDefault="009828E9" w:rsidP="009828E9">
      <w:pPr>
        <w:spacing w:line="240" w:lineRule="auto"/>
        <w:ind w:left="1872" w:hanging="1248"/>
        <w:rPr>
          <w:szCs w:val="22"/>
        </w:rPr>
      </w:pPr>
      <w:r w:rsidRPr="006B36D6">
        <w:rPr>
          <w:szCs w:val="22"/>
        </w:rPr>
        <w:t>∑</w:t>
      </w:r>
      <w:r w:rsidRPr="006B36D6">
        <w:rPr>
          <w:szCs w:val="22"/>
          <w:vertAlign w:val="subscript"/>
        </w:rPr>
        <w:t>b1,p1</w:t>
      </w:r>
      <w:r w:rsidRPr="006B36D6">
        <w:rPr>
          <w:szCs w:val="22"/>
        </w:rPr>
        <w:tab/>
        <w:t>Sum over all relevant (baseline b1/project p1) couples</w:t>
      </w:r>
    </w:p>
    <w:p w14:paraId="0A765B36" w14:textId="77777777" w:rsidR="009828E9" w:rsidRPr="006B36D6" w:rsidRDefault="009828E9" w:rsidP="009828E9">
      <w:pPr>
        <w:spacing w:line="240" w:lineRule="auto"/>
        <w:ind w:left="1872" w:hanging="1248"/>
        <w:rPr>
          <w:szCs w:val="22"/>
        </w:rPr>
      </w:pPr>
    </w:p>
    <w:p w14:paraId="7995CDF4" w14:textId="77777777" w:rsidR="009828E9" w:rsidRPr="006B36D6" w:rsidRDefault="009828E9" w:rsidP="009828E9">
      <w:pPr>
        <w:autoSpaceDE w:val="0"/>
        <w:autoSpaceDN w:val="0"/>
        <w:adjustRightInd w:val="0"/>
        <w:spacing w:line="240" w:lineRule="auto"/>
        <w:ind w:left="1872" w:hanging="1248"/>
        <w:rPr>
          <w:rStyle w:val="CommentReference"/>
          <w:sz w:val="22"/>
          <w:szCs w:val="22"/>
        </w:rPr>
      </w:pPr>
      <w:r w:rsidRPr="006B36D6">
        <w:rPr>
          <w:szCs w:val="22"/>
        </w:rPr>
        <w:t>N</w:t>
      </w:r>
      <w:r w:rsidRPr="006B36D6">
        <w:rPr>
          <w:szCs w:val="22"/>
          <w:vertAlign w:val="subscript"/>
        </w:rPr>
        <w:t>p1,y</w:t>
      </w:r>
      <w:r w:rsidRPr="006B36D6">
        <w:rPr>
          <w:szCs w:val="22"/>
        </w:rPr>
        <w:tab/>
        <w:t>Cumulative project operational rate included in the project database for project scenario p1 against baseline scenario b1 in year y</w:t>
      </w:r>
      <w:r w:rsidRPr="006B36D6" w:rsidDel="00FB7BD6">
        <w:rPr>
          <w:rStyle w:val="CommentReference"/>
          <w:sz w:val="22"/>
          <w:szCs w:val="22"/>
        </w:rPr>
        <w:t xml:space="preserve"> </w:t>
      </w:r>
    </w:p>
    <w:p w14:paraId="030AF158" w14:textId="77777777" w:rsidR="009828E9" w:rsidRPr="006B36D6" w:rsidRDefault="009828E9" w:rsidP="009828E9">
      <w:pPr>
        <w:autoSpaceDE w:val="0"/>
        <w:autoSpaceDN w:val="0"/>
        <w:adjustRightInd w:val="0"/>
        <w:spacing w:line="240" w:lineRule="auto"/>
        <w:ind w:left="1872" w:hanging="1248"/>
        <w:rPr>
          <w:szCs w:val="22"/>
        </w:rPr>
      </w:pPr>
    </w:p>
    <w:p w14:paraId="55D97F6E" w14:textId="77777777" w:rsidR="009828E9" w:rsidRPr="006B36D6" w:rsidRDefault="009828E9" w:rsidP="009828E9">
      <w:pPr>
        <w:spacing w:line="240" w:lineRule="auto"/>
        <w:ind w:left="1872" w:hanging="1248"/>
        <w:rPr>
          <w:szCs w:val="22"/>
        </w:rPr>
      </w:pPr>
      <w:r w:rsidRPr="006B36D6">
        <w:rPr>
          <w:szCs w:val="22"/>
        </w:rPr>
        <w:t>U</w:t>
      </w:r>
      <w:r w:rsidRPr="006B36D6">
        <w:rPr>
          <w:szCs w:val="22"/>
          <w:vertAlign w:val="subscript"/>
        </w:rPr>
        <w:t xml:space="preserve">p1,y </w:t>
      </w:r>
      <w:r w:rsidRPr="006B36D6">
        <w:rPr>
          <w:szCs w:val="22"/>
        </w:rPr>
        <w:tab/>
        <w:t>Cumulative usage rate for technologies in project scenario p1 in year y, based on cumulative adoption rate and drop off rate (fraction)</w:t>
      </w:r>
    </w:p>
    <w:p w14:paraId="13FA7D3A" w14:textId="77777777" w:rsidR="009828E9" w:rsidRPr="006B36D6" w:rsidRDefault="009828E9" w:rsidP="009828E9">
      <w:pPr>
        <w:spacing w:line="240" w:lineRule="auto"/>
        <w:ind w:left="1890" w:hanging="1260"/>
        <w:rPr>
          <w:szCs w:val="22"/>
        </w:rPr>
      </w:pPr>
    </w:p>
    <w:p w14:paraId="0BA2D185" w14:textId="77777777" w:rsidR="009828E9" w:rsidRPr="006B36D6" w:rsidRDefault="009828E9" w:rsidP="009828E9">
      <w:pPr>
        <w:spacing w:line="240" w:lineRule="auto"/>
        <w:ind w:left="1872" w:hanging="1248"/>
        <w:rPr>
          <w:i/>
          <w:szCs w:val="22"/>
        </w:rPr>
      </w:pPr>
      <w:r w:rsidRPr="006B36D6">
        <w:rPr>
          <w:szCs w:val="22"/>
        </w:rPr>
        <w:t>ER</w:t>
      </w:r>
      <w:r w:rsidRPr="006B36D6">
        <w:rPr>
          <w:szCs w:val="22"/>
          <w:vertAlign w:val="subscript"/>
        </w:rPr>
        <w:t>b1,p1,y,CO2</w:t>
      </w:r>
      <w:r w:rsidRPr="006B36D6">
        <w:rPr>
          <w:i/>
          <w:szCs w:val="22"/>
        </w:rPr>
        <w:tab/>
      </w:r>
      <w:r w:rsidRPr="006B36D6">
        <w:rPr>
          <w:szCs w:val="22"/>
        </w:rPr>
        <w:t>Specific CO</w:t>
      </w:r>
      <w:r w:rsidRPr="006B36D6">
        <w:rPr>
          <w:szCs w:val="22"/>
          <w:vertAlign w:val="subscript"/>
        </w:rPr>
        <w:t>2</w:t>
      </w:r>
      <w:r w:rsidRPr="006B36D6">
        <w:rPr>
          <w:szCs w:val="22"/>
        </w:rPr>
        <w:t xml:space="preserve"> emission savings for an individual technology of project p1 against an individual technology of baseline b1 in year y, in tCO</w:t>
      </w:r>
      <w:r w:rsidRPr="006B36D6">
        <w:rPr>
          <w:szCs w:val="22"/>
          <w:vertAlign w:val="subscript"/>
        </w:rPr>
        <w:t>2</w:t>
      </w:r>
      <w:r w:rsidRPr="006B36D6">
        <w:rPr>
          <w:szCs w:val="22"/>
        </w:rPr>
        <w:t>/year, and as derived from the statistical analysis of the data collected from the field tests</w:t>
      </w:r>
    </w:p>
    <w:p w14:paraId="004C9EAE" w14:textId="77777777" w:rsidR="009828E9" w:rsidRPr="006B36D6" w:rsidRDefault="009828E9" w:rsidP="009828E9">
      <w:pPr>
        <w:spacing w:line="240" w:lineRule="auto"/>
        <w:ind w:left="1872" w:hanging="1248"/>
        <w:rPr>
          <w:szCs w:val="22"/>
          <w:vertAlign w:val="subscript"/>
        </w:rPr>
      </w:pPr>
    </w:p>
    <w:p w14:paraId="16703801" w14:textId="77777777" w:rsidR="009828E9" w:rsidRPr="006B36D6" w:rsidRDefault="009828E9" w:rsidP="009828E9">
      <w:pPr>
        <w:spacing w:line="240" w:lineRule="auto"/>
        <w:ind w:left="1872" w:hanging="1248"/>
        <w:rPr>
          <w:i/>
          <w:szCs w:val="22"/>
        </w:rPr>
      </w:pPr>
      <w:r w:rsidRPr="006B36D6">
        <w:rPr>
          <w:szCs w:val="22"/>
        </w:rPr>
        <w:t>ER</w:t>
      </w:r>
      <w:r w:rsidRPr="006B36D6">
        <w:rPr>
          <w:szCs w:val="22"/>
          <w:vertAlign w:val="subscript"/>
        </w:rPr>
        <w:t>b1,p1,y,non-CO2</w:t>
      </w:r>
      <w:r w:rsidRPr="006B36D6">
        <w:rPr>
          <w:i/>
          <w:szCs w:val="22"/>
        </w:rPr>
        <w:tab/>
      </w:r>
      <w:r w:rsidRPr="006B36D6">
        <w:rPr>
          <w:szCs w:val="22"/>
        </w:rPr>
        <w:t>Specific non-CO</w:t>
      </w:r>
      <w:r w:rsidRPr="006B36D6">
        <w:rPr>
          <w:szCs w:val="22"/>
          <w:vertAlign w:val="subscript"/>
        </w:rPr>
        <w:t>2</w:t>
      </w:r>
      <w:r w:rsidRPr="006B36D6">
        <w:rPr>
          <w:szCs w:val="22"/>
        </w:rPr>
        <w:t xml:space="preserve"> emission savings for an individual technology of project p1 against an individual technology of baseline b1 in year y, converted in tCO</w:t>
      </w:r>
      <w:r w:rsidRPr="006B36D6">
        <w:rPr>
          <w:szCs w:val="22"/>
          <w:vertAlign w:val="subscript"/>
        </w:rPr>
        <w:t>2</w:t>
      </w:r>
      <w:r w:rsidRPr="006B36D6">
        <w:rPr>
          <w:szCs w:val="22"/>
        </w:rPr>
        <w:t>/year, and as derived from the statistical analysis of the data collected from the field tests</w:t>
      </w:r>
    </w:p>
    <w:p w14:paraId="6A213A15" w14:textId="77777777" w:rsidR="009828E9" w:rsidRPr="006B36D6" w:rsidRDefault="009828E9" w:rsidP="009828E9">
      <w:pPr>
        <w:spacing w:line="240" w:lineRule="auto"/>
        <w:ind w:left="1872" w:hanging="1248"/>
        <w:rPr>
          <w:szCs w:val="22"/>
          <w:vertAlign w:val="subscript"/>
        </w:rPr>
      </w:pPr>
    </w:p>
    <w:p w14:paraId="17BE16EC" w14:textId="77777777" w:rsidR="009828E9" w:rsidRPr="006B36D6" w:rsidRDefault="009828E9" w:rsidP="009828E9">
      <w:pPr>
        <w:autoSpaceDE w:val="0"/>
        <w:autoSpaceDN w:val="0"/>
        <w:adjustRightInd w:val="0"/>
        <w:spacing w:line="240" w:lineRule="auto"/>
        <w:ind w:left="1872" w:hanging="1248"/>
        <w:rPr>
          <w:szCs w:val="22"/>
        </w:rPr>
      </w:pPr>
      <w:r w:rsidRPr="006B36D6">
        <w:rPr>
          <w:i/>
          <w:szCs w:val="22"/>
        </w:rPr>
        <w:t>f</w:t>
      </w:r>
      <w:r w:rsidRPr="006B36D6">
        <w:rPr>
          <w:szCs w:val="22"/>
          <w:vertAlign w:val="subscript"/>
        </w:rPr>
        <w:t>NRB</w:t>
      </w:r>
      <w:r w:rsidRPr="006B36D6">
        <w:rPr>
          <w:szCs w:val="22"/>
        </w:rPr>
        <w:tab/>
        <w:t>Fraction of biomass used that can be established as non-renewable biomass</w:t>
      </w:r>
    </w:p>
    <w:p w14:paraId="728218E0" w14:textId="77777777" w:rsidR="009828E9" w:rsidRPr="006B36D6" w:rsidRDefault="009828E9" w:rsidP="009828E9">
      <w:pPr>
        <w:spacing w:line="240" w:lineRule="auto"/>
        <w:rPr>
          <w:szCs w:val="22"/>
        </w:rPr>
      </w:pPr>
    </w:p>
    <w:p w14:paraId="04012B9C" w14:textId="77777777" w:rsidR="009828E9" w:rsidRPr="006B36D6" w:rsidRDefault="009828E9" w:rsidP="009828E9">
      <w:pPr>
        <w:spacing w:line="240" w:lineRule="auto"/>
        <w:ind w:left="1872" w:hanging="1248"/>
        <w:rPr>
          <w:szCs w:val="22"/>
        </w:rPr>
      </w:pPr>
      <w:r w:rsidRPr="006B36D6">
        <w:rPr>
          <w:szCs w:val="22"/>
        </w:rPr>
        <w:t>LE</w:t>
      </w:r>
      <w:r w:rsidRPr="006B36D6">
        <w:rPr>
          <w:szCs w:val="22"/>
          <w:vertAlign w:val="subscript"/>
        </w:rPr>
        <w:t>p1,y</w:t>
      </w:r>
      <w:r w:rsidRPr="006B36D6">
        <w:rPr>
          <w:szCs w:val="22"/>
        </w:rPr>
        <w:tab/>
        <w:t>Leakage for project scenario p1 in year y (tCO</w:t>
      </w:r>
      <w:r w:rsidRPr="006B36D6">
        <w:rPr>
          <w:szCs w:val="22"/>
          <w:vertAlign w:val="subscript"/>
        </w:rPr>
        <w:t>2</w:t>
      </w:r>
      <w:r w:rsidRPr="006B36D6">
        <w:rPr>
          <w:szCs w:val="22"/>
        </w:rPr>
        <w:t>e/yr)</w:t>
      </w:r>
    </w:p>
    <w:p w14:paraId="3BF2B83E" w14:textId="77777777" w:rsidR="009828E9" w:rsidRPr="006B36D6" w:rsidRDefault="009828E9" w:rsidP="009828E9">
      <w:pPr>
        <w:spacing w:line="240" w:lineRule="auto"/>
        <w:rPr>
          <w:i/>
          <w:szCs w:val="22"/>
        </w:rPr>
      </w:pPr>
    </w:p>
    <w:p w14:paraId="699301AE" w14:textId="4560A9AE" w:rsidR="009828E9" w:rsidRPr="006B36D6" w:rsidRDefault="009828E9" w:rsidP="009828E9">
      <w:pPr>
        <w:spacing w:line="240" w:lineRule="auto"/>
        <w:rPr>
          <w:szCs w:val="22"/>
        </w:rPr>
      </w:pPr>
      <w:r w:rsidRPr="006B36D6">
        <w:rPr>
          <w:szCs w:val="22"/>
        </w:rPr>
        <w:t>As there is one common baseline scenario and one type of technology applied, and specific non-</w:t>
      </w:r>
      <w:r w:rsidRPr="006B36D6">
        <w:rPr>
          <w:szCs w:val="22"/>
          <w:lang w:eastAsia="nl-NL"/>
        </w:rPr>
        <w:t>CO</w:t>
      </w:r>
      <w:r w:rsidRPr="006B36D6">
        <w:rPr>
          <w:szCs w:val="22"/>
          <w:vertAlign w:val="subscript"/>
          <w:lang w:eastAsia="nl-NL"/>
        </w:rPr>
        <w:t>2</w:t>
      </w:r>
      <w:r w:rsidRPr="006B36D6">
        <w:rPr>
          <w:szCs w:val="22"/>
        </w:rPr>
        <w:t xml:space="preserve"> emission savings are treated in a separate equation (equation </w:t>
      </w:r>
      <w:r w:rsidRPr="006B36D6">
        <w:rPr>
          <w:b/>
          <w:szCs w:val="22"/>
        </w:rPr>
        <w:t>7</w:t>
      </w:r>
      <w:r w:rsidRPr="006B36D6">
        <w:rPr>
          <w:szCs w:val="22"/>
        </w:rPr>
        <w:t xml:space="preserve"> onwards), the </w:t>
      </w:r>
      <w:r w:rsidR="00FC04A6">
        <w:rPr>
          <w:szCs w:val="22"/>
        </w:rPr>
        <w:t>VPA-2</w:t>
      </w:r>
      <w:r w:rsidRPr="006B36D6">
        <w:rPr>
          <w:szCs w:val="22"/>
        </w:rPr>
        <w:t xml:space="preserve"> can apply the following formula for calculating emission reductions:</w:t>
      </w:r>
    </w:p>
    <w:p w14:paraId="47B46446" w14:textId="77777777" w:rsidR="009828E9" w:rsidRPr="006B36D6" w:rsidRDefault="009828E9" w:rsidP="009828E9">
      <w:pPr>
        <w:spacing w:line="240" w:lineRule="auto"/>
        <w:rPr>
          <w:szCs w:val="22"/>
        </w:rPr>
      </w:pPr>
    </w:p>
    <w:p w14:paraId="6E77B921" w14:textId="77777777" w:rsidR="009828E9" w:rsidRPr="006B36D6" w:rsidRDefault="009828E9" w:rsidP="009828E9">
      <w:pPr>
        <w:spacing w:line="240" w:lineRule="auto"/>
        <w:rPr>
          <w:szCs w:val="22"/>
        </w:rPr>
      </w:pPr>
    </w:p>
    <w:p w14:paraId="02060FD1" w14:textId="77777777" w:rsidR="009828E9" w:rsidRPr="006B36D6" w:rsidRDefault="006502E6" w:rsidP="009828E9">
      <w:pPr>
        <w:spacing w:line="240" w:lineRule="auto"/>
        <w:rPr>
          <w:szCs w:val="22"/>
        </w:rPr>
      </w:pPr>
      <m:oMath>
        <m:nary>
          <m:naryPr>
            <m:chr m:val="∑"/>
            <m:limLoc m:val="undOvr"/>
            <m:subHide m:val="1"/>
            <m:supHide m:val="1"/>
            <m:ctrlPr>
              <w:rPr>
                <w:rFonts w:ascii="Cambria Math" w:eastAsia="Calibri" w:hAnsi="Cambria Math"/>
                <w:i/>
                <w:szCs w:val="22"/>
                <w:lang w:val="de-DE"/>
              </w:rPr>
            </m:ctrlPr>
          </m:naryPr>
          <m:sub/>
          <m:sup/>
          <m:e>
            <m:sSub>
              <m:sSubPr>
                <m:ctrlPr>
                  <w:rPr>
                    <w:rFonts w:ascii="Cambria Math" w:eastAsia="Calibri" w:hAnsi="Cambria Math"/>
                    <w:szCs w:val="22"/>
                    <w:lang w:val="de-DE"/>
                  </w:rPr>
                </m:ctrlPr>
              </m:sSubPr>
              <m:e>
                <m:r>
                  <m:rPr>
                    <m:sty m:val="p"/>
                  </m:rPr>
                  <w:rPr>
                    <w:rFonts w:ascii="Cambria Math" w:hAnsi="Cambria Math"/>
                    <w:szCs w:val="22"/>
                  </w:rPr>
                  <m:t>ER</m:t>
                </m:r>
              </m:e>
              <m:sub>
                <m:r>
                  <m:rPr>
                    <m:sty m:val="p"/>
                  </m:rPr>
                  <w:rPr>
                    <w:rFonts w:ascii="Cambria Math" w:hAnsi="Cambria Math"/>
                    <w:szCs w:val="22"/>
                  </w:rPr>
                  <m:t>CO2,y</m:t>
                </m:r>
              </m:sub>
            </m:sSub>
          </m:e>
        </m:nary>
        <m:r>
          <w:rPr>
            <w:rFonts w:ascii="Cambria Math" w:hAnsi="Cambria Math"/>
            <w:szCs w:val="22"/>
          </w:rPr>
          <m:t>=(</m:t>
        </m:r>
        <m:nary>
          <m:naryPr>
            <m:chr m:val="∑"/>
            <m:limLoc m:val="undOvr"/>
            <m:subHide m:val="1"/>
            <m:supHide m:val="1"/>
            <m:ctrlPr>
              <w:rPr>
                <w:rFonts w:ascii="Cambria Math" w:eastAsia="Calibri" w:hAnsi="Cambria Math"/>
                <w:i/>
                <w:szCs w:val="22"/>
                <w:lang w:val="de-DE"/>
              </w:rPr>
            </m:ctrlPr>
          </m:naryPr>
          <m:sub/>
          <m:sup/>
          <m:e>
            <m:sSub>
              <m:sSubPr>
                <m:ctrlPr>
                  <w:rPr>
                    <w:rFonts w:ascii="Cambria Math" w:eastAsia="Calibri" w:hAnsi="Cambria Math"/>
                    <w:szCs w:val="22"/>
                    <w:lang w:val="de-DE"/>
                  </w:rPr>
                </m:ctrlPr>
              </m:sSubPr>
              <m:e>
                <m:r>
                  <m:rPr>
                    <m:sty m:val="p"/>
                  </m:rPr>
                  <w:rPr>
                    <w:rFonts w:ascii="Cambria Math" w:hAnsi="Cambria Math"/>
                    <w:szCs w:val="22"/>
                  </w:rPr>
                  <m:t>BE</m:t>
                </m:r>
              </m:e>
              <m:sub>
                <m:r>
                  <m:rPr>
                    <m:sty m:val="p"/>
                  </m:rPr>
                  <w:rPr>
                    <w:rFonts w:ascii="Cambria Math" w:hAnsi="Cambria Math"/>
                    <w:szCs w:val="22"/>
                  </w:rPr>
                  <m:t>b1,CO2,y</m:t>
                </m:r>
              </m:sub>
            </m:sSub>
          </m:e>
        </m:nary>
        <m:r>
          <w:rPr>
            <w:rFonts w:ascii="Cambria Math" w:hAnsi="Cambria Math"/>
            <w:szCs w:val="22"/>
          </w:rPr>
          <m:t xml:space="preserve">- </m:t>
        </m:r>
        <m:nary>
          <m:naryPr>
            <m:chr m:val="∑"/>
            <m:limLoc m:val="undOvr"/>
            <m:subHide m:val="1"/>
            <m:supHide m:val="1"/>
            <m:ctrlPr>
              <w:rPr>
                <w:rFonts w:ascii="Cambria Math" w:eastAsia="Calibri" w:hAnsi="Cambria Math"/>
                <w:i/>
                <w:szCs w:val="22"/>
                <w:lang w:val="de-DE"/>
              </w:rPr>
            </m:ctrlPr>
          </m:naryPr>
          <m:sub/>
          <m:sup/>
          <m:e>
            <m:sSub>
              <m:sSubPr>
                <m:ctrlPr>
                  <w:rPr>
                    <w:rFonts w:ascii="Cambria Math" w:eastAsia="Calibri" w:hAnsi="Cambria Math"/>
                    <w:szCs w:val="22"/>
                    <w:lang w:val="de-DE"/>
                  </w:rPr>
                </m:ctrlPr>
              </m:sSubPr>
              <m:e>
                <m:r>
                  <m:rPr>
                    <m:sty m:val="p"/>
                  </m:rPr>
                  <w:rPr>
                    <w:rFonts w:ascii="Cambria Math" w:hAnsi="Cambria Math"/>
                    <w:szCs w:val="22"/>
                  </w:rPr>
                  <m:t>PE</m:t>
                </m:r>
              </m:e>
              <m:sub>
                <m:r>
                  <m:rPr>
                    <m:sty m:val="p"/>
                  </m:rPr>
                  <w:rPr>
                    <w:rFonts w:ascii="Cambria Math" w:hAnsi="Cambria Math"/>
                    <w:szCs w:val="22"/>
                  </w:rPr>
                  <m:t>p1,CO2,y</m:t>
                </m:r>
              </m:sub>
            </m:sSub>
          </m:e>
        </m:nary>
        <m:r>
          <w:rPr>
            <w:rFonts w:ascii="Cambria Math" w:hAnsi="Cambria Math"/>
            <w:szCs w:val="22"/>
          </w:rPr>
          <m:t xml:space="preserve">- </m:t>
        </m:r>
        <m:nary>
          <m:naryPr>
            <m:chr m:val="∑"/>
            <m:limLoc m:val="undOvr"/>
            <m:subHide m:val="1"/>
            <m:supHide m:val="1"/>
            <m:ctrlPr>
              <w:rPr>
                <w:rFonts w:ascii="Cambria Math" w:eastAsia="Calibri" w:hAnsi="Cambria Math"/>
                <w:i/>
                <w:szCs w:val="22"/>
                <w:lang w:val="de-DE"/>
              </w:rPr>
            </m:ctrlPr>
          </m:naryPr>
          <m:sub/>
          <m:sup/>
          <m:e>
            <m:sSub>
              <m:sSubPr>
                <m:ctrlPr>
                  <w:rPr>
                    <w:rFonts w:ascii="Cambria Math" w:eastAsia="Calibri" w:hAnsi="Cambria Math"/>
                    <w:szCs w:val="22"/>
                    <w:lang w:val="de-DE"/>
                  </w:rPr>
                </m:ctrlPr>
              </m:sSubPr>
              <m:e>
                <m:r>
                  <m:rPr>
                    <m:sty m:val="p"/>
                  </m:rPr>
                  <w:rPr>
                    <w:rFonts w:ascii="Cambria Math" w:hAnsi="Cambria Math"/>
                    <w:szCs w:val="22"/>
                  </w:rPr>
                  <m:t>LE</m:t>
                </m:r>
              </m:e>
              <m:sub>
                <m:r>
                  <m:rPr>
                    <m:sty m:val="p"/>
                  </m:rPr>
                  <w:rPr>
                    <w:rFonts w:ascii="Cambria Math" w:hAnsi="Cambria Math"/>
                    <w:szCs w:val="22"/>
                  </w:rPr>
                  <m:t>p1,CO2,y</m:t>
                </m:r>
              </m:sub>
            </m:sSub>
          </m:e>
        </m:nary>
        <m:r>
          <w:rPr>
            <w:rFonts w:ascii="Cambria Math" w:hAnsi="Cambria Math"/>
            <w:szCs w:val="22"/>
          </w:rPr>
          <m:t xml:space="preserve"> ) </m:t>
        </m:r>
        <m:r>
          <m:rPr>
            <m:sty m:val="p"/>
          </m:rPr>
          <w:rPr>
            <w:rFonts w:ascii="Cambria Math" w:hAnsi="Cambria Math"/>
            <w:szCs w:val="22"/>
          </w:rPr>
          <m:t>*</m:t>
        </m:r>
        <m:sSub>
          <m:sSubPr>
            <m:ctrlPr>
              <w:rPr>
                <w:rFonts w:ascii="Cambria Math" w:eastAsia="Calibri" w:hAnsi="Cambria Math"/>
                <w:szCs w:val="22"/>
                <w:lang w:val="en-US"/>
              </w:rPr>
            </m:ctrlPr>
          </m:sSubPr>
          <m:e>
            <m:r>
              <m:rPr>
                <m:sty m:val="p"/>
              </m:rPr>
              <w:rPr>
                <w:rFonts w:ascii="Cambria Math" w:hAnsi="Cambria Math"/>
                <w:szCs w:val="22"/>
              </w:rPr>
              <m:t>N</m:t>
            </m:r>
          </m:e>
          <m:sub>
            <m:r>
              <m:rPr>
                <m:sty m:val="p"/>
              </m:rPr>
              <w:rPr>
                <w:rFonts w:ascii="Cambria Math" w:hAnsi="Cambria Math"/>
                <w:szCs w:val="22"/>
              </w:rPr>
              <m:t>p1,y</m:t>
            </m:r>
          </m:sub>
        </m:sSub>
        <m:r>
          <m:rPr>
            <m:sty m:val="p"/>
          </m:rPr>
          <w:rPr>
            <w:rFonts w:ascii="Cambria Math" w:hAnsi="Cambria Math"/>
            <w:szCs w:val="22"/>
          </w:rPr>
          <m:t xml:space="preserve">* </m:t>
        </m:r>
        <m:sSub>
          <m:sSubPr>
            <m:ctrlPr>
              <w:rPr>
                <w:rFonts w:ascii="Cambria Math" w:eastAsia="Calibri" w:hAnsi="Cambria Math"/>
                <w:szCs w:val="22"/>
                <w:lang w:val="en-US"/>
              </w:rPr>
            </m:ctrlPr>
          </m:sSubPr>
          <m:e>
            <m:r>
              <m:rPr>
                <m:sty m:val="p"/>
              </m:rPr>
              <w:rPr>
                <w:rFonts w:ascii="Cambria Math" w:hAnsi="Cambria Math"/>
                <w:szCs w:val="22"/>
              </w:rPr>
              <m:t>U</m:t>
            </m:r>
          </m:e>
          <m:sub>
            <m:r>
              <m:rPr>
                <m:sty m:val="p"/>
              </m:rPr>
              <w:rPr>
                <w:rFonts w:ascii="Cambria Math" w:hAnsi="Cambria Math"/>
                <w:szCs w:val="22"/>
              </w:rPr>
              <m:t>p1,y</m:t>
            </m:r>
          </m:sub>
        </m:sSub>
      </m:oMath>
      <w:r w:rsidR="009828E9" w:rsidRPr="006B36D6">
        <w:rPr>
          <w:b/>
          <w:szCs w:val="22"/>
        </w:rPr>
        <w:t xml:space="preserve">                 </w:t>
      </w:r>
      <w:r w:rsidR="009828E9" w:rsidRPr="006B36D6">
        <w:rPr>
          <w:b/>
          <w:szCs w:val="22"/>
        </w:rPr>
        <w:tab/>
      </w:r>
      <w:r w:rsidR="009828E9" w:rsidRPr="006B36D6">
        <w:rPr>
          <w:b/>
          <w:szCs w:val="22"/>
        </w:rPr>
        <w:tab/>
        <w:t xml:space="preserve">       (2)</w:t>
      </w:r>
    </w:p>
    <w:p w14:paraId="3D997CE6" w14:textId="77777777" w:rsidR="009828E9" w:rsidRPr="006B36D6" w:rsidRDefault="009828E9" w:rsidP="009828E9">
      <w:pPr>
        <w:spacing w:line="240" w:lineRule="auto"/>
        <w:rPr>
          <w:szCs w:val="22"/>
        </w:rPr>
      </w:pPr>
      <w:r w:rsidRPr="006B36D6">
        <w:rPr>
          <w:szCs w:val="22"/>
        </w:rPr>
        <w:tab/>
      </w:r>
      <w:r w:rsidRPr="006B36D6">
        <w:rPr>
          <w:szCs w:val="22"/>
        </w:rPr>
        <w:tab/>
      </w:r>
      <w:r w:rsidRPr="006B36D6">
        <w:rPr>
          <w:szCs w:val="22"/>
        </w:rPr>
        <w:tab/>
        <w:t xml:space="preserve">   </w:t>
      </w:r>
      <w:r w:rsidRPr="006B36D6">
        <w:rPr>
          <w:b/>
          <w:szCs w:val="22"/>
        </w:rPr>
        <w:tab/>
      </w:r>
    </w:p>
    <w:p w14:paraId="44595155" w14:textId="77777777" w:rsidR="009828E9" w:rsidRPr="006B36D6" w:rsidRDefault="009828E9" w:rsidP="009828E9">
      <w:pPr>
        <w:spacing w:line="240" w:lineRule="auto"/>
        <w:rPr>
          <w:szCs w:val="22"/>
        </w:rPr>
      </w:pPr>
      <w:r w:rsidRPr="006B36D6">
        <w:rPr>
          <w:szCs w:val="22"/>
        </w:rPr>
        <w:t xml:space="preserve">Where: </w:t>
      </w:r>
    </w:p>
    <w:p w14:paraId="31920930" w14:textId="77777777" w:rsidR="009828E9" w:rsidRPr="006B36D6" w:rsidRDefault="009828E9" w:rsidP="009828E9">
      <w:pPr>
        <w:spacing w:line="240" w:lineRule="auto"/>
        <w:rPr>
          <w:szCs w:val="22"/>
        </w:rPr>
      </w:pPr>
    </w:p>
    <w:p w14:paraId="4A775213" w14:textId="77777777" w:rsidR="009828E9" w:rsidRPr="006B36D6" w:rsidRDefault="009828E9" w:rsidP="009828E9">
      <w:pPr>
        <w:spacing w:line="240" w:lineRule="auto"/>
        <w:ind w:left="1872" w:hanging="1248"/>
        <w:rPr>
          <w:szCs w:val="22"/>
        </w:rPr>
      </w:pPr>
      <w:r w:rsidRPr="006B36D6">
        <w:rPr>
          <w:szCs w:val="22"/>
        </w:rPr>
        <w:t>∑ER</w:t>
      </w:r>
      <w:r w:rsidRPr="006B36D6">
        <w:rPr>
          <w:szCs w:val="22"/>
          <w:vertAlign w:val="subscript"/>
        </w:rPr>
        <w:t>CO2,y</w:t>
      </w:r>
      <w:r w:rsidRPr="006B36D6">
        <w:rPr>
          <w:szCs w:val="22"/>
        </w:rPr>
        <w:tab/>
        <w:t xml:space="preserve">Cumulative </w:t>
      </w:r>
      <w:r w:rsidRPr="006B36D6">
        <w:rPr>
          <w:szCs w:val="22"/>
          <w:lang w:eastAsia="nl-NL"/>
        </w:rPr>
        <w:t>CO</w:t>
      </w:r>
      <w:r w:rsidRPr="006B36D6">
        <w:rPr>
          <w:szCs w:val="22"/>
          <w:vertAlign w:val="subscript"/>
          <w:lang w:eastAsia="nl-NL"/>
        </w:rPr>
        <w:t>2</w:t>
      </w:r>
      <w:r w:rsidRPr="006B36D6">
        <w:rPr>
          <w:szCs w:val="22"/>
        </w:rPr>
        <w:t xml:space="preserve"> emission reductions from the substitution of non-renewable biomass and fossil fuels</w:t>
      </w:r>
    </w:p>
    <w:p w14:paraId="5E94825C" w14:textId="77777777" w:rsidR="009828E9" w:rsidRPr="006B36D6" w:rsidRDefault="009828E9" w:rsidP="009828E9">
      <w:pPr>
        <w:spacing w:line="240" w:lineRule="auto"/>
        <w:rPr>
          <w:szCs w:val="22"/>
        </w:rPr>
      </w:pPr>
    </w:p>
    <w:p w14:paraId="0259ED00" w14:textId="77777777" w:rsidR="009828E9" w:rsidRPr="006B36D6" w:rsidRDefault="009828E9" w:rsidP="009828E9">
      <w:pPr>
        <w:spacing w:line="240" w:lineRule="auto"/>
        <w:ind w:left="1872" w:hanging="1248"/>
        <w:rPr>
          <w:szCs w:val="22"/>
        </w:rPr>
      </w:pPr>
      <w:r w:rsidRPr="006B36D6">
        <w:rPr>
          <w:szCs w:val="22"/>
        </w:rPr>
        <w:t>∑BE</w:t>
      </w:r>
      <w:r w:rsidRPr="006B36D6">
        <w:rPr>
          <w:szCs w:val="22"/>
          <w:vertAlign w:val="subscript"/>
        </w:rPr>
        <w:t>b1,CO2,y</w:t>
      </w:r>
      <w:r w:rsidRPr="006B36D6">
        <w:rPr>
          <w:szCs w:val="22"/>
        </w:rPr>
        <w:tab/>
        <w:t>Cumulative baseline emissions as calculated below under formula (</w:t>
      </w:r>
      <w:r w:rsidRPr="006B36D6">
        <w:rPr>
          <w:b/>
          <w:szCs w:val="22"/>
        </w:rPr>
        <w:t>3</w:t>
      </w:r>
      <w:r w:rsidRPr="006B36D6">
        <w:rPr>
          <w:szCs w:val="22"/>
        </w:rPr>
        <w:t xml:space="preserve">) of the VPA PDD </w:t>
      </w:r>
    </w:p>
    <w:p w14:paraId="4EE5C9DA" w14:textId="77777777" w:rsidR="009828E9" w:rsidRPr="006B36D6" w:rsidRDefault="009828E9" w:rsidP="009828E9">
      <w:pPr>
        <w:spacing w:line="240" w:lineRule="auto"/>
        <w:ind w:left="1872" w:hanging="1248"/>
        <w:rPr>
          <w:szCs w:val="22"/>
        </w:rPr>
      </w:pPr>
    </w:p>
    <w:p w14:paraId="607D9A85" w14:textId="77777777" w:rsidR="009828E9" w:rsidRPr="006B36D6" w:rsidRDefault="009828E9" w:rsidP="009828E9">
      <w:pPr>
        <w:spacing w:line="240" w:lineRule="auto"/>
        <w:ind w:left="1872" w:hanging="1248"/>
        <w:rPr>
          <w:szCs w:val="22"/>
        </w:rPr>
      </w:pPr>
      <w:r w:rsidRPr="006B36D6">
        <w:rPr>
          <w:szCs w:val="22"/>
        </w:rPr>
        <w:t>∑PE</w:t>
      </w:r>
      <w:r w:rsidRPr="006B36D6">
        <w:rPr>
          <w:szCs w:val="22"/>
          <w:vertAlign w:val="subscript"/>
        </w:rPr>
        <w:t>p1,CO2,y</w:t>
      </w:r>
      <w:r w:rsidRPr="006B36D6">
        <w:rPr>
          <w:szCs w:val="22"/>
        </w:rPr>
        <w:tab/>
        <w:t>Cumulative project emissions as calculated below under formula (</w:t>
      </w:r>
      <w:r w:rsidRPr="006B36D6">
        <w:rPr>
          <w:b/>
          <w:szCs w:val="22"/>
        </w:rPr>
        <w:t>4</w:t>
      </w:r>
      <w:r w:rsidRPr="006B36D6">
        <w:rPr>
          <w:szCs w:val="22"/>
        </w:rPr>
        <w:t xml:space="preserve">) of VPA PDD </w:t>
      </w:r>
    </w:p>
    <w:p w14:paraId="4D9DC77E" w14:textId="77777777" w:rsidR="009828E9" w:rsidRPr="006B36D6" w:rsidRDefault="009828E9" w:rsidP="009828E9">
      <w:pPr>
        <w:spacing w:line="240" w:lineRule="auto"/>
        <w:ind w:left="1872" w:hanging="1248"/>
        <w:rPr>
          <w:szCs w:val="22"/>
        </w:rPr>
      </w:pPr>
    </w:p>
    <w:p w14:paraId="38FB0B2F" w14:textId="77777777" w:rsidR="009828E9" w:rsidRPr="006B36D6" w:rsidRDefault="009828E9" w:rsidP="009828E9">
      <w:pPr>
        <w:spacing w:line="240" w:lineRule="auto"/>
        <w:ind w:left="1872" w:hanging="1248"/>
        <w:rPr>
          <w:szCs w:val="22"/>
        </w:rPr>
      </w:pPr>
      <w:r w:rsidRPr="006B36D6">
        <w:rPr>
          <w:szCs w:val="22"/>
        </w:rPr>
        <w:t>∑LE</w:t>
      </w:r>
      <w:r w:rsidRPr="006B36D6">
        <w:rPr>
          <w:szCs w:val="22"/>
          <w:vertAlign w:val="subscript"/>
        </w:rPr>
        <w:t>p1,CO2,y</w:t>
      </w:r>
      <w:r w:rsidRPr="006B36D6">
        <w:rPr>
          <w:szCs w:val="22"/>
        </w:rPr>
        <w:tab/>
        <w:t>Cumulative leakage as per methodology guidance</w:t>
      </w:r>
      <w:r w:rsidRPr="006B36D6">
        <w:rPr>
          <w:rStyle w:val="FootnoteReference"/>
          <w:szCs w:val="22"/>
        </w:rPr>
        <w:footnoteReference w:id="39"/>
      </w:r>
      <w:r w:rsidRPr="006B36D6">
        <w:rPr>
          <w:szCs w:val="22"/>
        </w:rPr>
        <w:t xml:space="preserve"> </w:t>
      </w:r>
    </w:p>
    <w:p w14:paraId="11E8DED2" w14:textId="77777777" w:rsidR="009828E9" w:rsidRPr="006B36D6" w:rsidRDefault="009828E9" w:rsidP="009828E9">
      <w:pPr>
        <w:spacing w:line="240" w:lineRule="auto"/>
        <w:ind w:left="1872" w:hanging="1248"/>
        <w:rPr>
          <w:szCs w:val="22"/>
        </w:rPr>
      </w:pPr>
    </w:p>
    <w:p w14:paraId="2DB8E27A" w14:textId="77777777" w:rsidR="009828E9" w:rsidRPr="006B36D6" w:rsidRDefault="009828E9" w:rsidP="009828E9">
      <w:pPr>
        <w:spacing w:line="240" w:lineRule="auto"/>
        <w:ind w:left="1872" w:hanging="1248"/>
        <w:rPr>
          <w:szCs w:val="22"/>
        </w:rPr>
      </w:pPr>
      <w:r w:rsidRPr="006B36D6">
        <w:rPr>
          <w:szCs w:val="22"/>
        </w:rPr>
        <w:t>N</w:t>
      </w:r>
      <w:r w:rsidRPr="006B36D6">
        <w:rPr>
          <w:szCs w:val="22"/>
          <w:vertAlign w:val="subscript"/>
        </w:rPr>
        <w:t>p1,y</w:t>
      </w:r>
      <w:r w:rsidRPr="006B36D6">
        <w:rPr>
          <w:szCs w:val="22"/>
        </w:rPr>
        <w:tab/>
        <w:t>Cumulative project operational rate included in the project database for project scenario p1 against baseline scenario b1 in year y</w:t>
      </w:r>
    </w:p>
    <w:p w14:paraId="28D52109" w14:textId="77777777" w:rsidR="009828E9" w:rsidRPr="006B36D6" w:rsidRDefault="009828E9" w:rsidP="009828E9">
      <w:pPr>
        <w:spacing w:line="240" w:lineRule="auto"/>
        <w:ind w:left="1872" w:hanging="1248"/>
        <w:rPr>
          <w:szCs w:val="22"/>
        </w:rPr>
      </w:pPr>
    </w:p>
    <w:p w14:paraId="13613163" w14:textId="77777777" w:rsidR="009828E9" w:rsidRPr="006B36D6" w:rsidRDefault="009828E9" w:rsidP="009828E9">
      <w:pPr>
        <w:spacing w:line="240" w:lineRule="auto"/>
        <w:ind w:left="1872" w:hanging="1248"/>
        <w:rPr>
          <w:szCs w:val="22"/>
        </w:rPr>
      </w:pPr>
      <w:r w:rsidRPr="006B36D6">
        <w:rPr>
          <w:szCs w:val="22"/>
        </w:rPr>
        <w:t>U</w:t>
      </w:r>
      <w:r w:rsidRPr="006B36D6">
        <w:rPr>
          <w:szCs w:val="22"/>
          <w:vertAlign w:val="subscript"/>
        </w:rPr>
        <w:t xml:space="preserve">p1,y </w:t>
      </w:r>
      <w:r w:rsidRPr="006B36D6">
        <w:rPr>
          <w:szCs w:val="22"/>
        </w:rPr>
        <w:tab/>
        <w:t>Cumulative usage rate for technologies in project scenario p1 in year y, based on cumulative adoption rate and drop off rate (fraction)</w:t>
      </w:r>
    </w:p>
    <w:p w14:paraId="12B051A6" w14:textId="77777777" w:rsidR="009828E9" w:rsidRPr="006B36D6" w:rsidRDefault="009828E9" w:rsidP="009828E9">
      <w:pPr>
        <w:spacing w:line="240" w:lineRule="auto"/>
      </w:pPr>
    </w:p>
    <w:p w14:paraId="11390701" w14:textId="77777777" w:rsidR="009828E9" w:rsidRPr="006B36D6" w:rsidRDefault="00446C11" w:rsidP="009828E9">
      <w:r w:rsidRPr="006B36D6">
        <w:t>Baseline emissions are calculated as follows:</w:t>
      </w:r>
    </w:p>
    <w:p w14:paraId="53CE5F98" w14:textId="77777777" w:rsidR="00446C11" w:rsidRPr="006B36D6" w:rsidRDefault="00446C11" w:rsidP="009828E9"/>
    <w:p w14:paraId="2F3626D5" w14:textId="77777777" w:rsidR="00D533AE" w:rsidRPr="006B36D6" w:rsidRDefault="006502E6" w:rsidP="009828E9">
      <m:oMath>
        <m:nary>
          <m:naryPr>
            <m:chr m:val="∑"/>
            <m:limLoc m:val="undOvr"/>
            <m:subHide m:val="1"/>
            <m:supHide m:val="1"/>
            <m:ctrlPr>
              <w:rPr>
                <w:rFonts w:ascii="Cambria Math" w:eastAsia="Calibri" w:hAnsi="Cambria Math"/>
                <w:i/>
                <w:szCs w:val="22"/>
                <w:lang w:val="de-DE"/>
              </w:rPr>
            </m:ctrlPr>
          </m:naryPr>
          <m:sub/>
          <m:sup/>
          <m:e>
            <m:sSub>
              <m:sSubPr>
                <m:ctrlPr>
                  <w:rPr>
                    <w:rFonts w:ascii="Cambria Math" w:eastAsia="Calibri" w:hAnsi="Cambria Math"/>
                    <w:szCs w:val="22"/>
                    <w:lang w:val="de-DE"/>
                  </w:rPr>
                </m:ctrlPr>
              </m:sSubPr>
              <m:e>
                <m:r>
                  <m:rPr>
                    <m:sty m:val="p"/>
                  </m:rPr>
                  <w:rPr>
                    <w:rFonts w:ascii="Cambria Math" w:hAnsi="Cambria Math"/>
                    <w:szCs w:val="22"/>
                  </w:rPr>
                  <m:t>BE</m:t>
                </m:r>
              </m:e>
              <m:sub>
                <m:r>
                  <m:rPr>
                    <m:sty m:val="p"/>
                  </m:rPr>
                  <w:rPr>
                    <w:rFonts w:ascii="Cambria Math" w:hAnsi="Cambria Math"/>
                    <w:szCs w:val="22"/>
                  </w:rPr>
                  <m:t>b1,CO2,y</m:t>
                </m:r>
              </m:sub>
            </m:sSub>
          </m:e>
        </m:nary>
        <m:r>
          <w:rPr>
            <w:rFonts w:ascii="Cambria Math" w:eastAsia="Calibri" w:hAnsi="Cambria Math"/>
            <w:szCs w:val="22"/>
          </w:rPr>
          <m:t xml:space="preserve">= </m:t>
        </m:r>
        <m:sSub>
          <m:sSubPr>
            <m:ctrlPr>
              <w:rPr>
                <w:rFonts w:ascii="Cambria Math" w:eastAsia="Calibri" w:hAnsi="Cambria Math"/>
                <w:i/>
                <w:szCs w:val="22"/>
                <w:lang w:val="de-DE"/>
              </w:rPr>
            </m:ctrlPr>
          </m:sSubPr>
          <m:e>
            <m:r>
              <m:rPr>
                <m:sty m:val="p"/>
              </m:rPr>
              <w:rPr>
                <w:rFonts w:ascii="Cambria Math" w:eastAsia="Calibri" w:hAnsi="Cambria Math"/>
                <w:szCs w:val="22"/>
              </w:rPr>
              <m:t>B</m:t>
            </m:r>
          </m:e>
          <m:sub>
            <m:r>
              <m:rPr>
                <m:sty m:val="p"/>
              </m:rPr>
              <w:rPr>
                <w:rFonts w:ascii="Cambria Math" w:eastAsia="Calibri" w:hAnsi="Cambria Math"/>
                <w:szCs w:val="22"/>
              </w:rPr>
              <m:t>b1,y</m:t>
            </m:r>
          </m:sub>
        </m:sSub>
        <m:r>
          <w:rPr>
            <w:rFonts w:ascii="Cambria Math" w:eastAsia="Calibri" w:hAnsi="Cambria Math"/>
            <w:szCs w:val="22"/>
          </w:rPr>
          <m:t>*</m:t>
        </m:r>
        <m:d>
          <m:dPr>
            <m:ctrlPr>
              <w:rPr>
                <w:rFonts w:ascii="Cambria Math" w:eastAsia="Calibri" w:hAnsi="Cambria Math"/>
                <w:i/>
                <w:szCs w:val="22"/>
                <w:lang w:val="de-DE"/>
              </w:rPr>
            </m:ctrlPr>
          </m:dPr>
          <m:e>
            <m:d>
              <m:dPr>
                <m:ctrlPr>
                  <w:rPr>
                    <w:rFonts w:ascii="Cambria Math" w:eastAsia="Calibri" w:hAnsi="Cambria Math"/>
                    <w:i/>
                    <w:szCs w:val="22"/>
                    <w:lang w:val="de-DE"/>
                  </w:rPr>
                </m:ctrlPr>
              </m:dPr>
              <m:e>
                <m:sSub>
                  <m:sSubPr>
                    <m:ctrlPr>
                      <w:rPr>
                        <w:rFonts w:ascii="Cambria Math" w:eastAsia="Calibri" w:hAnsi="Cambria Math"/>
                        <w:i/>
                        <w:szCs w:val="22"/>
                        <w:lang w:val="de-DE"/>
                      </w:rPr>
                    </m:ctrlPr>
                  </m:sSubPr>
                  <m:e>
                    <m:r>
                      <w:rPr>
                        <w:rFonts w:ascii="Cambria Math" w:eastAsia="Calibri" w:hAnsi="Cambria Math"/>
                        <w:szCs w:val="22"/>
                        <w:lang w:val="de-DE"/>
                      </w:rPr>
                      <m:t>f</m:t>
                    </m:r>
                  </m:e>
                  <m:sub>
                    <m:r>
                      <m:rPr>
                        <m:sty m:val="p"/>
                      </m:rPr>
                      <w:rPr>
                        <w:rFonts w:ascii="Cambria Math" w:eastAsia="Calibri" w:hAnsi="Cambria Math"/>
                        <w:szCs w:val="22"/>
                      </w:rPr>
                      <m:t>NRB,y</m:t>
                    </m:r>
                  </m:sub>
                </m:sSub>
                <m:r>
                  <w:rPr>
                    <w:rFonts w:ascii="Cambria Math" w:eastAsia="Calibri" w:hAnsi="Cambria Math"/>
                    <w:szCs w:val="22"/>
                  </w:rPr>
                  <m:t xml:space="preserve">* </m:t>
                </m:r>
                <m:sSub>
                  <m:sSubPr>
                    <m:ctrlPr>
                      <w:rPr>
                        <w:rFonts w:ascii="Cambria Math" w:eastAsia="Calibri" w:hAnsi="Cambria Math"/>
                        <w:i/>
                        <w:szCs w:val="22"/>
                        <w:lang w:val="de-DE"/>
                      </w:rPr>
                    </m:ctrlPr>
                  </m:sSubPr>
                  <m:e>
                    <m:r>
                      <m:rPr>
                        <m:sty m:val="p"/>
                      </m:rPr>
                      <w:rPr>
                        <w:rFonts w:ascii="Cambria Math" w:eastAsia="Calibri" w:hAnsi="Cambria Math"/>
                        <w:szCs w:val="22"/>
                      </w:rPr>
                      <m:t>EF</m:t>
                    </m:r>
                  </m:e>
                  <m:sub>
                    <m:r>
                      <m:rPr>
                        <m:sty m:val="p"/>
                      </m:rPr>
                      <w:rPr>
                        <w:rFonts w:ascii="Cambria Math" w:eastAsia="Calibri" w:hAnsi="Cambria Math"/>
                        <w:szCs w:val="22"/>
                      </w:rPr>
                      <m:t>b1,fuel,CO2</m:t>
                    </m:r>
                  </m:sub>
                </m:sSub>
                <m:r>
                  <w:rPr>
                    <w:rFonts w:ascii="Cambria Math" w:eastAsia="Calibri" w:hAnsi="Cambria Math"/>
                    <w:szCs w:val="22"/>
                  </w:rPr>
                  <m:t xml:space="preserve"> </m:t>
                </m:r>
              </m:e>
            </m:d>
            <m:r>
              <w:rPr>
                <w:rFonts w:ascii="Cambria Math" w:eastAsia="Calibri" w:hAnsi="Cambria Math"/>
                <w:szCs w:val="22"/>
              </w:rPr>
              <m:t xml:space="preserve">+ </m:t>
            </m:r>
            <m:sSub>
              <m:sSubPr>
                <m:ctrlPr>
                  <w:rPr>
                    <w:rFonts w:ascii="Cambria Math" w:eastAsia="Calibri" w:hAnsi="Cambria Math"/>
                    <w:i/>
                    <w:szCs w:val="22"/>
                    <w:lang w:val="de-DE"/>
                  </w:rPr>
                </m:ctrlPr>
              </m:sSubPr>
              <m:e>
                <m:r>
                  <m:rPr>
                    <m:sty m:val="p"/>
                  </m:rPr>
                  <w:rPr>
                    <w:rFonts w:ascii="Cambria Math" w:eastAsia="Calibri" w:hAnsi="Cambria Math"/>
                    <w:szCs w:val="22"/>
                  </w:rPr>
                  <m:t>EF</m:t>
                </m:r>
              </m:e>
              <m:sub>
                <m:r>
                  <m:rPr>
                    <m:sty m:val="p"/>
                  </m:rPr>
                  <w:rPr>
                    <w:rFonts w:ascii="Cambria Math" w:eastAsia="Calibri" w:hAnsi="Cambria Math"/>
                    <w:szCs w:val="22"/>
                  </w:rPr>
                  <m:t>b1</m:t>
                </m:r>
                <m:r>
                  <w:rPr>
                    <w:rFonts w:ascii="Cambria Math" w:eastAsia="Calibri" w:hAnsi="Cambria Math"/>
                    <w:szCs w:val="22"/>
                  </w:rPr>
                  <m:t>,</m:t>
                </m:r>
                <m:r>
                  <m:rPr>
                    <m:sty m:val="p"/>
                  </m:rPr>
                  <w:rPr>
                    <w:rFonts w:ascii="Cambria Math" w:eastAsia="Calibri" w:hAnsi="Cambria Math"/>
                    <w:szCs w:val="22"/>
                  </w:rPr>
                  <m:t>fuel,nonCO2</m:t>
                </m:r>
              </m:sub>
            </m:sSub>
            <m:r>
              <w:rPr>
                <w:rFonts w:ascii="Cambria Math" w:eastAsia="Calibri" w:hAnsi="Cambria Math"/>
                <w:szCs w:val="22"/>
              </w:rPr>
              <m:t xml:space="preserve"> </m:t>
            </m:r>
          </m:e>
        </m:d>
        <m:r>
          <w:rPr>
            <w:rFonts w:ascii="Cambria Math" w:eastAsia="Calibri" w:hAnsi="Cambria Math"/>
            <w:szCs w:val="22"/>
          </w:rPr>
          <m:t xml:space="preserve">* </m:t>
        </m:r>
        <m:sSub>
          <m:sSubPr>
            <m:ctrlPr>
              <w:rPr>
                <w:rFonts w:ascii="Cambria Math" w:eastAsia="Calibri" w:hAnsi="Cambria Math"/>
                <w:i/>
                <w:szCs w:val="22"/>
                <w:lang w:val="de-DE"/>
              </w:rPr>
            </m:ctrlPr>
          </m:sSubPr>
          <m:e>
            <m:r>
              <m:rPr>
                <m:sty m:val="p"/>
              </m:rPr>
              <w:rPr>
                <w:rFonts w:ascii="Cambria Math" w:eastAsia="Calibri" w:hAnsi="Cambria Math"/>
                <w:szCs w:val="22"/>
              </w:rPr>
              <m:t>NVC</m:t>
            </m:r>
          </m:e>
          <m:sub>
            <m:r>
              <m:rPr>
                <m:sty m:val="p"/>
              </m:rPr>
              <w:rPr>
                <w:rFonts w:ascii="Cambria Math" w:eastAsia="Calibri" w:hAnsi="Cambria Math"/>
                <w:szCs w:val="22"/>
              </w:rPr>
              <m:t>b1,fuel</m:t>
            </m:r>
          </m:sub>
        </m:sSub>
      </m:oMath>
      <w:r w:rsidR="00446C11" w:rsidRPr="006B36D6">
        <w:rPr>
          <w:szCs w:val="22"/>
        </w:rPr>
        <w:t xml:space="preserve">                             (</w:t>
      </w:r>
      <w:r w:rsidR="00446C11" w:rsidRPr="006B36D6">
        <w:rPr>
          <w:b/>
          <w:szCs w:val="22"/>
        </w:rPr>
        <w:t>3</w:t>
      </w:r>
      <w:r w:rsidR="00446C11" w:rsidRPr="006B36D6">
        <w:rPr>
          <w:szCs w:val="22"/>
        </w:rPr>
        <w:t>)</w:t>
      </w:r>
    </w:p>
    <w:p w14:paraId="4B7C8056" w14:textId="77777777" w:rsidR="00D533AE" w:rsidRPr="006B36D6" w:rsidRDefault="00D533AE" w:rsidP="009828E9"/>
    <w:p w14:paraId="02543D9C" w14:textId="77777777" w:rsidR="00446C11" w:rsidRPr="006B36D6" w:rsidRDefault="00446C11" w:rsidP="009828E9">
      <w:r w:rsidRPr="006B36D6">
        <w:t>Where:</w:t>
      </w:r>
    </w:p>
    <w:p w14:paraId="74CC3F64" w14:textId="77777777" w:rsidR="00446C11" w:rsidRPr="006B36D6" w:rsidRDefault="00446C11" w:rsidP="009828E9"/>
    <w:p w14:paraId="5AA8E899" w14:textId="77777777" w:rsidR="00446C11" w:rsidRPr="006B36D6" w:rsidRDefault="00446C11" w:rsidP="00446C11">
      <w:pPr>
        <w:spacing w:line="240" w:lineRule="auto"/>
        <w:ind w:left="1872" w:hanging="1248"/>
        <w:rPr>
          <w:szCs w:val="22"/>
        </w:rPr>
      </w:pPr>
      <w:r w:rsidRPr="006B36D6">
        <w:rPr>
          <w:szCs w:val="22"/>
        </w:rPr>
        <w:t>∑BE</w:t>
      </w:r>
      <w:r w:rsidRPr="006B36D6">
        <w:rPr>
          <w:szCs w:val="22"/>
          <w:vertAlign w:val="subscript"/>
        </w:rPr>
        <w:t>b1,CO2,y</w:t>
      </w:r>
      <w:r w:rsidRPr="006B36D6">
        <w:rPr>
          <w:szCs w:val="22"/>
        </w:rPr>
        <w:tab/>
        <w:t>Cumulative baseline emissions VPA1</w:t>
      </w:r>
      <w:r w:rsidR="00762BD2" w:rsidRPr="006B36D6">
        <w:rPr>
          <w:szCs w:val="22"/>
        </w:rPr>
        <w:t xml:space="preserve"> from fuel substitution or replacement</w:t>
      </w:r>
      <w:r w:rsidRPr="006B36D6">
        <w:rPr>
          <w:szCs w:val="22"/>
        </w:rPr>
        <w:t xml:space="preserve"> </w:t>
      </w:r>
    </w:p>
    <w:p w14:paraId="1CF01D83" w14:textId="77777777" w:rsidR="00446C11" w:rsidRPr="006B36D6" w:rsidRDefault="00446C11" w:rsidP="00446C11">
      <w:pPr>
        <w:spacing w:line="240" w:lineRule="auto"/>
        <w:ind w:left="1872" w:hanging="1248"/>
        <w:rPr>
          <w:szCs w:val="22"/>
        </w:rPr>
      </w:pPr>
    </w:p>
    <w:p w14:paraId="42A8DB98" w14:textId="77777777" w:rsidR="00446C11" w:rsidRPr="006B36D6" w:rsidRDefault="00446C11" w:rsidP="00446C11">
      <w:pPr>
        <w:spacing w:line="240" w:lineRule="auto"/>
        <w:ind w:left="1872" w:hanging="1248"/>
        <w:rPr>
          <w:szCs w:val="22"/>
        </w:rPr>
      </w:pPr>
      <w:r w:rsidRPr="006B36D6">
        <w:rPr>
          <w:szCs w:val="22"/>
        </w:rPr>
        <w:t>B</w:t>
      </w:r>
      <w:r w:rsidRPr="006B36D6">
        <w:rPr>
          <w:szCs w:val="22"/>
          <w:vertAlign w:val="subscript"/>
        </w:rPr>
        <w:t>b1,y</w:t>
      </w:r>
      <w:r w:rsidRPr="006B36D6">
        <w:rPr>
          <w:szCs w:val="22"/>
        </w:rPr>
        <w:tab/>
        <w:t xml:space="preserve">Quantity of fuel consumed in the baseline scenario b1 during year 7, in tonnes </w:t>
      </w:r>
    </w:p>
    <w:p w14:paraId="62FD281D" w14:textId="77777777" w:rsidR="00446C11" w:rsidRPr="006B36D6" w:rsidRDefault="00446C11" w:rsidP="00446C11">
      <w:pPr>
        <w:spacing w:line="240" w:lineRule="auto"/>
        <w:ind w:left="1872" w:hanging="1248"/>
        <w:rPr>
          <w:szCs w:val="22"/>
        </w:rPr>
      </w:pPr>
    </w:p>
    <w:p w14:paraId="24F8CED5" w14:textId="77777777" w:rsidR="007558BD" w:rsidRPr="006B36D6" w:rsidRDefault="007558BD" w:rsidP="007558BD">
      <w:pPr>
        <w:spacing w:line="240" w:lineRule="auto"/>
        <w:ind w:left="1872" w:hanging="1248"/>
        <w:rPr>
          <w:szCs w:val="22"/>
        </w:rPr>
      </w:pPr>
      <w:r w:rsidRPr="006B36D6">
        <w:rPr>
          <w:i/>
          <w:szCs w:val="22"/>
        </w:rPr>
        <w:t>f</w:t>
      </w:r>
      <w:r w:rsidRPr="006B36D6">
        <w:rPr>
          <w:szCs w:val="22"/>
          <w:vertAlign w:val="subscript"/>
        </w:rPr>
        <w:t>NRB,y</w:t>
      </w:r>
      <w:r w:rsidRPr="006B36D6">
        <w:rPr>
          <w:szCs w:val="22"/>
        </w:rPr>
        <w:tab/>
        <w:t>Fraction of biomass used during year y that is considered non-renewable biomass</w:t>
      </w:r>
    </w:p>
    <w:p w14:paraId="7823833D" w14:textId="77777777" w:rsidR="007558BD" w:rsidRPr="006B36D6" w:rsidRDefault="007558BD" w:rsidP="007558BD">
      <w:pPr>
        <w:spacing w:line="240" w:lineRule="auto"/>
        <w:ind w:left="1872" w:hanging="1248"/>
        <w:rPr>
          <w:szCs w:val="22"/>
        </w:rPr>
      </w:pPr>
    </w:p>
    <w:p w14:paraId="056EAE67" w14:textId="77777777" w:rsidR="00446C11" w:rsidRPr="006B36D6" w:rsidRDefault="00446C11" w:rsidP="00446C11">
      <w:pPr>
        <w:spacing w:line="240" w:lineRule="auto"/>
        <w:ind w:left="1872" w:hanging="1248"/>
        <w:rPr>
          <w:szCs w:val="22"/>
        </w:rPr>
      </w:pPr>
      <w:r w:rsidRPr="006B36D6">
        <w:rPr>
          <w:szCs w:val="22"/>
        </w:rPr>
        <w:t>EF</w:t>
      </w:r>
      <w:r w:rsidRPr="006B36D6">
        <w:rPr>
          <w:szCs w:val="22"/>
          <w:vertAlign w:val="subscript"/>
        </w:rPr>
        <w:t>b1,fuel,CO2</w:t>
      </w:r>
      <w:r w:rsidRPr="006B36D6">
        <w:rPr>
          <w:szCs w:val="22"/>
        </w:rPr>
        <w:tab/>
        <w:t>CO</w:t>
      </w:r>
      <w:r w:rsidRPr="006B36D6">
        <w:rPr>
          <w:szCs w:val="22"/>
          <w:vertAlign w:val="subscript"/>
        </w:rPr>
        <w:t>2</w:t>
      </w:r>
      <w:r w:rsidRPr="006B36D6">
        <w:rPr>
          <w:szCs w:val="22"/>
        </w:rPr>
        <w:t xml:space="preserve"> emission factor of the fuel that is substituted or reduced</w:t>
      </w:r>
    </w:p>
    <w:p w14:paraId="022566FC" w14:textId="77777777" w:rsidR="00446C11" w:rsidRPr="006B36D6" w:rsidRDefault="00446C11" w:rsidP="00446C11">
      <w:pPr>
        <w:spacing w:line="240" w:lineRule="auto"/>
        <w:ind w:left="1872" w:hanging="1248"/>
        <w:rPr>
          <w:szCs w:val="22"/>
        </w:rPr>
      </w:pPr>
    </w:p>
    <w:p w14:paraId="6FEC828C" w14:textId="77777777" w:rsidR="00446C11" w:rsidRPr="006B36D6" w:rsidRDefault="00446C11" w:rsidP="007558BD">
      <w:pPr>
        <w:spacing w:line="240" w:lineRule="auto"/>
        <w:ind w:left="1872" w:hanging="1248"/>
        <w:rPr>
          <w:szCs w:val="22"/>
        </w:rPr>
      </w:pPr>
      <w:r w:rsidRPr="006B36D6">
        <w:rPr>
          <w:szCs w:val="22"/>
        </w:rPr>
        <w:t>EF</w:t>
      </w:r>
      <w:r w:rsidRPr="006B36D6">
        <w:rPr>
          <w:szCs w:val="22"/>
          <w:vertAlign w:val="subscript"/>
        </w:rPr>
        <w:t>b1,fuel,nonCO2</w:t>
      </w:r>
      <w:r w:rsidRPr="006B36D6">
        <w:rPr>
          <w:szCs w:val="22"/>
        </w:rPr>
        <w:t>Non-CO</w:t>
      </w:r>
      <w:r w:rsidRPr="006B36D6">
        <w:rPr>
          <w:szCs w:val="22"/>
          <w:vertAlign w:val="subscript"/>
        </w:rPr>
        <w:t>2</w:t>
      </w:r>
      <w:r w:rsidRPr="006B36D6">
        <w:rPr>
          <w:szCs w:val="22"/>
        </w:rPr>
        <w:t xml:space="preserve"> emission factor of the fuel that is substituted or reduced</w:t>
      </w:r>
    </w:p>
    <w:p w14:paraId="5F592D1F" w14:textId="77777777" w:rsidR="00446C11" w:rsidRPr="006B36D6" w:rsidRDefault="00446C11" w:rsidP="00446C11">
      <w:pPr>
        <w:spacing w:line="240" w:lineRule="auto"/>
        <w:ind w:left="1872" w:hanging="1248"/>
        <w:rPr>
          <w:szCs w:val="22"/>
        </w:rPr>
      </w:pPr>
    </w:p>
    <w:p w14:paraId="7B24DD31" w14:textId="77777777" w:rsidR="00446C11" w:rsidRPr="006B36D6" w:rsidRDefault="00446C11" w:rsidP="00446C11">
      <w:pPr>
        <w:spacing w:line="240" w:lineRule="auto"/>
        <w:ind w:left="1872" w:hanging="1248"/>
        <w:rPr>
          <w:szCs w:val="22"/>
        </w:rPr>
      </w:pPr>
      <w:r w:rsidRPr="006B36D6">
        <w:rPr>
          <w:szCs w:val="22"/>
        </w:rPr>
        <w:t>NCV</w:t>
      </w:r>
      <w:r w:rsidRPr="006B36D6">
        <w:rPr>
          <w:szCs w:val="22"/>
          <w:vertAlign w:val="subscript"/>
        </w:rPr>
        <w:t>b1,fuel</w:t>
      </w:r>
      <w:r w:rsidRPr="006B36D6">
        <w:rPr>
          <w:szCs w:val="22"/>
        </w:rPr>
        <w:tab/>
        <w:t>Net calorific value of the fuel that is substituted or reduced</w:t>
      </w:r>
    </w:p>
    <w:p w14:paraId="5046A653" w14:textId="77777777" w:rsidR="00446C11" w:rsidRPr="006B36D6" w:rsidRDefault="00446C11" w:rsidP="007558BD">
      <w:pPr>
        <w:spacing w:line="240" w:lineRule="auto"/>
        <w:rPr>
          <w:szCs w:val="22"/>
        </w:rPr>
      </w:pPr>
    </w:p>
    <w:p w14:paraId="41678C01" w14:textId="77777777" w:rsidR="009828E9" w:rsidRPr="006B36D6" w:rsidRDefault="004A4CEB" w:rsidP="009828E9">
      <w:pPr>
        <w:spacing w:line="240" w:lineRule="auto"/>
        <w:rPr>
          <w:bCs/>
          <w:szCs w:val="22"/>
          <w:lang w:val="en-US"/>
        </w:rPr>
      </w:pPr>
      <w:r w:rsidRPr="006B36D6">
        <w:rPr>
          <w:szCs w:val="22"/>
        </w:rPr>
        <w:t xml:space="preserve">The inputs for the </w:t>
      </w:r>
      <w:r w:rsidRPr="006B36D6">
        <w:rPr>
          <w:szCs w:val="22"/>
          <w:lang w:val="en-US"/>
        </w:rPr>
        <w:t>f</w:t>
      </w:r>
      <w:r w:rsidR="009828E9" w:rsidRPr="006B36D6">
        <w:rPr>
          <w:szCs w:val="22"/>
          <w:lang w:val="en-US"/>
        </w:rPr>
        <w:t>uel usage data was collected by the KPT survey.</w:t>
      </w:r>
    </w:p>
    <w:p w14:paraId="3C72D1A3" w14:textId="77777777" w:rsidR="009828E9" w:rsidRPr="006B36D6" w:rsidRDefault="009828E9" w:rsidP="009828E9"/>
    <w:p w14:paraId="1BE13ACD" w14:textId="77777777" w:rsidR="00C50CAE" w:rsidRPr="006B36D6" w:rsidRDefault="00C50CAE" w:rsidP="00AF1562">
      <w:pPr>
        <w:rPr>
          <w:bCs/>
          <w:szCs w:val="22"/>
          <w:lang w:val="en-US"/>
        </w:rPr>
      </w:pPr>
      <w:r w:rsidRPr="006B36D6">
        <w:rPr>
          <w:bCs/>
          <w:szCs w:val="22"/>
          <w:lang w:val="en-US"/>
        </w:rPr>
        <w:t>The next table shows the outcome of the BFT, fuel used and the amount of energy.</w:t>
      </w:r>
    </w:p>
    <w:p w14:paraId="2A99831F" w14:textId="77777777" w:rsidR="00AF1562" w:rsidRPr="006B36D6" w:rsidRDefault="00AF1562" w:rsidP="00AF1562">
      <w:pPr>
        <w:rPr>
          <w:b/>
          <w:bCs/>
          <w:color w:val="000000" w:themeColor="text1"/>
          <w:sz w:val="20"/>
          <w:szCs w:val="18"/>
          <w:lang w:val="en-US"/>
        </w:rPr>
      </w:pPr>
    </w:p>
    <w:p w14:paraId="5E47FC06" w14:textId="13E0DC13"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18</w:t>
      </w:r>
      <w:r w:rsidR="0014520D" w:rsidRPr="006B36D6">
        <w:fldChar w:fldCharType="end"/>
      </w:r>
      <w:r w:rsidRPr="006B36D6">
        <w:t xml:space="preserve">: </w:t>
      </w:r>
      <w:r w:rsidR="007A423E">
        <w:rPr>
          <w:lang w:val="en-US"/>
        </w:rPr>
        <w:t>Thermal energy demand based on KPT results</w:t>
      </w:r>
    </w:p>
    <w:tbl>
      <w:tblPr>
        <w:tblStyle w:val="TableGrid"/>
        <w:tblW w:w="9345" w:type="dxa"/>
        <w:tblLook w:val="04A0" w:firstRow="1" w:lastRow="0" w:firstColumn="1" w:lastColumn="0" w:noHBand="0" w:noVBand="1"/>
      </w:tblPr>
      <w:tblGrid>
        <w:gridCol w:w="2226"/>
        <w:gridCol w:w="2056"/>
        <w:gridCol w:w="1813"/>
        <w:gridCol w:w="3250"/>
      </w:tblGrid>
      <w:tr w:rsidR="00AF1562" w:rsidRPr="006B36D6" w14:paraId="1CE5714D" w14:textId="77777777" w:rsidTr="00A41E34">
        <w:trPr>
          <w:cnfStyle w:val="100000000000" w:firstRow="1" w:lastRow="0" w:firstColumn="0" w:lastColumn="0" w:oddVBand="0" w:evenVBand="0" w:oddHBand="0" w:evenHBand="0" w:firstRowFirstColumn="0" w:firstRowLastColumn="0" w:lastRowFirstColumn="0" w:lastRowLastColumn="0"/>
          <w:trHeight w:val="971"/>
        </w:trPr>
        <w:tc>
          <w:tcPr>
            <w:tcW w:w="2226" w:type="dxa"/>
            <w:shd w:val="clear" w:color="auto" w:fill="A6A6A6" w:themeFill="background1" w:themeFillShade="A6"/>
            <w:hideMark/>
          </w:tcPr>
          <w:p w14:paraId="0A9C6220" w14:textId="77777777" w:rsidR="00AF1562" w:rsidRPr="006B36D6" w:rsidRDefault="00AF1562" w:rsidP="00CC1A2F">
            <w:pPr>
              <w:jc w:val="left"/>
              <w:rPr>
                <w:bCs/>
                <w:color w:val="000000"/>
                <w:sz w:val="20"/>
                <w:szCs w:val="20"/>
                <w:lang w:val="en-US" w:eastAsia="nl-BE"/>
              </w:rPr>
            </w:pPr>
            <w:r w:rsidRPr="006B36D6">
              <w:rPr>
                <w:bCs/>
                <w:color w:val="000000"/>
                <w:sz w:val="20"/>
                <w:szCs w:val="20"/>
                <w:lang w:val="en-US" w:eastAsia="nl-BE"/>
              </w:rPr>
              <w:t xml:space="preserve">Fuel </w:t>
            </w:r>
          </w:p>
        </w:tc>
        <w:tc>
          <w:tcPr>
            <w:tcW w:w="2056" w:type="dxa"/>
            <w:shd w:val="clear" w:color="auto" w:fill="A6A6A6" w:themeFill="background1" w:themeFillShade="A6"/>
            <w:hideMark/>
          </w:tcPr>
          <w:p w14:paraId="2C6D2757" w14:textId="77777777" w:rsidR="00AF1562" w:rsidRPr="006B36D6" w:rsidRDefault="00AF1562" w:rsidP="00CC1A2F">
            <w:pPr>
              <w:jc w:val="left"/>
              <w:rPr>
                <w:bCs/>
                <w:color w:val="000000"/>
                <w:sz w:val="20"/>
                <w:szCs w:val="20"/>
                <w:lang w:val="en-US" w:eastAsia="nl-BE"/>
              </w:rPr>
            </w:pPr>
            <w:r w:rsidRPr="006B36D6">
              <w:rPr>
                <w:bCs/>
                <w:color w:val="000000"/>
                <w:sz w:val="20"/>
                <w:szCs w:val="20"/>
                <w:lang w:val="en-US" w:eastAsia="nl-BE"/>
              </w:rPr>
              <w:t>Average per household</w:t>
            </w:r>
          </w:p>
          <w:p w14:paraId="728AF38B" w14:textId="77777777" w:rsidR="00AF1562" w:rsidRPr="006B36D6" w:rsidRDefault="00AF1562" w:rsidP="00CC1A2F">
            <w:pPr>
              <w:jc w:val="left"/>
              <w:rPr>
                <w:b w:val="0"/>
                <w:bCs/>
                <w:color w:val="000000"/>
                <w:sz w:val="20"/>
                <w:szCs w:val="20"/>
                <w:lang w:val="en-US" w:eastAsia="nl-BE"/>
              </w:rPr>
            </w:pPr>
            <w:r w:rsidRPr="006B36D6">
              <w:rPr>
                <w:bCs/>
                <w:color w:val="000000"/>
                <w:sz w:val="20"/>
                <w:szCs w:val="20"/>
                <w:lang w:val="en-US" w:eastAsia="nl-BE"/>
              </w:rPr>
              <w:t>(</w:t>
            </w:r>
            <w:r w:rsidR="00CC1A2F" w:rsidRPr="006B36D6">
              <w:rPr>
                <w:bCs/>
                <w:color w:val="000000"/>
                <w:sz w:val="20"/>
                <w:szCs w:val="20"/>
                <w:lang w:val="en-US" w:eastAsia="nl-BE"/>
              </w:rPr>
              <w:t>tonne</w:t>
            </w:r>
            <w:r w:rsidRPr="006B36D6">
              <w:rPr>
                <w:bCs/>
                <w:color w:val="000000"/>
                <w:sz w:val="20"/>
                <w:szCs w:val="20"/>
                <w:lang w:val="en-US" w:eastAsia="nl-BE"/>
              </w:rPr>
              <w:t>/year)</w:t>
            </w:r>
          </w:p>
        </w:tc>
        <w:tc>
          <w:tcPr>
            <w:tcW w:w="1813" w:type="dxa"/>
            <w:shd w:val="clear" w:color="auto" w:fill="A6A6A6" w:themeFill="background1" w:themeFillShade="A6"/>
            <w:hideMark/>
          </w:tcPr>
          <w:p w14:paraId="57AE0B83" w14:textId="77777777" w:rsidR="00AF1562" w:rsidRPr="006B36D6" w:rsidRDefault="00AF1562" w:rsidP="00CC1A2F">
            <w:pPr>
              <w:jc w:val="left"/>
              <w:rPr>
                <w:bCs/>
                <w:i/>
                <w:iCs/>
                <w:color w:val="000000"/>
                <w:sz w:val="20"/>
                <w:szCs w:val="20"/>
                <w:vertAlign w:val="subscript"/>
                <w:lang w:val="en-US" w:eastAsia="nl-BE"/>
              </w:rPr>
            </w:pPr>
            <w:r w:rsidRPr="006B36D6">
              <w:rPr>
                <w:bCs/>
                <w:color w:val="000000"/>
                <w:sz w:val="20"/>
                <w:szCs w:val="20"/>
                <w:lang w:val="en-US" w:eastAsia="nl-BE"/>
              </w:rPr>
              <w:t>NCV</w:t>
            </w:r>
          </w:p>
          <w:p w14:paraId="4AFC8FB5" w14:textId="77777777" w:rsidR="00AF1562" w:rsidRPr="006B36D6" w:rsidRDefault="00AF1562" w:rsidP="00CC1A2F">
            <w:pPr>
              <w:jc w:val="left"/>
              <w:rPr>
                <w:bCs/>
                <w:color w:val="000000"/>
                <w:sz w:val="20"/>
                <w:szCs w:val="20"/>
                <w:lang w:val="en-US" w:eastAsia="nl-BE"/>
              </w:rPr>
            </w:pPr>
          </w:p>
          <w:p w14:paraId="5621FAE7" w14:textId="77777777" w:rsidR="00AF1562" w:rsidRPr="006B36D6" w:rsidRDefault="00AF1562" w:rsidP="00CC1A2F">
            <w:pPr>
              <w:jc w:val="left"/>
              <w:rPr>
                <w:b w:val="0"/>
                <w:bCs/>
                <w:color w:val="000000"/>
                <w:sz w:val="20"/>
                <w:szCs w:val="20"/>
                <w:lang w:val="en-US" w:eastAsia="nl-BE"/>
              </w:rPr>
            </w:pPr>
            <w:r w:rsidRPr="006B36D6">
              <w:rPr>
                <w:bCs/>
                <w:color w:val="000000"/>
                <w:sz w:val="20"/>
                <w:szCs w:val="20"/>
                <w:lang w:val="en-US" w:eastAsia="nl-BE"/>
              </w:rPr>
              <w:t>(</w:t>
            </w:r>
            <w:r w:rsidR="00CC1A2F" w:rsidRPr="006B36D6">
              <w:rPr>
                <w:sz w:val="20"/>
                <w:szCs w:val="20"/>
              </w:rPr>
              <w:t>TJ/tonne</w:t>
            </w:r>
            <w:r w:rsidRPr="006B36D6">
              <w:rPr>
                <w:bCs/>
                <w:color w:val="000000"/>
                <w:sz w:val="20"/>
                <w:szCs w:val="20"/>
                <w:lang w:val="en-US" w:eastAsia="nl-BE"/>
              </w:rPr>
              <w:t>)</w:t>
            </w:r>
          </w:p>
        </w:tc>
        <w:tc>
          <w:tcPr>
            <w:tcW w:w="3250" w:type="dxa"/>
            <w:shd w:val="clear" w:color="auto" w:fill="A6A6A6" w:themeFill="background1" w:themeFillShade="A6"/>
            <w:hideMark/>
          </w:tcPr>
          <w:p w14:paraId="70A35C30" w14:textId="77777777" w:rsidR="00AF1562" w:rsidRPr="006B36D6" w:rsidRDefault="00AF1562" w:rsidP="00CC1A2F">
            <w:pPr>
              <w:jc w:val="left"/>
              <w:rPr>
                <w:bCs/>
                <w:color w:val="000000"/>
                <w:sz w:val="20"/>
                <w:szCs w:val="20"/>
                <w:lang w:val="en-US" w:eastAsia="nl-BE"/>
              </w:rPr>
            </w:pPr>
            <w:r w:rsidRPr="006B36D6">
              <w:rPr>
                <w:bCs/>
                <w:color w:val="000000"/>
                <w:sz w:val="20"/>
                <w:szCs w:val="20"/>
                <w:lang w:val="en-US" w:eastAsia="nl-BE"/>
              </w:rPr>
              <w:t>Thermal energy demand</w:t>
            </w:r>
          </w:p>
          <w:p w14:paraId="46148956" w14:textId="77777777" w:rsidR="00AF1562" w:rsidRPr="006B36D6" w:rsidRDefault="00AF1562" w:rsidP="00CC1A2F">
            <w:pPr>
              <w:jc w:val="left"/>
              <w:rPr>
                <w:b w:val="0"/>
                <w:bCs/>
                <w:color w:val="000000"/>
                <w:sz w:val="20"/>
                <w:szCs w:val="20"/>
                <w:lang w:val="en-US" w:eastAsia="nl-BE"/>
              </w:rPr>
            </w:pPr>
            <w:r w:rsidRPr="006B36D6">
              <w:rPr>
                <w:bCs/>
                <w:color w:val="000000"/>
                <w:sz w:val="20"/>
                <w:szCs w:val="20"/>
                <w:lang w:val="en-US" w:eastAsia="nl-BE"/>
              </w:rPr>
              <w:t>(TJ/year)</w:t>
            </w:r>
          </w:p>
        </w:tc>
      </w:tr>
      <w:tr w:rsidR="00CC1A2F" w:rsidRPr="006B36D6" w14:paraId="0F284368" w14:textId="77777777" w:rsidTr="00DC78AC">
        <w:trPr>
          <w:trHeight w:val="315"/>
        </w:trPr>
        <w:tc>
          <w:tcPr>
            <w:tcW w:w="2226" w:type="dxa"/>
          </w:tcPr>
          <w:p w14:paraId="29384E45"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Firewood</w:t>
            </w:r>
          </w:p>
        </w:tc>
        <w:tc>
          <w:tcPr>
            <w:tcW w:w="2056" w:type="dxa"/>
          </w:tcPr>
          <w:p w14:paraId="701F88DA" w14:textId="77777777" w:rsidR="00CC1A2F" w:rsidRPr="00B86AEE" w:rsidRDefault="007A423E" w:rsidP="007863F1">
            <w:pPr>
              <w:jc w:val="left"/>
              <w:rPr>
                <w:color w:val="000000"/>
                <w:sz w:val="20"/>
                <w:szCs w:val="20"/>
                <w:lang w:val="en-US" w:eastAsia="nl-BE"/>
              </w:rPr>
            </w:pPr>
            <w:r>
              <w:rPr>
                <w:color w:val="000000"/>
                <w:sz w:val="20"/>
                <w:szCs w:val="20"/>
                <w:lang w:val="en-US" w:eastAsia="nl-BE"/>
              </w:rPr>
              <w:t>1.435</w:t>
            </w:r>
          </w:p>
        </w:tc>
        <w:tc>
          <w:tcPr>
            <w:tcW w:w="1813" w:type="dxa"/>
          </w:tcPr>
          <w:p w14:paraId="04D20098"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0.015</w:t>
            </w:r>
          </w:p>
        </w:tc>
        <w:tc>
          <w:tcPr>
            <w:tcW w:w="3250" w:type="dxa"/>
          </w:tcPr>
          <w:p w14:paraId="076D8231" w14:textId="77777777" w:rsidR="00CC1A2F" w:rsidRPr="006B36D6" w:rsidRDefault="00CC1A2F" w:rsidP="007A423E">
            <w:pPr>
              <w:jc w:val="left"/>
              <w:rPr>
                <w:color w:val="000000"/>
                <w:sz w:val="20"/>
                <w:szCs w:val="20"/>
                <w:lang w:val="en-US" w:eastAsia="nl-BE"/>
              </w:rPr>
            </w:pPr>
            <w:r w:rsidRPr="006B36D6">
              <w:rPr>
                <w:color w:val="000000"/>
                <w:sz w:val="20"/>
                <w:szCs w:val="20"/>
                <w:lang w:val="en-US" w:eastAsia="nl-BE"/>
              </w:rPr>
              <w:t>0.</w:t>
            </w:r>
            <w:r w:rsidR="007A423E">
              <w:rPr>
                <w:color w:val="000000"/>
                <w:sz w:val="20"/>
                <w:szCs w:val="20"/>
                <w:lang w:val="en-US" w:eastAsia="nl-BE"/>
              </w:rPr>
              <w:t>0215</w:t>
            </w:r>
          </w:p>
        </w:tc>
      </w:tr>
      <w:tr w:rsidR="00CC1A2F" w:rsidRPr="006B36D6" w14:paraId="03C9B314" w14:textId="77777777" w:rsidTr="00DC78AC">
        <w:trPr>
          <w:trHeight w:val="315"/>
        </w:trPr>
        <w:tc>
          <w:tcPr>
            <w:tcW w:w="2226" w:type="dxa"/>
          </w:tcPr>
          <w:p w14:paraId="16AEA9B3"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LPG</w:t>
            </w:r>
          </w:p>
        </w:tc>
        <w:tc>
          <w:tcPr>
            <w:tcW w:w="2056" w:type="dxa"/>
          </w:tcPr>
          <w:p w14:paraId="45B1055A" w14:textId="77777777" w:rsidR="00CC1A2F" w:rsidRPr="00B86AEE" w:rsidRDefault="001025EB" w:rsidP="007A423E">
            <w:pPr>
              <w:jc w:val="left"/>
              <w:rPr>
                <w:color w:val="000000"/>
                <w:sz w:val="20"/>
                <w:szCs w:val="20"/>
                <w:lang w:val="en-US" w:eastAsia="nl-BE"/>
              </w:rPr>
            </w:pPr>
            <w:r w:rsidRPr="00B86AEE">
              <w:rPr>
                <w:color w:val="000000"/>
                <w:sz w:val="20"/>
                <w:szCs w:val="20"/>
                <w:lang w:val="en-US" w:eastAsia="nl-BE"/>
              </w:rPr>
              <w:t>0.</w:t>
            </w:r>
            <w:r w:rsidR="007A423E">
              <w:rPr>
                <w:color w:val="000000"/>
                <w:sz w:val="20"/>
                <w:szCs w:val="20"/>
                <w:lang w:val="en-US" w:eastAsia="nl-BE"/>
              </w:rPr>
              <w:t>088</w:t>
            </w:r>
          </w:p>
        </w:tc>
        <w:tc>
          <w:tcPr>
            <w:tcW w:w="1813" w:type="dxa"/>
          </w:tcPr>
          <w:p w14:paraId="332738EB"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0.0473</w:t>
            </w:r>
          </w:p>
        </w:tc>
        <w:tc>
          <w:tcPr>
            <w:tcW w:w="3250" w:type="dxa"/>
          </w:tcPr>
          <w:p w14:paraId="02BF6671" w14:textId="77777777" w:rsidR="00CC1A2F" w:rsidRPr="006B36D6" w:rsidRDefault="002456CE" w:rsidP="007A423E">
            <w:pPr>
              <w:jc w:val="left"/>
              <w:rPr>
                <w:color w:val="000000"/>
                <w:sz w:val="20"/>
                <w:szCs w:val="20"/>
                <w:lang w:val="en-US" w:eastAsia="nl-BE"/>
              </w:rPr>
            </w:pPr>
            <w:r w:rsidRPr="006B36D6">
              <w:rPr>
                <w:color w:val="000000"/>
                <w:sz w:val="20"/>
                <w:szCs w:val="20"/>
                <w:lang w:val="en-US" w:eastAsia="nl-BE"/>
              </w:rPr>
              <w:t>0.</w:t>
            </w:r>
            <w:r w:rsidR="00C23181" w:rsidRPr="006B36D6">
              <w:rPr>
                <w:color w:val="000000"/>
                <w:sz w:val="20"/>
                <w:szCs w:val="20"/>
                <w:lang w:val="en-US" w:eastAsia="nl-BE"/>
              </w:rPr>
              <w:t>00</w:t>
            </w:r>
            <w:r w:rsidR="007A423E">
              <w:rPr>
                <w:color w:val="000000"/>
                <w:sz w:val="20"/>
                <w:szCs w:val="20"/>
                <w:lang w:val="en-US" w:eastAsia="nl-BE"/>
              </w:rPr>
              <w:t>42</w:t>
            </w:r>
          </w:p>
        </w:tc>
      </w:tr>
      <w:tr w:rsidR="00CC1A2F" w:rsidRPr="006B36D6" w14:paraId="345B791A" w14:textId="77777777" w:rsidTr="00DC78AC">
        <w:trPr>
          <w:trHeight w:val="315"/>
        </w:trPr>
        <w:tc>
          <w:tcPr>
            <w:tcW w:w="2226" w:type="dxa"/>
          </w:tcPr>
          <w:p w14:paraId="6BE7B851"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Kerosene</w:t>
            </w:r>
          </w:p>
        </w:tc>
        <w:tc>
          <w:tcPr>
            <w:tcW w:w="2056" w:type="dxa"/>
          </w:tcPr>
          <w:p w14:paraId="3396F926" w14:textId="77777777" w:rsidR="00CC1A2F" w:rsidRPr="003442EC" w:rsidRDefault="00CC1A2F" w:rsidP="00CC1A2F">
            <w:pPr>
              <w:jc w:val="left"/>
              <w:rPr>
                <w:color w:val="000000"/>
                <w:sz w:val="20"/>
                <w:szCs w:val="20"/>
                <w:highlight w:val="cyan"/>
                <w:lang w:val="en-US" w:eastAsia="nl-BE"/>
              </w:rPr>
            </w:pPr>
            <w:r w:rsidRPr="00C76863">
              <w:rPr>
                <w:color w:val="000000"/>
                <w:sz w:val="20"/>
                <w:szCs w:val="20"/>
                <w:lang w:val="en-US" w:eastAsia="nl-BE"/>
              </w:rPr>
              <w:t>0.0</w:t>
            </w:r>
          </w:p>
        </w:tc>
        <w:tc>
          <w:tcPr>
            <w:tcW w:w="1813" w:type="dxa"/>
          </w:tcPr>
          <w:p w14:paraId="41E0E991"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0.0438</w:t>
            </w:r>
          </w:p>
        </w:tc>
        <w:tc>
          <w:tcPr>
            <w:tcW w:w="3250" w:type="dxa"/>
          </w:tcPr>
          <w:p w14:paraId="6C6D3371" w14:textId="77777777" w:rsidR="00CC1A2F" w:rsidRPr="006B36D6" w:rsidRDefault="00CC1A2F" w:rsidP="00CC1A2F">
            <w:pPr>
              <w:jc w:val="left"/>
              <w:rPr>
                <w:color w:val="000000"/>
                <w:sz w:val="20"/>
                <w:szCs w:val="20"/>
                <w:lang w:val="en-US" w:eastAsia="nl-BE"/>
              </w:rPr>
            </w:pPr>
            <w:r w:rsidRPr="006B36D6">
              <w:rPr>
                <w:color w:val="000000"/>
                <w:sz w:val="20"/>
                <w:szCs w:val="20"/>
                <w:lang w:val="en-US" w:eastAsia="nl-BE"/>
              </w:rPr>
              <w:t>0</w:t>
            </w:r>
          </w:p>
        </w:tc>
      </w:tr>
    </w:tbl>
    <w:p w14:paraId="3441A872" w14:textId="77777777" w:rsidR="00AF1562" w:rsidRPr="006B36D6" w:rsidRDefault="00AF1562" w:rsidP="00AF1562">
      <w:pPr>
        <w:rPr>
          <w:szCs w:val="22"/>
          <w:lang w:val="en-US"/>
        </w:rPr>
      </w:pPr>
    </w:p>
    <w:p w14:paraId="55E7FAA0" w14:textId="77777777" w:rsidR="00AF1562" w:rsidRPr="006B36D6" w:rsidRDefault="00AF1562" w:rsidP="00AF1562">
      <w:pPr>
        <w:rPr>
          <w:bCs/>
          <w:szCs w:val="22"/>
          <w:lang w:val="en-US"/>
        </w:rPr>
      </w:pPr>
      <w:r w:rsidRPr="006B36D6">
        <w:rPr>
          <w:bCs/>
          <w:szCs w:val="22"/>
          <w:lang w:val="en-US"/>
        </w:rPr>
        <w:t>In absence of national relevant emission factors the default emission factors from the IPCC 2006 Guidelines for National Greenhouse Gas Inventories, volume 2: Energy, Chapter 1 are used, see the next table.</w:t>
      </w:r>
    </w:p>
    <w:p w14:paraId="3F86A477" w14:textId="77777777" w:rsidR="00AF1562" w:rsidRPr="006B36D6" w:rsidRDefault="00AF1562" w:rsidP="00AF1562">
      <w:pPr>
        <w:rPr>
          <w:bCs/>
          <w:szCs w:val="22"/>
          <w:lang w:val="en-US"/>
        </w:rPr>
      </w:pPr>
    </w:p>
    <w:p w14:paraId="2B6048FE" w14:textId="3467917B"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19</w:t>
      </w:r>
      <w:r w:rsidR="0014520D" w:rsidRPr="006B36D6">
        <w:fldChar w:fldCharType="end"/>
      </w:r>
      <w:r w:rsidRPr="006B36D6">
        <w:t xml:space="preserve">: </w:t>
      </w:r>
      <w:r w:rsidRPr="006B36D6">
        <w:rPr>
          <w:lang w:val="en-US"/>
        </w:rPr>
        <w:t>CO</w:t>
      </w:r>
      <w:r w:rsidRPr="006B36D6">
        <w:rPr>
          <w:vertAlign w:val="subscript"/>
          <w:lang w:val="en-US"/>
        </w:rPr>
        <w:t>2</w:t>
      </w:r>
      <w:r w:rsidRPr="006B36D6">
        <w:rPr>
          <w:lang w:val="en-US"/>
        </w:rPr>
        <w:t xml:space="preserve"> emission factors</w:t>
      </w:r>
    </w:p>
    <w:tbl>
      <w:tblPr>
        <w:tblStyle w:val="TableGrid"/>
        <w:tblW w:w="4698" w:type="dxa"/>
        <w:tblLook w:val="04A0" w:firstRow="1" w:lastRow="0" w:firstColumn="1" w:lastColumn="0" w:noHBand="0" w:noVBand="1"/>
      </w:tblPr>
      <w:tblGrid>
        <w:gridCol w:w="1869"/>
        <w:gridCol w:w="2829"/>
      </w:tblGrid>
      <w:tr w:rsidR="00CC1A2F" w:rsidRPr="006B36D6" w14:paraId="6BC9C48B" w14:textId="77777777" w:rsidTr="002A47E4">
        <w:trPr>
          <w:cnfStyle w:val="100000000000" w:firstRow="1" w:lastRow="0" w:firstColumn="0" w:lastColumn="0" w:oddVBand="0" w:evenVBand="0" w:oddHBand="0" w:evenHBand="0" w:firstRowFirstColumn="0" w:firstRowLastColumn="0" w:lastRowFirstColumn="0" w:lastRowLastColumn="0"/>
          <w:trHeight w:val="345"/>
        </w:trPr>
        <w:tc>
          <w:tcPr>
            <w:tcW w:w="1869" w:type="dxa"/>
            <w:shd w:val="clear" w:color="auto" w:fill="A6A6A6" w:themeFill="background1" w:themeFillShade="A6"/>
            <w:hideMark/>
          </w:tcPr>
          <w:p w14:paraId="27DCF0FF" w14:textId="77777777" w:rsidR="00CC1A2F" w:rsidRPr="006B36D6" w:rsidRDefault="00CC1A2F" w:rsidP="002C7550">
            <w:pPr>
              <w:rPr>
                <w:bCs/>
                <w:color w:val="000000"/>
                <w:sz w:val="20"/>
                <w:szCs w:val="20"/>
                <w:lang w:val="en-US" w:eastAsia="nl-BE"/>
              </w:rPr>
            </w:pPr>
            <w:r w:rsidRPr="006B36D6">
              <w:rPr>
                <w:bCs/>
                <w:color w:val="000000"/>
                <w:sz w:val="20"/>
                <w:szCs w:val="20"/>
                <w:lang w:val="en-US" w:eastAsia="nl-BE"/>
              </w:rPr>
              <w:t xml:space="preserve">Fuel </w:t>
            </w:r>
            <w:r w:rsidRPr="006B36D6">
              <w:rPr>
                <w:bCs/>
                <w:i/>
                <w:iCs/>
                <w:color w:val="000000"/>
                <w:sz w:val="20"/>
                <w:szCs w:val="20"/>
                <w:lang w:val="en-US" w:eastAsia="nl-BE"/>
              </w:rPr>
              <w:t>i</w:t>
            </w:r>
          </w:p>
        </w:tc>
        <w:tc>
          <w:tcPr>
            <w:tcW w:w="2829" w:type="dxa"/>
            <w:shd w:val="clear" w:color="auto" w:fill="A6A6A6" w:themeFill="background1" w:themeFillShade="A6"/>
            <w:hideMark/>
          </w:tcPr>
          <w:p w14:paraId="07D75AF9" w14:textId="30657652" w:rsidR="00CC1A2F" w:rsidRPr="006B36D6" w:rsidRDefault="00CC1A2F" w:rsidP="002A47E4">
            <w:pPr>
              <w:rPr>
                <w:bCs/>
                <w:color w:val="000000"/>
                <w:sz w:val="20"/>
                <w:szCs w:val="20"/>
                <w:lang w:val="en-US" w:eastAsia="nl-BE"/>
              </w:rPr>
            </w:pPr>
            <w:r w:rsidRPr="006B36D6">
              <w:rPr>
                <w:bCs/>
                <w:color w:val="000000"/>
                <w:sz w:val="20"/>
                <w:szCs w:val="20"/>
                <w:lang w:val="en-US" w:eastAsia="nl-BE"/>
              </w:rPr>
              <w:t>EF</w:t>
            </w:r>
            <w:r w:rsidRPr="006B36D6">
              <w:rPr>
                <w:bCs/>
                <w:color w:val="000000"/>
                <w:sz w:val="20"/>
                <w:szCs w:val="20"/>
                <w:lang w:val="en-US" w:eastAsia="nl-BE"/>
              </w:rPr>
              <w:softHyphen/>
            </w:r>
            <w:r w:rsidRPr="006B36D6">
              <w:rPr>
                <w:bCs/>
                <w:color w:val="000000"/>
                <w:sz w:val="20"/>
                <w:szCs w:val="20"/>
                <w:vertAlign w:val="subscript"/>
                <w:lang w:val="en-US" w:eastAsia="nl-BE"/>
              </w:rPr>
              <w:t>CO2,</w:t>
            </w:r>
            <w:r w:rsidRPr="006B36D6">
              <w:rPr>
                <w:bCs/>
                <w:color w:val="000000"/>
                <w:sz w:val="20"/>
                <w:szCs w:val="20"/>
                <w:lang w:val="en-US" w:eastAsia="nl-BE"/>
              </w:rPr>
              <w:t xml:space="preserve"> (tonne/TJ)</w:t>
            </w:r>
          </w:p>
        </w:tc>
      </w:tr>
      <w:tr w:rsidR="00EC04E8" w:rsidRPr="006B36D6" w14:paraId="326178AE" w14:textId="77777777" w:rsidTr="002A47E4">
        <w:trPr>
          <w:trHeight w:val="315"/>
        </w:trPr>
        <w:tc>
          <w:tcPr>
            <w:tcW w:w="1869" w:type="dxa"/>
          </w:tcPr>
          <w:p w14:paraId="3685EA47" w14:textId="77777777" w:rsidR="00EC04E8" w:rsidRPr="006B36D6" w:rsidRDefault="00EC04E8" w:rsidP="002C7550">
            <w:pPr>
              <w:rPr>
                <w:color w:val="000000"/>
                <w:sz w:val="20"/>
                <w:szCs w:val="20"/>
                <w:lang w:val="en-US" w:eastAsia="nl-BE"/>
              </w:rPr>
            </w:pPr>
            <w:r w:rsidRPr="006B36D6">
              <w:rPr>
                <w:color w:val="000000"/>
                <w:sz w:val="20"/>
                <w:szCs w:val="20"/>
                <w:lang w:val="en-US" w:eastAsia="nl-BE"/>
              </w:rPr>
              <w:t>Firewood</w:t>
            </w:r>
          </w:p>
        </w:tc>
        <w:tc>
          <w:tcPr>
            <w:tcW w:w="2829" w:type="dxa"/>
          </w:tcPr>
          <w:p w14:paraId="4A798148" w14:textId="77777777" w:rsidR="00EC04E8" w:rsidRPr="006B36D6" w:rsidRDefault="00EC04E8" w:rsidP="002A47E4">
            <w:pPr>
              <w:jc w:val="left"/>
              <w:rPr>
                <w:color w:val="000000"/>
                <w:sz w:val="20"/>
                <w:szCs w:val="20"/>
                <w:lang w:val="en-US" w:eastAsia="nl-BE"/>
              </w:rPr>
            </w:pPr>
            <w:r w:rsidRPr="006B36D6">
              <w:rPr>
                <w:color w:val="000000"/>
                <w:sz w:val="20"/>
                <w:szCs w:val="20"/>
                <w:lang w:val="en-US" w:eastAsia="nl-BE"/>
              </w:rPr>
              <w:t>112.00</w:t>
            </w:r>
          </w:p>
        </w:tc>
      </w:tr>
      <w:tr w:rsidR="00EC04E8" w:rsidRPr="006B36D6" w14:paraId="56F23213" w14:textId="77777777" w:rsidTr="002A47E4">
        <w:trPr>
          <w:trHeight w:val="315"/>
        </w:trPr>
        <w:tc>
          <w:tcPr>
            <w:tcW w:w="1869" w:type="dxa"/>
          </w:tcPr>
          <w:p w14:paraId="605F76A9" w14:textId="77777777" w:rsidR="00EC04E8" w:rsidRPr="006B36D6" w:rsidRDefault="00EC04E8" w:rsidP="002C7550">
            <w:pPr>
              <w:rPr>
                <w:color w:val="000000"/>
                <w:sz w:val="20"/>
                <w:szCs w:val="20"/>
                <w:lang w:val="en-US" w:eastAsia="nl-BE"/>
              </w:rPr>
            </w:pPr>
            <w:r w:rsidRPr="006B36D6">
              <w:rPr>
                <w:color w:val="000000"/>
                <w:sz w:val="20"/>
                <w:szCs w:val="20"/>
                <w:lang w:val="en-US" w:eastAsia="nl-BE"/>
              </w:rPr>
              <w:t>LPG</w:t>
            </w:r>
          </w:p>
        </w:tc>
        <w:tc>
          <w:tcPr>
            <w:tcW w:w="2829" w:type="dxa"/>
          </w:tcPr>
          <w:p w14:paraId="49582E3A" w14:textId="77777777" w:rsidR="00EC04E8" w:rsidRPr="006B36D6" w:rsidRDefault="00EC04E8" w:rsidP="002A47E4">
            <w:pPr>
              <w:jc w:val="left"/>
              <w:rPr>
                <w:color w:val="000000"/>
                <w:sz w:val="20"/>
                <w:szCs w:val="20"/>
                <w:lang w:val="en-US" w:eastAsia="nl-BE"/>
              </w:rPr>
            </w:pPr>
            <w:r w:rsidRPr="006B36D6">
              <w:rPr>
                <w:color w:val="000000"/>
                <w:sz w:val="20"/>
                <w:szCs w:val="20"/>
                <w:lang w:val="en-US" w:eastAsia="nl-BE"/>
              </w:rPr>
              <w:t>63.1</w:t>
            </w:r>
          </w:p>
        </w:tc>
      </w:tr>
      <w:tr w:rsidR="00EC04E8" w:rsidRPr="006B36D6" w14:paraId="2AA38001" w14:textId="77777777" w:rsidTr="002A47E4">
        <w:trPr>
          <w:trHeight w:val="315"/>
        </w:trPr>
        <w:tc>
          <w:tcPr>
            <w:tcW w:w="1869" w:type="dxa"/>
          </w:tcPr>
          <w:p w14:paraId="2477D5ED" w14:textId="77777777" w:rsidR="00EC04E8" w:rsidRPr="006B36D6" w:rsidRDefault="00EC04E8" w:rsidP="002C7550">
            <w:pPr>
              <w:rPr>
                <w:color w:val="000000"/>
                <w:sz w:val="20"/>
                <w:szCs w:val="20"/>
                <w:lang w:val="en-US" w:eastAsia="nl-BE"/>
              </w:rPr>
            </w:pPr>
            <w:r w:rsidRPr="006B36D6">
              <w:rPr>
                <w:color w:val="000000"/>
                <w:sz w:val="20"/>
                <w:szCs w:val="20"/>
                <w:lang w:val="en-US" w:eastAsia="nl-BE"/>
              </w:rPr>
              <w:t>Kerosene</w:t>
            </w:r>
          </w:p>
        </w:tc>
        <w:tc>
          <w:tcPr>
            <w:tcW w:w="2829" w:type="dxa"/>
          </w:tcPr>
          <w:p w14:paraId="2456A277" w14:textId="77777777" w:rsidR="00EC04E8" w:rsidRPr="006B36D6" w:rsidRDefault="00EC04E8" w:rsidP="002A47E4">
            <w:pPr>
              <w:jc w:val="left"/>
              <w:rPr>
                <w:color w:val="000000"/>
                <w:sz w:val="20"/>
                <w:szCs w:val="20"/>
                <w:lang w:val="en-US" w:eastAsia="nl-BE"/>
              </w:rPr>
            </w:pPr>
            <w:r w:rsidRPr="006B36D6">
              <w:rPr>
                <w:color w:val="000000"/>
                <w:sz w:val="20"/>
                <w:szCs w:val="20"/>
                <w:lang w:val="en-US" w:eastAsia="nl-BE"/>
              </w:rPr>
              <w:t>71.6</w:t>
            </w:r>
          </w:p>
        </w:tc>
      </w:tr>
    </w:tbl>
    <w:p w14:paraId="5D7278DC" w14:textId="77777777" w:rsidR="00AF1562" w:rsidRPr="006B36D6" w:rsidRDefault="00AF1562" w:rsidP="00AF1562">
      <w:pPr>
        <w:rPr>
          <w:b/>
          <w:szCs w:val="22"/>
          <w:u w:val="single"/>
          <w:lang w:val="en-US"/>
        </w:rPr>
      </w:pPr>
    </w:p>
    <w:p w14:paraId="0B93693D" w14:textId="77777777" w:rsidR="00AF1562" w:rsidRPr="006B36D6" w:rsidRDefault="00AF1562" w:rsidP="00AF1562">
      <w:pPr>
        <w:rPr>
          <w:szCs w:val="22"/>
          <w:lang w:val="en-US"/>
        </w:rPr>
      </w:pPr>
      <w:r w:rsidRPr="006B36D6">
        <w:rPr>
          <w:szCs w:val="22"/>
          <w:lang w:val="en-US"/>
        </w:rPr>
        <w:t xml:space="preserve">The </w:t>
      </w:r>
      <w:r w:rsidRPr="006B36D6">
        <w:rPr>
          <w:rFonts w:cs="TimesNewRomanPSMT"/>
          <w:lang w:val="en-US"/>
        </w:rPr>
        <w:t>f</w:t>
      </w:r>
      <w:r w:rsidR="002C7550" w:rsidRPr="006B36D6">
        <w:rPr>
          <w:rFonts w:cs="TimesNewRomanPSMT"/>
          <w:vertAlign w:val="subscript"/>
          <w:lang w:val="en-US"/>
        </w:rPr>
        <w:t xml:space="preserve">NRB </w:t>
      </w:r>
      <w:r w:rsidR="002C7550" w:rsidRPr="006B36D6">
        <w:rPr>
          <w:szCs w:val="22"/>
          <w:lang w:val="en-US"/>
        </w:rPr>
        <w:t>i</w:t>
      </w:r>
      <w:r w:rsidRPr="006B36D6">
        <w:rPr>
          <w:szCs w:val="22"/>
          <w:lang w:val="en-US"/>
        </w:rPr>
        <w:t xml:space="preserve">s estimated to be </w:t>
      </w:r>
      <w:r w:rsidR="00B60B1C" w:rsidRPr="006B36D6">
        <w:rPr>
          <w:szCs w:val="22"/>
          <w:lang w:val="en-US"/>
        </w:rPr>
        <w:t>64.8</w:t>
      </w:r>
      <w:r w:rsidR="002C7550" w:rsidRPr="006B36D6">
        <w:rPr>
          <w:szCs w:val="22"/>
          <w:lang w:val="en-US"/>
        </w:rPr>
        <w:t xml:space="preserve">%, </w:t>
      </w:r>
      <w:r w:rsidR="003420BF" w:rsidRPr="006B36D6">
        <w:rPr>
          <w:szCs w:val="22"/>
          <w:lang w:val="en-US"/>
        </w:rPr>
        <w:t>as per</w:t>
      </w:r>
      <w:r w:rsidR="002C7550" w:rsidRPr="006B36D6">
        <w:rPr>
          <w:szCs w:val="22"/>
          <w:lang w:val="en-US"/>
        </w:rPr>
        <w:t xml:space="preserve"> registered</w:t>
      </w:r>
      <w:r w:rsidRPr="006B36D6">
        <w:rPr>
          <w:szCs w:val="22"/>
          <w:lang w:val="en-US"/>
        </w:rPr>
        <w:t xml:space="preserve"> PDD. The </w:t>
      </w:r>
      <w:r w:rsidRPr="006B36D6">
        <w:rPr>
          <w:rFonts w:cs="TimesNewRomanPSMT"/>
          <w:lang w:val="en-US"/>
        </w:rPr>
        <w:t>f</w:t>
      </w:r>
      <w:r w:rsidR="002C7550" w:rsidRPr="006B36D6">
        <w:rPr>
          <w:rFonts w:cs="TimesNewRomanPSMT"/>
          <w:vertAlign w:val="subscript"/>
          <w:lang w:val="en-US"/>
        </w:rPr>
        <w:t>NRB</w:t>
      </w:r>
      <w:r w:rsidRPr="006B36D6">
        <w:rPr>
          <w:rFonts w:cs="TimesNewRomanPSMT"/>
          <w:vertAlign w:val="subscript"/>
          <w:lang w:val="en-US"/>
        </w:rPr>
        <w:t xml:space="preserve"> </w:t>
      </w:r>
      <w:r w:rsidRPr="006B36D6">
        <w:rPr>
          <w:szCs w:val="22"/>
          <w:lang w:val="en-US"/>
        </w:rPr>
        <w:t>value is applicable to CO</w:t>
      </w:r>
      <w:r w:rsidRPr="006B36D6">
        <w:rPr>
          <w:szCs w:val="22"/>
          <w:vertAlign w:val="subscript"/>
          <w:lang w:val="en-US"/>
        </w:rPr>
        <w:t>2</w:t>
      </w:r>
      <w:r w:rsidR="002C7550" w:rsidRPr="006B36D6">
        <w:rPr>
          <w:szCs w:val="22"/>
          <w:lang w:val="en-US"/>
        </w:rPr>
        <w:t xml:space="preserve"> emissions from firewood </w:t>
      </w:r>
      <w:r w:rsidRPr="006B36D6">
        <w:rPr>
          <w:szCs w:val="22"/>
          <w:lang w:val="en-US"/>
        </w:rPr>
        <w:t xml:space="preserve">and charcoal consumption and production. Methane and nitrous oxide emission </w:t>
      </w:r>
      <w:r w:rsidR="00B60B1C" w:rsidRPr="006B36D6">
        <w:rPr>
          <w:szCs w:val="22"/>
          <w:lang w:val="en-US"/>
        </w:rPr>
        <w:t xml:space="preserve">are not included in the emission reduction calculation for conservativeness. </w:t>
      </w:r>
      <w:r w:rsidRPr="006B36D6">
        <w:rPr>
          <w:szCs w:val="22"/>
          <w:lang w:val="en-US"/>
        </w:rPr>
        <w:t xml:space="preserve">The calculated ex-post baseline emissions </w:t>
      </w:r>
      <w:r w:rsidR="002C7550" w:rsidRPr="006B36D6">
        <w:rPr>
          <w:szCs w:val="22"/>
          <w:lang w:val="en-US"/>
        </w:rPr>
        <w:t>are shown in next table:</w:t>
      </w:r>
    </w:p>
    <w:p w14:paraId="3139106B" w14:textId="77777777" w:rsidR="00AF1562" w:rsidRPr="006B36D6" w:rsidRDefault="00AF1562" w:rsidP="00AF1562">
      <w:pPr>
        <w:rPr>
          <w:b/>
          <w:bCs/>
          <w:color w:val="000000" w:themeColor="text1"/>
          <w:sz w:val="20"/>
          <w:szCs w:val="18"/>
          <w:lang w:val="en-US"/>
        </w:rPr>
      </w:pPr>
    </w:p>
    <w:p w14:paraId="7537A8BE" w14:textId="0444E797" w:rsidR="00343A9B" w:rsidRPr="006B36D6" w:rsidRDefault="00343A9B" w:rsidP="00343A9B">
      <w:pPr>
        <w:pStyle w:val="Caption"/>
        <w:jc w:val="left"/>
        <w:rPr>
          <w:color w:val="000000" w:themeColor="text1"/>
          <w:sz w:val="20"/>
          <w:lang w:val="en-US"/>
        </w:rPr>
      </w:pPr>
      <w:r w:rsidRPr="006B36D6">
        <w:lastRenderedPageBreak/>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20</w:t>
      </w:r>
      <w:r w:rsidR="0014520D" w:rsidRPr="006B36D6">
        <w:fldChar w:fldCharType="end"/>
      </w:r>
      <w:r w:rsidRPr="006B36D6">
        <w:t xml:space="preserve">: </w:t>
      </w:r>
      <w:r w:rsidRPr="006B36D6">
        <w:rPr>
          <w:lang w:val="en-US"/>
        </w:rPr>
        <w:t>Ex-post baseline emission of each fuel and total from thermal energy use</w:t>
      </w:r>
      <w:r w:rsidR="00B37C91" w:rsidRPr="006B36D6">
        <w:rPr>
          <w:rStyle w:val="FootnoteReference"/>
          <w:lang w:val="en-US"/>
        </w:rPr>
        <w:footnoteReference w:id="40"/>
      </w:r>
    </w:p>
    <w:tbl>
      <w:tblPr>
        <w:tblStyle w:val="TableGrid"/>
        <w:tblW w:w="3158" w:type="pct"/>
        <w:tblLook w:val="04A0" w:firstRow="1" w:lastRow="0" w:firstColumn="1" w:lastColumn="0" w:noHBand="0" w:noVBand="1"/>
      </w:tblPr>
      <w:tblGrid>
        <w:gridCol w:w="1973"/>
        <w:gridCol w:w="3920"/>
      </w:tblGrid>
      <w:tr w:rsidR="00EC04E8" w:rsidRPr="006B36D6" w14:paraId="7A2DD4F7" w14:textId="77777777" w:rsidTr="002A47E4">
        <w:trPr>
          <w:cnfStyle w:val="100000000000" w:firstRow="1" w:lastRow="0" w:firstColumn="0" w:lastColumn="0" w:oddVBand="0" w:evenVBand="0" w:oddHBand="0" w:evenHBand="0" w:firstRowFirstColumn="0" w:firstRowLastColumn="0" w:lastRowFirstColumn="0" w:lastRowLastColumn="0"/>
          <w:trHeight w:val="1140"/>
        </w:trPr>
        <w:tc>
          <w:tcPr>
            <w:tcW w:w="1674" w:type="pct"/>
            <w:shd w:val="clear" w:color="auto" w:fill="A6A6A6" w:themeFill="background1" w:themeFillShade="A6"/>
            <w:hideMark/>
          </w:tcPr>
          <w:p w14:paraId="735172FD" w14:textId="77777777" w:rsidR="00EC04E8" w:rsidRPr="006B36D6" w:rsidRDefault="00EC04E8" w:rsidP="00EC04E8">
            <w:pPr>
              <w:rPr>
                <w:bCs/>
                <w:color w:val="000000"/>
                <w:sz w:val="20"/>
                <w:szCs w:val="20"/>
                <w:lang w:val="en-US"/>
              </w:rPr>
            </w:pPr>
            <w:r w:rsidRPr="006B36D6">
              <w:rPr>
                <w:bCs/>
                <w:color w:val="000000"/>
                <w:sz w:val="20"/>
                <w:szCs w:val="20"/>
                <w:lang w:val="en-US"/>
              </w:rPr>
              <w:t xml:space="preserve">Fuel </w:t>
            </w:r>
          </w:p>
        </w:tc>
        <w:tc>
          <w:tcPr>
            <w:tcW w:w="3326" w:type="pct"/>
            <w:shd w:val="clear" w:color="auto" w:fill="A6A6A6" w:themeFill="background1" w:themeFillShade="A6"/>
            <w:hideMark/>
          </w:tcPr>
          <w:p w14:paraId="41411E22" w14:textId="3F78FC29" w:rsidR="00EC04E8" w:rsidRPr="003834E4" w:rsidRDefault="00EC04E8" w:rsidP="002A47E4">
            <w:pPr>
              <w:jc w:val="left"/>
              <w:rPr>
                <w:bCs/>
                <w:color w:val="000000"/>
                <w:sz w:val="20"/>
                <w:szCs w:val="20"/>
                <w:lang w:val="en-US"/>
              </w:rPr>
            </w:pPr>
            <w:r w:rsidRPr="003834E4">
              <w:rPr>
                <w:bCs/>
                <w:color w:val="000000"/>
                <w:sz w:val="20"/>
                <w:szCs w:val="20"/>
                <w:lang w:val="en-US"/>
              </w:rPr>
              <w:t>Baseline emissions from CO</w:t>
            </w:r>
            <w:r w:rsidRPr="003834E4">
              <w:rPr>
                <w:bCs/>
                <w:color w:val="000000"/>
                <w:sz w:val="20"/>
                <w:szCs w:val="20"/>
                <w:vertAlign w:val="subscript"/>
                <w:lang w:val="en-US"/>
              </w:rPr>
              <w:t>2</w:t>
            </w:r>
            <w:r w:rsidRPr="003834E4">
              <w:rPr>
                <w:bCs/>
                <w:color w:val="000000"/>
                <w:sz w:val="20"/>
                <w:szCs w:val="20"/>
                <w:lang w:val="en-US"/>
              </w:rPr>
              <w:t xml:space="preserve"> (tCO</w:t>
            </w:r>
            <w:r w:rsidRPr="003834E4">
              <w:rPr>
                <w:bCs/>
                <w:color w:val="000000"/>
                <w:sz w:val="20"/>
                <w:szCs w:val="20"/>
                <w:vertAlign w:val="subscript"/>
                <w:lang w:val="en-US"/>
              </w:rPr>
              <w:t>2</w:t>
            </w:r>
            <w:r w:rsidRPr="003834E4">
              <w:rPr>
                <w:bCs/>
                <w:color w:val="000000"/>
                <w:sz w:val="20"/>
                <w:szCs w:val="20"/>
                <w:lang w:val="en-US"/>
              </w:rPr>
              <w:t>e/yr)</w:t>
            </w:r>
          </w:p>
        </w:tc>
      </w:tr>
      <w:tr w:rsidR="00EC04E8" w:rsidRPr="006B36D6" w14:paraId="788D23B5" w14:textId="77777777" w:rsidTr="002A47E4">
        <w:trPr>
          <w:trHeight w:val="300"/>
        </w:trPr>
        <w:tc>
          <w:tcPr>
            <w:tcW w:w="1674" w:type="pct"/>
          </w:tcPr>
          <w:p w14:paraId="4B500709" w14:textId="77777777" w:rsidR="00EC04E8" w:rsidRPr="006B36D6" w:rsidRDefault="00EC04E8" w:rsidP="002C7550">
            <w:pPr>
              <w:rPr>
                <w:color w:val="000000"/>
                <w:sz w:val="20"/>
                <w:szCs w:val="20"/>
                <w:lang w:val="en-US"/>
              </w:rPr>
            </w:pPr>
            <w:r w:rsidRPr="006B36D6">
              <w:rPr>
                <w:color w:val="000000"/>
                <w:sz w:val="20"/>
                <w:szCs w:val="20"/>
                <w:lang w:val="en-US" w:eastAsia="nl-BE"/>
              </w:rPr>
              <w:t>Firewood</w:t>
            </w:r>
          </w:p>
        </w:tc>
        <w:tc>
          <w:tcPr>
            <w:tcW w:w="3326" w:type="pct"/>
          </w:tcPr>
          <w:p w14:paraId="582AAF1F" w14:textId="77777777" w:rsidR="00EC04E8" w:rsidRPr="003834E4" w:rsidRDefault="00C23181" w:rsidP="002A47E4">
            <w:pPr>
              <w:jc w:val="left"/>
              <w:rPr>
                <w:color w:val="000000"/>
                <w:sz w:val="20"/>
                <w:szCs w:val="20"/>
                <w:lang w:val="en-US"/>
              </w:rPr>
            </w:pPr>
            <w:r w:rsidRPr="003834E4">
              <w:rPr>
                <w:color w:val="000000"/>
                <w:sz w:val="20"/>
                <w:szCs w:val="20"/>
                <w:lang w:val="en-US"/>
              </w:rPr>
              <w:t>1.</w:t>
            </w:r>
            <w:r w:rsidR="003834E4" w:rsidRPr="003834E4">
              <w:rPr>
                <w:color w:val="000000"/>
                <w:sz w:val="20"/>
                <w:szCs w:val="20"/>
                <w:lang w:val="en-US"/>
              </w:rPr>
              <w:t>562</w:t>
            </w:r>
          </w:p>
        </w:tc>
      </w:tr>
      <w:tr w:rsidR="00EC04E8" w:rsidRPr="006B36D6" w14:paraId="119165A2" w14:textId="77777777" w:rsidTr="002A47E4">
        <w:trPr>
          <w:trHeight w:val="300"/>
        </w:trPr>
        <w:tc>
          <w:tcPr>
            <w:tcW w:w="1674" w:type="pct"/>
          </w:tcPr>
          <w:p w14:paraId="599FC2B9" w14:textId="77777777" w:rsidR="00EC04E8" w:rsidRPr="006B36D6" w:rsidRDefault="00EC04E8" w:rsidP="002C7550">
            <w:pPr>
              <w:rPr>
                <w:color w:val="000000"/>
                <w:sz w:val="20"/>
                <w:szCs w:val="20"/>
                <w:lang w:val="en-US"/>
              </w:rPr>
            </w:pPr>
            <w:r w:rsidRPr="006B36D6">
              <w:rPr>
                <w:color w:val="000000"/>
                <w:sz w:val="20"/>
                <w:szCs w:val="20"/>
                <w:lang w:val="en-US" w:eastAsia="nl-BE"/>
              </w:rPr>
              <w:t>LPG</w:t>
            </w:r>
          </w:p>
        </w:tc>
        <w:tc>
          <w:tcPr>
            <w:tcW w:w="3326" w:type="pct"/>
          </w:tcPr>
          <w:p w14:paraId="60FE29AB" w14:textId="77777777" w:rsidR="00EC04E8" w:rsidRPr="003834E4" w:rsidRDefault="00B37C91" w:rsidP="002A47E4">
            <w:pPr>
              <w:jc w:val="left"/>
              <w:rPr>
                <w:color w:val="000000"/>
                <w:sz w:val="20"/>
                <w:szCs w:val="20"/>
                <w:lang w:val="en-US"/>
              </w:rPr>
            </w:pPr>
            <w:r w:rsidRPr="003834E4">
              <w:rPr>
                <w:color w:val="000000"/>
                <w:sz w:val="20"/>
                <w:szCs w:val="20"/>
                <w:lang w:val="en-US"/>
              </w:rPr>
              <w:t>0.</w:t>
            </w:r>
            <w:r w:rsidR="003834E4" w:rsidRPr="003834E4">
              <w:rPr>
                <w:color w:val="000000"/>
                <w:sz w:val="20"/>
                <w:szCs w:val="20"/>
                <w:lang w:val="en-US"/>
              </w:rPr>
              <w:t>263</w:t>
            </w:r>
          </w:p>
        </w:tc>
      </w:tr>
      <w:tr w:rsidR="00EC04E8" w:rsidRPr="006B36D6" w14:paraId="327E2874" w14:textId="77777777" w:rsidTr="002A47E4">
        <w:trPr>
          <w:trHeight w:val="300"/>
        </w:trPr>
        <w:tc>
          <w:tcPr>
            <w:tcW w:w="1674" w:type="pct"/>
          </w:tcPr>
          <w:p w14:paraId="11F4A988" w14:textId="77777777" w:rsidR="00EC04E8" w:rsidRPr="006B36D6" w:rsidRDefault="00EC04E8" w:rsidP="002C7550">
            <w:pPr>
              <w:rPr>
                <w:color w:val="000000"/>
                <w:sz w:val="20"/>
                <w:szCs w:val="20"/>
                <w:lang w:val="en-US"/>
              </w:rPr>
            </w:pPr>
            <w:r w:rsidRPr="006B36D6">
              <w:rPr>
                <w:color w:val="000000"/>
                <w:sz w:val="20"/>
                <w:szCs w:val="20"/>
                <w:lang w:val="en-US" w:eastAsia="nl-BE"/>
              </w:rPr>
              <w:t>Kerosene</w:t>
            </w:r>
          </w:p>
        </w:tc>
        <w:tc>
          <w:tcPr>
            <w:tcW w:w="3326" w:type="pct"/>
          </w:tcPr>
          <w:p w14:paraId="72188A4A" w14:textId="77777777" w:rsidR="00EC04E8" w:rsidRPr="003834E4" w:rsidRDefault="00EC04E8" w:rsidP="002A47E4">
            <w:pPr>
              <w:jc w:val="left"/>
              <w:rPr>
                <w:color w:val="000000"/>
                <w:sz w:val="20"/>
                <w:szCs w:val="20"/>
                <w:lang w:val="en-US"/>
              </w:rPr>
            </w:pPr>
            <w:r w:rsidRPr="003834E4">
              <w:rPr>
                <w:color w:val="000000"/>
                <w:sz w:val="20"/>
                <w:szCs w:val="20"/>
                <w:lang w:val="en-US"/>
              </w:rPr>
              <w:t>0</w:t>
            </w:r>
          </w:p>
        </w:tc>
      </w:tr>
      <w:tr w:rsidR="00EC04E8" w:rsidRPr="006B36D6" w14:paraId="167865E9" w14:textId="77777777" w:rsidTr="002A47E4">
        <w:trPr>
          <w:trHeight w:val="300"/>
        </w:trPr>
        <w:tc>
          <w:tcPr>
            <w:tcW w:w="1674" w:type="pct"/>
            <w:hideMark/>
          </w:tcPr>
          <w:p w14:paraId="2CE2AF73" w14:textId="77777777" w:rsidR="00EC04E8" w:rsidRPr="006B36D6" w:rsidRDefault="00EC04E8" w:rsidP="002C7550">
            <w:pPr>
              <w:rPr>
                <w:b/>
                <w:bCs/>
                <w:color w:val="000000"/>
                <w:sz w:val="20"/>
                <w:szCs w:val="20"/>
                <w:lang w:val="en-US"/>
              </w:rPr>
            </w:pPr>
            <w:r w:rsidRPr="006B36D6">
              <w:rPr>
                <w:b/>
                <w:bCs/>
                <w:color w:val="000000"/>
                <w:sz w:val="20"/>
                <w:szCs w:val="20"/>
                <w:lang w:val="en-US"/>
              </w:rPr>
              <w:t>Total</w:t>
            </w:r>
          </w:p>
        </w:tc>
        <w:tc>
          <w:tcPr>
            <w:tcW w:w="3326" w:type="pct"/>
            <w:hideMark/>
          </w:tcPr>
          <w:p w14:paraId="0F71A94B" w14:textId="77777777" w:rsidR="00EC04E8" w:rsidRPr="003834E4" w:rsidRDefault="00C23181" w:rsidP="002A47E4">
            <w:pPr>
              <w:jc w:val="left"/>
              <w:rPr>
                <w:b/>
                <w:color w:val="000000"/>
                <w:sz w:val="20"/>
                <w:szCs w:val="20"/>
                <w:lang w:val="en-US"/>
              </w:rPr>
            </w:pPr>
            <w:r w:rsidRPr="003834E4">
              <w:rPr>
                <w:b/>
                <w:color w:val="000000"/>
                <w:sz w:val="20"/>
                <w:szCs w:val="20"/>
                <w:lang w:val="en-US"/>
              </w:rPr>
              <w:t>1</w:t>
            </w:r>
            <w:r w:rsidR="00CC6C0C" w:rsidRPr="003834E4">
              <w:rPr>
                <w:b/>
                <w:color w:val="000000"/>
                <w:sz w:val="20"/>
                <w:szCs w:val="20"/>
                <w:lang w:val="en-US"/>
              </w:rPr>
              <w:t>.</w:t>
            </w:r>
            <w:r w:rsidR="003834E4" w:rsidRPr="003834E4">
              <w:rPr>
                <w:b/>
                <w:color w:val="000000"/>
                <w:sz w:val="20"/>
                <w:szCs w:val="20"/>
                <w:lang w:val="en-US"/>
              </w:rPr>
              <w:t>825</w:t>
            </w:r>
          </w:p>
        </w:tc>
      </w:tr>
    </w:tbl>
    <w:p w14:paraId="23EA4FF2" w14:textId="77777777" w:rsidR="00AF1562" w:rsidRPr="006B36D6" w:rsidRDefault="00AF1562" w:rsidP="00AF1562">
      <w:pPr>
        <w:rPr>
          <w:szCs w:val="22"/>
          <w:lang w:val="en-US"/>
        </w:rPr>
      </w:pPr>
    </w:p>
    <w:p w14:paraId="6F09C882" w14:textId="77777777" w:rsidR="007C11AA" w:rsidRPr="006B36D6" w:rsidRDefault="007C11AA" w:rsidP="007C11AA">
      <w:pPr>
        <w:rPr>
          <w:lang w:val="en-US"/>
        </w:rPr>
      </w:pPr>
      <w:r w:rsidRPr="006B36D6">
        <w:rPr>
          <w:lang w:val="en-US"/>
        </w:rPr>
        <w:t>Not all fuels will be replaced by biogas. The fuels that people continue to use in the project scenario is sourced from the KPT-PFT.</w:t>
      </w:r>
    </w:p>
    <w:p w14:paraId="655E1C02" w14:textId="77777777" w:rsidR="007A7869" w:rsidRPr="006B36D6" w:rsidRDefault="007A7869" w:rsidP="007C11AA">
      <w:pPr>
        <w:rPr>
          <w:lang w:val="en-US"/>
        </w:rPr>
      </w:pPr>
    </w:p>
    <w:p w14:paraId="6665716F" w14:textId="62753F68"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21</w:t>
      </w:r>
      <w:r w:rsidR="0014520D" w:rsidRPr="006B36D6">
        <w:fldChar w:fldCharType="end"/>
      </w:r>
      <w:r w:rsidRPr="006B36D6">
        <w:t xml:space="preserve">: </w:t>
      </w:r>
      <w:r w:rsidRPr="006B36D6">
        <w:rPr>
          <w:lang w:val="en-US"/>
        </w:rPr>
        <w:t>KPT PFT fuel use</w:t>
      </w:r>
    </w:p>
    <w:tbl>
      <w:tblPr>
        <w:tblStyle w:val="TableGrid"/>
        <w:tblW w:w="4568" w:type="pct"/>
        <w:tblLook w:val="04A0" w:firstRow="1" w:lastRow="0" w:firstColumn="1" w:lastColumn="0" w:noHBand="0" w:noVBand="1"/>
      </w:tblPr>
      <w:tblGrid>
        <w:gridCol w:w="1782"/>
        <w:gridCol w:w="2659"/>
        <w:gridCol w:w="1376"/>
        <w:gridCol w:w="2707"/>
      </w:tblGrid>
      <w:tr w:rsidR="001F2696" w:rsidRPr="006B36D6" w14:paraId="4E55D158" w14:textId="77777777" w:rsidTr="002A47E4">
        <w:trPr>
          <w:cnfStyle w:val="100000000000" w:firstRow="1" w:lastRow="0" w:firstColumn="0" w:lastColumn="0" w:oddVBand="0" w:evenVBand="0" w:oddHBand="0" w:evenHBand="0" w:firstRowFirstColumn="0" w:firstRowLastColumn="0" w:lastRowFirstColumn="0" w:lastRowLastColumn="0"/>
          <w:trHeight w:val="536"/>
        </w:trPr>
        <w:tc>
          <w:tcPr>
            <w:tcW w:w="1045" w:type="pct"/>
            <w:shd w:val="clear" w:color="auto" w:fill="A6A6A6" w:themeFill="background1" w:themeFillShade="A6"/>
            <w:hideMark/>
          </w:tcPr>
          <w:p w14:paraId="5CBDA110" w14:textId="77777777" w:rsidR="001F2696" w:rsidRPr="006B36D6" w:rsidRDefault="001F2696" w:rsidP="001C21EE">
            <w:pPr>
              <w:rPr>
                <w:color w:val="000000"/>
                <w:sz w:val="20"/>
                <w:szCs w:val="20"/>
                <w:lang w:val="en-US" w:eastAsia="nl-BE"/>
              </w:rPr>
            </w:pPr>
            <w:r w:rsidRPr="006B36D6">
              <w:rPr>
                <w:bCs/>
                <w:color w:val="000000"/>
                <w:sz w:val="20"/>
                <w:szCs w:val="20"/>
                <w:lang w:val="en-US" w:eastAsia="nl-BE"/>
              </w:rPr>
              <w:t xml:space="preserve">Fuel </w:t>
            </w:r>
          </w:p>
        </w:tc>
        <w:tc>
          <w:tcPr>
            <w:tcW w:w="1560" w:type="pct"/>
            <w:shd w:val="clear" w:color="auto" w:fill="A6A6A6" w:themeFill="background1" w:themeFillShade="A6"/>
            <w:hideMark/>
          </w:tcPr>
          <w:p w14:paraId="71D8D8AC" w14:textId="77777777" w:rsidR="001F2696" w:rsidRPr="006B36D6" w:rsidRDefault="001F2696" w:rsidP="00306B04">
            <w:pPr>
              <w:jc w:val="left"/>
              <w:rPr>
                <w:bCs/>
                <w:color w:val="000000"/>
                <w:sz w:val="20"/>
                <w:szCs w:val="20"/>
                <w:lang w:val="en-US" w:eastAsia="nl-BE"/>
              </w:rPr>
            </w:pPr>
            <w:r w:rsidRPr="006B36D6">
              <w:rPr>
                <w:bCs/>
                <w:color w:val="000000"/>
                <w:sz w:val="20"/>
                <w:szCs w:val="20"/>
                <w:lang w:val="en-US" w:eastAsia="nl-BE"/>
              </w:rPr>
              <w:t>Average per household</w:t>
            </w:r>
          </w:p>
          <w:p w14:paraId="26FD33F9" w14:textId="77777777" w:rsidR="001F2696" w:rsidRPr="006B36D6" w:rsidRDefault="001F2696" w:rsidP="001C21EE">
            <w:pPr>
              <w:rPr>
                <w:color w:val="000000"/>
                <w:sz w:val="20"/>
                <w:szCs w:val="20"/>
                <w:lang w:val="en-US" w:eastAsia="nl-BE"/>
              </w:rPr>
            </w:pPr>
            <w:r w:rsidRPr="006B36D6">
              <w:rPr>
                <w:bCs/>
                <w:color w:val="000000"/>
                <w:sz w:val="20"/>
                <w:szCs w:val="20"/>
                <w:lang w:val="en-US" w:eastAsia="nl-BE"/>
              </w:rPr>
              <w:t>(tonne/year)</w:t>
            </w:r>
          </w:p>
        </w:tc>
        <w:tc>
          <w:tcPr>
            <w:tcW w:w="807" w:type="pct"/>
            <w:shd w:val="clear" w:color="auto" w:fill="A6A6A6" w:themeFill="background1" w:themeFillShade="A6"/>
            <w:hideMark/>
          </w:tcPr>
          <w:p w14:paraId="05ED8EB3" w14:textId="2885CF60" w:rsidR="001F2696" w:rsidRPr="002A47E4" w:rsidRDefault="001F2696" w:rsidP="00306B04">
            <w:pPr>
              <w:jc w:val="left"/>
              <w:rPr>
                <w:bCs/>
                <w:i/>
                <w:iCs/>
                <w:color w:val="000000"/>
                <w:sz w:val="20"/>
                <w:szCs w:val="20"/>
                <w:vertAlign w:val="subscript"/>
                <w:lang w:val="en-US" w:eastAsia="nl-BE"/>
              </w:rPr>
            </w:pPr>
            <w:r w:rsidRPr="006B36D6">
              <w:rPr>
                <w:bCs/>
                <w:color w:val="000000"/>
                <w:sz w:val="20"/>
                <w:szCs w:val="20"/>
                <w:lang w:val="en-US" w:eastAsia="nl-BE"/>
              </w:rPr>
              <w:t>NCV</w:t>
            </w:r>
          </w:p>
          <w:p w14:paraId="0588280C" w14:textId="77777777" w:rsidR="001F2696" w:rsidRPr="006B36D6" w:rsidRDefault="001F2696" w:rsidP="001C21EE">
            <w:pPr>
              <w:rPr>
                <w:bCs/>
                <w:color w:val="000000"/>
                <w:sz w:val="20"/>
                <w:szCs w:val="20"/>
                <w:lang w:val="en-US" w:eastAsia="nl-BE"/>
              </w:rPr>
            </w:pPr>
            <w:r w:rsidRPr="006B36D6">
              <w:rPr>
                <w:bCs/>
                <w:color w:val="000000"/>
                <w:sz w:val="20"/>
                <w:szCs w:val="20"/>
                <w:lang w:val="en-US" w:eastAsia="nl-BE"/>
              </w:rPr>
              <w:t>(</w:t>
            </w:r>
            <w:r w:rsidRPr="006B36D6">
              <w:rPr>
                <w:sz w:val="20"/>
                <w:szCs w:val="20"/>
              </w:rPr>
              <w:t>TJ/tonne</w:t>
            </w:r>
            <w:r w:rsidRPr="006B36D6">
              <w:rPr>
                <w:bCs/>
                <w:color w:val="000000"/>
                <w:sz w:val="20"/>
                <w:szCs w:val="20"/>
                <w:lang w:val="en-US" w:eastAsia="nl-BE"/>
              </w:rPr>
              <w:t>)</w:t>
            </w:r>
          </w:p>
        </w:tc>
        <w:tc>
          <w:tcPr>
            <w:tcW w:w="1588" w:type="pct"/>
            <w:shd w:val="clear" w:color="auto" w:fill="A6A6A6" w:themeFill="background1" w:themeFillShade="A6"/>
            <w:hideMark/>
          </w:tcPr>
          <w:p w14:paraId="5374FE9E" w14:textId="77777777" w:rsidR="001F2696" w:rsidRPr="006B36D6" w:rsidRDefault="001F2696" w:rsidP="00306B04">
            <w:pPr>
              <w:jc w:val="left"/>
              <w:rPr>
                <w:bCs/>
                <w:color w:val="000000"/>
                <w:sz w:val="20"/>
                <w:szCs w:val="20"/>
                <w:lang w:val="en-US" w:eastAsia="nl-BE"/>
              </w:rPr>
            </w:pPr>
            <w:r w:rsidRPr="006B36D6">
              <w:rPr>
                <w:bCs/>
                <w:color w:val="000000"/>
                <w:sz w:val="20"/>
                <w:szCs w:val="20"/>
                <w:lang w:val="en-US" w:eastAsia="nl-BE"/>
              </w:rPr>
              <w:t>Thermal energy demand</w:t>
            </w:r>
          </w:p>
          <w:p w14:paraId="4A58DE52" w14:textId="77777777" w:rsidR="001F2696" w:rsidRPr="006B36D6" w:rsidRDefault="001F2696" w:rsidP="001C21EE">
            <w:pPr>
              <w:rPr>
                <w:color w:val="000000"/>
                <w:sz w:val="20"/>
                <w:szCs w:val="20"/>
                <w:lang w:val="en-US" w:eastAsia="nl-BE"/>
              </w:rPr>
            </w:pPr>
            <w:r w:rsidRPr="006B36D6">
              <w:rPr>
                <w:bCs/>
                <w:color w:val="000000"/>
                <w:sz w:val="20"/>
                <w:szCs w:val="20"/>
                <w:lang w:val="en-US" w:eastAsia="nl-BE"/>
              </w:rPr>
              <w:t>(TJ/year)</w:t>
            </w:r>
          </w:p>
        </w:tc>
      </w:tr>
      <w:tr w:rsidR="001F2696" w:rsidRPr="006B36D6" w14:paraId="706CC691" w14:textId="77777777" w:rsidTr="002A47E4">
        <w:trPr>
          <w:trHeight w:val="315"/>
        </w:trPr>
        <w:tc>
          <w:tcPr>
            <w:tcW w:w="1045" w:type="pct"/>
          </w:tcPr>
          <w:p w14:paraId="4D4D09D7" w14:textId="77777777" w:rsidR="001F2696" w:rsidRPr="006B36D6" w:rsidRDefault="001F2696" w:rsidP="001C21EE">
            <w:pPr>
              <w:rPr>
                <w:color w:val="000000"/>
                <w:sz w:val="20"/>
                <w:szCs w:val="20"/>
                <w:lang w:val="en-US" w:eastAsia="nl-BE"/>
              </w:rPr>
            </w:pPr>
            <w:r w:rsidRPr="006B36D6">
              <w:rPr>
                <w:color w:val="000000"/>
                <w:sz w:val="20"/>
                <w:szCs w:val="20"/>
                <w:lang w:val="en-US" w:eastAsia="nl-BE"/>
              </w:rPr>
              <w:t>Firewood</w:t>
            </w:r>
          </w:p>
        </w:tc>
        <w:tc>
          <w:tcPr>
            <w:tcW w:w="1560" w:type="pct"/>
          </w:tcPr>
          <w:p w14:paraId="1F7F5406" w14:textId="0E02DBF8" w:rsidR="001F2696" w:rsidRPr="00B86AEE" w:rsidRDefault="00A90F35" w:rsidP="002A47E4">
            <w:pPr>
              <w:jc w:val="left"/>
              <w:rPr>
                <w:color w:val="000000"/>
                <w:sz w:val="20"/>
                <w:szCs w:val="20"/>
              </w:rPr>
            </w:pPr>
            <w:r>
              <w:rPr>
                <w:color w:val="000000"/>
                <w:sz w:val="20"/>
                <w:szCs w:val="20"/>
              </w:rPr>
              <w:t>0.719</w:t>
            </w:r>
          </w:p>
        </w:tc>
        <w:tc>
          <w:tcPr>
            <w:tcW w:w="807" w:type="pct"/>
          </w:tcPr>
          <w:p w14:paraId="72C738A0" w14:textId="77777777" w:rsidR="001F2696" w:rsidRPr="006B36D6" w:rsidRDefault="001F2696" w:rsidP="002A47E4">
            <w:pPr>
              <w:jc w:val="left"/>
              <w:rPr>
                <w:color w:val="000000"/>
                <w:sz w:val="20"/>
                <w:szCs w:val="20"/>
              </w:rPr>
            </w:pPr>
            <w:r w:rsidRPr="006B36D6">
              <w:rPr>
                <w:color w:val="000000"/>
                <w:sz w:val="20"/>
                <w:szCs w:val="20"/>
                <w:lang w:val="en-US" w:eastAsia="nl-BE"/>
              </w:rPr>
              <w:t>0.015</w:t>
            </w:r>
          </w:p>
        </w:tc>
        <w:tc>
          <w:tcPr>
            <w:tcW w:w="1588" w:type="pct"/>
          </w:tcPr>
          <w:p w14:paraId="5FD45925" w14:textId="1EBD6DEC" w:rsidR="001F2696" w:rsidRPr="005810D5" w:rsidRDefault="003956DD" w:rsidP="002A47E4">
            <w:pPr>
              <w:jc w:val="left"/>
              <w:rPr>
                <w:color w:val="000000"/>
                <w:sz w:val="20"/>
                <w:szCs w:val="20"/>
              </w:rPr>
            </w:pPr>
            <w:r w:rsidRPr="005810D5">
              <w:rPr>
                <w:color w:val="000000"/>
                <w:sz w:val="20"/>
                <w:szCs w:val="20"/>
              </w:rPr>
              <w:t>0.</w:t>
            </w:r>
            <w:r w:rsidR="00926D85" w:rsidRPr="005810D5">
              <w:rPr>
                <w:color w:val="000000"/>
                <w:sz w:val="20"/>
                <w:szCs w:val="20"/>
              </w:rPr>
              <w:t>0</w:t>
            </w:r>
            <w:r w:rsidR="003834E4" w:rsidRPr="005810D5">
              <w:rPr>
                <w:color w:val="000000"/>
                <w:sz w:val="20"/>
                <w:szCs w:val="20"/>
              </w:rPr>
              <w:t>10</w:t>
            </w:r>
            <w:r w:rsidR="00A74A61" w:rsidRPr="005810D5">
              <w:rPr>
                <w:color w:val="000000"/>
                <w:sz w:val="20"/>
                <w:szCs w:val="20"/>
              </w:rPr>
              <w:t>8</w:t>
            </w:r>
          </w:p>
        </w:tc>
      </w:tr>
      <w:tr w:rsidR="001F2696" w:rsidRPr="006B36D6" w14:paraId="17DCC6BA" w14:textId="77777777" w:rsidTr="002A47E4">
        <w:trPr>
          <w:trHeight w:val="315"/>
        </w:trPr>
        <w:tc>
          <w:tcPr>
            <w:tcW w:w="1045" w:type="pct"/>
          </w:tcPr>
          <w:p w14:paraId="180A989F" w14:textId="77777777" w:rsidR="001F2696" w:rsidRPr="006B36D6" w:rsidRDefault="001F2696" w:rsidP="001C21EE">
            <w:pPr>
              <w:rPr>
                <w:color w:val="000000"/>
                <w:sz w:val="20"/>
                <w:szCs w:val="20"/>
                <w:lang w:val="en-US" w:eastAsia="nl-BE"/>
              </w:rPr>
            </w:pPr>
            <w:r w:rsidRPr="006B36D6">
              <w:rPr>
                <w:color w:val="000000"/>
                <w:sz w:val="20"/>
                <w:szCs w:val="20"/>
                <w:lang w:val="en-US" w:eastAsia="nl-BE"/>
              </w:rPr>
              <w:t>LPG</w:t>
            </w:r>
          </w:p>
        </w:tc>
        <w:tc>
          <w:tcPr>
            <w:tcW w:w="1560" w:type="pct"/>
          </w:tcPr>
          <w:p w14:paraId="698DCD9F" w14:textId="77777777" w:rsidR="001F2696" w:rsidRPr="00B86AEE" w:rsidRDefault="001025EB" w:rsidP="002A47E4">
            <w:pPr>
              <w:jc w:val="left"/>
              <w:rPr>
                <w:color w:val="000000"/>
                <w:sz w:val="20"/>
                <w:szCs w:val="20"/>
              </w:rPr>
            </w:pPr>
            <w:r w:rsidRPr="00B86AEE">
              <w:rPr>
                <w:color w:val="000000"/>
                <w:sz w:val="20"/>
                <w:szCs w:val="20"/>
              </w:rPr>
              <w:t>0.</w:t>
            </w:r>
            <w:r w:rsidR="003834E4">
              <w:rPr>
                <w:color w:val="000000"/>
                <w:sz w:val="20"/>
                <w:szCs w:val="20"/>
              </w:rPr>
              <w:t>048</w:t>
            </w:r>
          </w:p>
        </w:tc>
        <w:tc>
          <w:tcPr>
            <w:tcW w:w="807" w:type="pct"/>
          </w:tcPr>
          <w:p w14:paraId="00164001" w14:textId="77777777" w:rsidR="001F2696" w:rsidRPr="006B36D6" w:rsidRDefault="001F2696" w:rsidP="002A47E4">
            <w:pPr>
              <w:jc w:val="left"/>
              <w:rPr>
                <w:color w:val="000000"/>
                <w:sz w:val="20"/>
                <w:szCs w:val="20"/>
              </w:rPr>
            </w:pPr>
            <w:r w:rsidRPr="006B36D6">
              <w:rPr>
                <w:color w:val="000000"/>
                <w:sz w:val="20"/>
                <w:szCs w:val="20"/>
                <w:lang w:val="en-US" w:eastAsia="nl-BE"/>
              </w:rPr>
              <w:t>0.0473</w:t>
            </w:r>
          </w:p>
        </w:tc>
        <w:tc>
          <w:tcPr>
            <w:tcW w:w="1588" w:type="pct"/>
          </w:tcPr>
          <w:p w14:paraId="70A227C6" w14:textId="77777777" w:rsidR="001F2696" w:rsidRPr="005810D5" w:rsidRDefault="003956DD" w:rsidP="002A47E4">
            <w:pPr>
              <w:jc w:val="left"/>
              <w:rPr>
                <w:color w:val="000000"/>
                <w:sz w:val="20"/>
                <w:szCs w:val="20"/>
              </w:rPr>
            </w:pPr>
            <w:r w:rsidRPr="005810D5">
              <w:rPr>
                <w:color w:val="000000"/>
                <w:sz w:val="20"/>
                <w:szCs w:val="20"/>
              </w:rPr>
              <w:t>0.</w:t>
            </w:r>
            <w:r w:rsidR="007863F1" w:rsidRPr="005810D5">
              <w:rPr>
                <w:color w:val="000000"/>
                <w:sz w:val="20"/>
                <w:szCs w:val="20"/>
              </w:rPr>
              <w:t>00</w:t>
            </w:r>
            <w:r w:rsidR="003834E4" w:rsidRPr="005810D5">
              <w:rPr>
                <w:color w:val="000000"/>
                <w:sz w:val="20"/>
                <w:szCs w:val="20"/>
              </w:rPr>
              <w:t>23</w:t>
            </w:r>
          </w:p>
        </w:tc>
      </w:tr>
      <w:tr w:rsidR="001F2696" w:rsidRPr="006B36D6" w14:paraId="520A86BC" w14:textId="77777777" w:rsidTr="002A47E4">
        <w:trPr>
          <w:trHeight w:val="315"/>
        </w:trPr>
        <w:tc>
          <w:tcPr>
            <w:tcW w:w="1045" w:type="pct"/>
          </w:tcPr>
          <w:p w14:paraId="0BC08F23" w14:textId="77777777" w:rsidR="001F2696" w:rsidRPr="006B36D6" w:rsidRDefault="001F2696" w:rsidP="001C21EE">
            <w:pPr>
              <w:rPr>
                <w:color w:val="000000"/>
                <w:sz w:val="20"/>
                <w:szCs w:val="20"/>
                <w:lang w:val="en-US" w:eastAsia="nl-BE"/>
              </w:rPr>
            </w:pPr>
            <w:r w:rsidRPr="006B36D6">
              <w:rPr>
                <w:color w:val="000000"/>
                <w:sz w:val="20"/>
                <w:szCs w:val="20"/>
                <w:lang w:val="en-US" w:eastAsia="nl-BE"/>
              </w:rPr>
              <w:t>Kerosene</w:t>
            </w:r>
          </w:p>
        </w:tc>
        <w:tc>
          <w:tcPr>
            <w:tcW w:w="1560" w:type="pct"/>
          </w:tcPr>
          <w:p w14:paraId="753FE2B7" w14:textId="77777777" w:rsidR="001F2696" w:rsidRPr="003442EC" w:rsidRDefault="00B37C91" w:rsidP="002A47E4">
            <w:pPr>
              <w:jc w:val="left"/>
              <w:rPr>
                <w:color w:val="000000"/>
                <w:sz w:val="20"/>
                <w:szCs w:val="20"/>
                <w:highlight w:val="cyan"/>
              </w:rPr>
            </w:pPr>
            <w:r w:rsidRPr="001025EB">
              <w:rPr>
                <w:color w:val="000000"/>
                <w:sz w:val="20"/>
                <w:szCs w:val="20"/>
              </w:rPr>
              <w:t>0</w:t>
            </w:r>
          </w:p>
        </w:tc>
        <w:tc>
          <w:tcPr>
            <w:tcW w:w="807" w:type="pct"/>
          </w:tcPr>
          <w:p w14:paraId="2EE97EBE" w14:textId="77777777" w:rsidR="001F2696" w:rsidRPr="006B36D6" w:rsidRDefault="001F2696" w:rsidP="002A47E4">
            <w:pPr>
              <w:jc w:val="left"/>
              <w:rPr>
                <w:color w:val="000000"/>
                <w:sz w:val="20"/>
                <w:szCs w:val="20"/>
              </w:rPr>
            </w:pPr>
            <w:r w:rsidRPr="006B36D6">
              <w:rPr>
                <w:color w:val="000000"/>
                <w:sz w:val="20"/>
                <w:szCs w:val="20"/>
                <w:lang w:val="en-US" w:eastAsia="nl-BE"/>
              </w:rPr>
              <w:t>0.0438</w:t>
            </w:r>
          </w:p>
        </w:tc>
        <w:tc>
          <w:tcPr>
            <w:tcW w:w="1588" w:type="pct"/>
          </w:tcPr>
          <w:p w14:paraId="4EB00707" w14:textId="77777777" w:rsidR="001F2696" w:rsidRPr="006B36D6" w:rsidRDefault="001F2696" w:rsidP="002A47E4">
            <w:pPr>
              <w:jc w:val="left"/>
              <w:rPr>
                <w:color w:val="000000"/>
                <w:sz w:val="20"/>
                <w:szCs w:val="20"/>
              </w:rPr>
            </w:pPr>
            <w:r w:rsidRPr="006B36D6">
              <w:rPr>
                <w:color w:val="000000"/>
                <w:sz w:val="20"/>
                <w:szCs w:val="20"/>
                <w:lang w:val="en-US" w:eastAsia="nl-BE"/>
              </w:rPr>
              <w:t>0</w:t>
            </w:r>
          </w:p>
        </w:tc>
      </w:tr>
    </w:tbl>
    <w:p w14:paraId="78DFC96A" w14:textId="77777777" w:rsidR="005C4B4D" w:rsidRPr="006B36D6" w:rsidRDefault="005C4B4D" w:rsidP="007C11AA">
      <w:pPr>
        <w:rPr>
          <w:szCs w:val="20"/>
          <w:lang w:val="en-US"/>
        </w:rPr>
      </w:pPr>
    </w:p>
    <w:p w14:paraId="3C3ECFA9" w14:textId="77777777" w:rsidR="009528BF" w:rsidRPr="006B36D6" w:rsidRDefault="009528BF" w:rsidP="007C11AA">
      <w:pPr>
        <w:rPr>
          <w:szCs w:val="20"/>
          <w:lang w:val="en-US"/>
        </w:rPr>
      </w:pPr>
      <w:r w:rsidRPr="006B36D6">
        <w:rPr>
          <w:szCs w:val="20"/>
          <w:lang w:val="en-US"/>
        </w:rPr>
        <w:t>The calculated emissions from fuel use in the project scenario are depicted in the following table:</w:t>
      </w:r>
    </w:p>
    <w:p w14:paraId="50B14C74" w14:textId="77777777" w:rsidR="009528BF" w:rsidRPr="006B36D6" w:rsidRDefault="009528BF" w:rsidP="007C11AA">
      <w:pPr>
        <w:rPr>
          <w:szCs w:val="20"/>
          <w:lang w:val="en-US"/>
        </w:rPr>
      </w:pPr>
    </w:p>
    <w:p w14:paraId="3CCED19C" w14:textId="470E516C"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22</w:t>
      </w:r>
      <w:r w:rsidR="0014520D" w:rsidRPr="006B36D6">
        <w:fldChar w:fldCharType="end"/>
      </w:r>
      <w:r w:rsidRPr="006B36D6">
        <w:t>: KPT PFT emissions</w:t>
      </w:r>
      <w:r w:rsidR="005A6B8A" w:rsidRPr="006B36D6">
        <w:rPr>
          <w:rStyle w:val="FootnoteReference"/>
        </w:rPr>
        <w:footnoteReference w:id="41"/>
      </w:r>
    </w:p>
    <w:tbl>
      <w:tblPr>
        <w:tblStyle w:val="TableGrid"/>
        <w:tblW w:w="3064" w:type="pct"/>
        <w:tblLook w:val="04A0" w:firstRow="1" w:lastRow="0" w:firstColumn="1" w:lastColumn="0" w:noHBand="0" w:noVBand="1"/>
      </w:tblPr>
      <w:tblGrid>
        <w:gridCol w:w="1971"/>
        <w:gridCol w:w="3746"/>
      </w:tblGrid>
      <w:tr w:rsidR="001F2696" w:rsidRPr="006B36D6" w14:paraId="4F911D40" w14:textId="77777777" w:rsidTr="002A47E4">
        <w:trPr>
          <w:cnfStyle w:val="100000000000" w:firstRow="1" w:lastRow="0" w:firstColumn="0" w:lastColumn="0" w:oddVBand="0" w:evenVBand="0" w:oddHBand="0" w:evenHBand="0" w:firstRowFirstColumn="0" w:firstRowLastColumn="0" w:lastRowFirstColumn="0" w:lastRowLastColumn="0"/>
          <w:trHeight w:val="1140"/>
        </w:trPr>
        <w:tc>
          <w:tcPr>
            <w:tcW w:w="1724" w:type="pct"/>
            <w:shd w:val="clear" w:color="auto" w:fill="A6A6A6" w:themeFill="background1" w:themeFillShade="A6"/>
            <w:hideMark/>
          </w:tcPr>
          <w:p w14:paraId="654C34D9" w14:textId="77777777" w:rsidR="001F2696" w:rsidRPr="006B36D6" w:rsidRDefault="001F2696" w:rsidP="00306B04">
            <w:pPr>
              <w:rPr>
                <w:bCs/>
                <w:color w:val="000000"/>
                <w:sz w:val="20"/>
                <w:szCs w:val="20"/>
                <w:lang w:val="en-US"/>
              </w:rPr>
            </w:pPr>
            <w:r w:rsidRPr="006B36D6">
              <w:rPr>
                <w:bCs/>
                <w:color w:val="000000"/>
                <w:sz w:val="20"/>
                <w:szCs w:val="20"/>
                <w:lang w:val="en-US"/>
              </w:rPr>
              <w:t xml:space="preserve">Fuel </w:t>
            </w:r>
          </w:p>
        </w:tc>
        <w:tc>
          <w:tcPr>
            <w:tcW w:w="3276" w:type="pct"/>
            <w:shd w:val="clear" w:color="auto" w:fill="A6A6A6" w:themeFill="background1" w:themeFillShade="A6"/>
            <w:hideMark/>
          </w:tcPr>
          <w:p w14:paraId="4E7DEA44" w14:textId="53B6D7E8" w:rsidR="001F2696" w:rsidRPr="006B36D6" w:rsidRDefault="007458FC" w:rsidP="002A47E4">
            <w:pPr>
              <w:jc w:val="left"/>
              <w:rPr>
                <w:bCs/>
                <w:color w:val="000000"/>
                <w:sz w:val="20"/>
                <w:szCs w:val="20"/>
                <w:lang w:val="en-US"/>
              </w:rPr>
            </w:pPr>
            <w:r w:rsidRPr="006B36D6">
              <w:rPr>
                <w:bCs/>
                <w:color w:val="000000"/>
                <w:sz w:val="20"/>
                <w:szCs w:val="20"/>
                <w:lang w:val="en-US"/>
              </w:rPr>
              <w:t>Project</w:t>
            </w:r>
            <w:r w:rsidR="001F2696" w:rsidRPr="006B36D6">
              <w:rPr>
                <w:bCs/>
                <w:color w:val="000000"/>
                <w:sz w:val="20"/>
                <w:szCs w:val="20"/>
                <w:lang w:val="en-US"/>
              </w:rPr>
              <w:t xml:space="preserve"> emissions from CO</w:t>
            </w:r>
            <w:r w:rsidR="001F2696" w:rsidRPr="006B36D6">
              <w:rPr>
                <w:bCs/>
                <w:color w:val="000000"/>
                <w:sz w:val="20"/>
                <w:szCs w:val="20"/>
                <w:vertAlign w:val="subscript"/>
                <w:lang w:val="en-US"/>
              </w:rPr>
              <w:t>2</w:t>
            </w:r>
            <w:r w:rsidR="001F2696" w:rsidRPr="006B36D6">
              <w:rPr>
                <w:bCs/>
                <w:color w:val="000000"/>
                <w:sz w:val="20"/>
                <w:szCs w:val="20"/>
                <w:lang w:val="en-US"/>
              </w:rPr>
              <w:t xml:space="preserve"> (tCO</w:t>
            </w:r>
            <w:r w:rsidR="001F2696" w:rsidRPr="006B36D6">
              <w:rPr>
                <w:bCs/>
                <w:color w:val="000000"/>
                <w:sz w:val="20"/>
                <w:szCs w:val="20"/>
                <w:vertAlign w:val="subscript"/>
                <w:lang w:val="en-US"/>
              </w:rPr>
              <w:t>2</w:t>
            </w:r>
            <w:r w:rsidR="001F2696" w:rsidRPr="006B36D6">
              <w:rPr>
                <w:bCs/>
                <w:color w:val="000000"/>
                <w:sz w:val="20"/>
                <w:szCs w:val="20"/>
                <w:lang w:val="en-US"/>
              </w:rPr>
              <w:t>e/yr)</w:t>
            </w:r>
          </w:p>
        </w:tc>
      </w:tr>
      <w:tr w:rsidR="001F2696" w:rsidRPr="006B36D6" w14:paraId="6FD9EF88" w14:textId="77777777" w:rsidTr="002A47E4">
        <w:trPr>
          <w:trHeight w:val="300"/>
        </w:trPr>
        <w:tc>
          <w:tcPr>
            <w:tcW w:w="1724" w:type="pct"/>
          </w:tcPr>
          <w:p w14:paraId="0D1C0555" w14:textId="77777777" w:rsidR="001F2696" w:rsidRPr="006B36D6" w:rsidRDefault="001F2696" w:rsidP="00306B04">
            <w:pPr>
              <w:rPr>
                <w:color w:val="000000"/>
                <w:sz w:val="20"/>
                <w:szCs w:val="20"/>
                <w:lang w:val="en-US"/>
              </w:rPr>
            </w:pPr>
            <w:r w:rsidRPr="006B36D6">
              <w:rPr>
                <w:color w:val="000000"/>
                <w:sz w:val="20"/>
                <w:szCs w:val="20"/>
                <w:lang w:val="en-US" w:eastAsia="nl-BE"/>
              </w:rPr>
              <w:t>Firewood</w:t>
            </w:r>
          </w:p>
        </w:tc>
        <w:tc>
          <w:tcPr>
            <w:tcW w:w="3276" w:type="pct"/>
          </w:tcPr>
          <w:p w14:paraId="070542A2" w14:textId="6D980789" w:rsidR="001F2696" w:rsidRPr="003834E4" w:rsidRDefault="00A90F35" w:rsidP="002A47E4">
            <w:pPr>
              <w:jc w:val="left"/>
              <w:rPr>
                <w:color w:val="000000"/>
                <w:sz w:val="20"/>
                <w:szCs w:val="20"/>
                <w:lang w:val="en-US"/>
              </w:rPr>
            </w:pPr>
            <w:r>
              <w:rPr>
                <w:color w:val="000000"/>
                <w:sz w:val="20"/>
                <w:szCs w:val="20"/>
                <w:lang w:val="en-US"/>
              </w:rPr>
              <w:t>0.783</w:t>
            </w:r>
          </w:p>
        </w:tc>
      </w:tr>
      <w:tr w:rsidR="001F2696" w:rsidRPr="006B36D6" w14:paraId="4A7E5401" w14:textId="77777777" w:rsidTr="002A47E4">
        <w:trPr>
          <w:trHeight w:val="300"/>
        </w:trPr>
        <w:tc>
          <w:tcPr>
            <w:tcW w:w="1724" w:type="pct"/>
          </w:tcPr>
          <w:p w14:paraId="16C71478" w14:textId="77777777" w:rsidR="001F2696" w:rsidRPr="006B36D6" w:rsidRDefault="001F2696" w:rsidP="00306B04">
            <w:pPr>
              <w:rPr>
                <w:color w:val="000000"/>
                <w:sz w:val="20"/>
                <w:szCs w:val="20"/>
                <w:lang w:val="en-US"/>
              </w:rPr>
            </w:pPr>
            <w:r w:rsidRPr="006B36D6">
              <w:rPr>
                <w:color w:val="000000"/>
                <w:sz w:val="20"/>
                <w:szCs w:val="20"/>
                <w:lang w:val="en-US" w:eastAsia="nl-BE"/>
              </w:rPr>
              <w:t>LPG</w:t>
            </w:r>
          </w:p>
        </w:tc>
        <w:tc>
          <w:tcPr>
            <w:tcW w:w="3276" w:type="pct"/>
          </w:tcPr>
          <w:p w14:paraId="6E68EDF9" w14:textId="7580FE93" w:rsidR="001F2696" w:rsidRPr="003834E4" w:rsidRDefault="00A90F35" w:rsidP="00C150AF">
            <w:pPr>
              <w:jc w:val="left"/>
              <w:rPr>
                <w:color w:val="000000"/>
                <w:sz w:val="20"/>
                <w:szCs w:val="20"/>
                <w:lang w:val="en-US"/>
              </w:rPr>
            </w:pPr>
            <w:r>
              <w:rPr>
                <w:color w:val="000000"/>
                <w:sz w:val="20"/>
                <w:szCs w:val="20"/>
                <w:lang w:val="en-US"/>
              </w:rPr>
              <w:t>0.</w:t>
            </w:r>
            <w:r w:rsidR="00C150AF">
              <w:rPr>
                <w:color w:val="000000"/>
                <w:sz w:val="20"/>
                <w:szCs w:val="20"/>
                <w:lang w:val="en-US"/>
              </w:rPr>
              <w:t>143</w:t>
            </w:r>
          </w:p>
        </w:tc>
      </w:tr>
      <w:tr w:rsidR="001F2696" w:rsidRPr="006B36D6" w14:paraId="32E29D3C" w14:textId="77777777" w:rsidTr="002A47E4">
        <w:trPr>
          <w:trHeight w:val="300"/>
        </w:trPr>
        <w:tc>
          <w:tcPr>
            <w:tcW w:w="1724" w:type="pct"/>
          </w:tcPr>
          <w:p w14:paraId="6B698F97" w14:textId="77777777" w:rsidR="001F2696" w:rsidRPr="006B36D6" w:rsidRDefault="001F2696" w:rsidP="00306B04">
            <w:pPr>
              <w:rPr>
                <w:color w:val="000000"/>
                <w:sz w:val="20"/>
                <w:szCs w:val="20"/>
                <w:lang w:val="en-US"/>
              </w:rPr>
            </w:pPr>
            <w:r w:rsidRPr="006B36D6">
              <w:rPr>
                <w:color w:val="000000"/>
                <w:sz w:val="20"/>
                <w:szCs w:val="20"/>
                <w:lang w:val="en-US" w:eastAsia="nl-BE"/>
              </w:rPr>
              <w:t>Kerosene</w:t>
            </w:r>
          </w:p>
        </w:tc>
        <w:tc>
          <w:tcPr>
            <w:tcW w:w="3276" w:type="pct"/>
          </w:tcPr>
          <w:p w14:paraId="4BB67CE8" w14:textId="77777777" w:rsidR="001F2696" w:rsidRPr="003834E4" w:rsidRDefault="001F2696" w:rsidP="002A47E4">
            <w:pPr>
              <w:jc w:val="left"/>
              <w:rPr>
                <w:color w:val="000000"/>
                <w:sz w:val="20"/>
                <w:szCs w:val="20"/>
                <w:lang w:val="en-US"/>
              </w:rPr>
            </w:pPr>
            <w:r w:rsidRPr="003834E4">
              <w:rPr>
                <w:color w:val="000000"/>
                <w:sz w:val="20"/>
                <w:szCs w:val="20"/>
                <w:lang w:val="en-US"/>
              </w:rPr>
              <w:t>0</w:t>
            </w:r>
          </w:p>
        </w:tc>
      </w:tr>
      <w:tr w:rsidR="001F2696" w:rsidRPr="006B36D6" w14:paraId="5DC9E354" w14:textId="77777777" w:rsidTr="002A47E4">
        <w:trPr>
          <w:trHeight w:val="300"/>
        </w:trPr>
        <w:tc>
          <w:tcPr>
            <w:tcW w:w="1724" w:type="pct"/>
            <w:hideMark/>
          </w:tcPr>
          <w:p w14:paraId="3AB6CF2E" w14:textId="77777777" w:rsidR="001F2696" w:rsidRPr="006B36D6" w:rsidRDefault="001F2696" w:rsidP="00306B04">
            <w:pPr>
              <w:rPr>
                <w:b/>
                <w:bCs/>
                <w:color w:val="000000"/>
                <w:sz w:val="20"/>
                <w:szCs w:val="20"/>
                <w:lang w:val="en-US"/>
              </w:rPr>
            </w:pPr>
            <w:r w:rsidRPr="006B36D6">
              <w:rPr>
                <w:b/>
                <w:bCs/>
                <w:color w:val="000000"/>
                <w:sz w:val="20"/>
                <w:szCs w:val="20"/>
                <w:lang w:val="en-US"/>
              </w:rPr>
              <w:t>Total</w:t>
            </w:r>
          </w:p>
        </w:tc>
        <w:tc>
          <w:tcPr>
            <w:tcW w:w="3276" w:type="pct"/>
          </w:tcPr>
          <w:p w14:paraId="1236DD06" w14:textId="58687902" w:rsidR="001F2696" w:rsidRPr="003834E4" w:rsidRDefault="00A90F35" w:rsidP="002A47E4">
            <w:pPr>
              <w:jc w:val="left"/>
              <w:rPr>
                <w:b/>
                <w:color w:val="000000"/>
                <w:sz w:val="20"/>
                <w:szCs w:val="20"/>
                <w:lang w:val="en-US"/>
              </w:rPr>
            </w:pPr>
            <w:r>
              <w:rPr>
                <w:b/>
                <w:color w:val="000000"/>
                <w:sz w:val="20"/>
                <w:szCs w:val="20"/>
                <w:lang w:val="en-US"/>
              </w:rPr>
              <w:t>0.92</w:t>
            </w:r>
            <w:r w:rsidR="003652BF">
              <w:rPr>
                <w:b/>
                <w:color w:val="000000"/>
                <w:sz w:val="20"/>
                <w:szCs w:val="20"/>
                <w:lang w:val="en-US"/>
              </w:rPr>
              <w:t>6</w:t>
            </w:r>
          </w:p>
        </w:tc>
      </w:tr>
    </w:tbl>
    <w:p w14:paraId="2522F78B" w14:textId="77777777" w:rsidR="009528BF" w:rsidRPr="006B36D6" w:rsidRDefault="009528BF" w:rsidP="007C11AA">
      <w:pPr>
        <w:rPr>
          <w:szCs w:val="20"/>
          <w:lang w:val="en-US"/>
        </w:rPr>
      </w:pPr>
    </w:p>
    <w:p w14:paraId="497F43CC" w14:textId="77777777" w:rsidR="007221E3" w:rsidRPr="006B36D6" w:rsidRDefault="00BE0C2C" w:rsidP="001C21EE">
      <w:pPr>
        <w:rPr>
          <w:szCs w:val="20"/>
          <w:lang w:val="en-US"/>
        </w:rPr>
      </w:pPr>
      <w:r w:rsidRPr="006B36D6">
        <w:rPr>
          <w:szCs w:val="20"/>
          <w:lang w:val="en-US"/>
        </w:rPr>
        <w:t xml:space="preserve">Emission reductions from fuel savings are the difference between the BFT and the PFT, provided that the mean emission reductions are </w:t>
      </w:r>
      <w:r w:rsidR="001C21EE" w:rsidRPr="006B36D6">
        <w:rPr>
          <w:szCs w:val="20"/>
          <w:lang w:val="en-US"/>
        </w:rPr>
        <w:t>satisfy the 90/30 rule</w:t>
      </w:r>
      <w:r w:rsidR="00D16964" w:rsidRPr="006B36D6">
        <w:rPr>
          <w:rStyle w:val="FootnoteReference"/>
          <w:szCs w:val="20"/>
          <w:lang w:val="en-US"/>
        </w:rPr>
        <w:footnoteReference w:id="42"/>
      </w:r>
      <w:r w:rsidR="001C21EE" w:rsidRPr="006B36D6">
        <w:rPr>
          <w:szCs w:val="20"/>
          <w:lang w:val="en-US"/>
        </w:rPr>
        <w:t xml:space="preserve">, i.e. the endpoints of the 90% confidence interval lie within +/-30% of the estimated mean. </w:t>
      </w:r>
      <w:r w:rsidR="007221E3" w:rsidRPr="006B36D6">
        <w:rPr>
          <w:szCs w:val="20"/>
          <w:lang w:val="en-US"/>
        </w:rPr>
        <w:t>The check is calculated using the approved method that was communicated with the Gold Standards and is based on:</w:t>
      </w:r>
    </w:p>
    <w:p w14:paraId="3258BAB5" w14:textId="77777777" w:rsidR="007221E3" w:rsidRPr="006B36D6" w:rsidRDefault="00BE0C2C" w:rsidP="00D46CD4">
      <w:pPr>
        <w:pStyle w:val="ListParagraph"/>
        <w:numPr>
          <w:ilvl w:val="0"/>
          <w:numId w:val="9"/>
        </w:numPr>
        <w:rPr>
          <w:szCs w:val="20"/>
          <w:lang w:val="en-US"/>
        </w:rPr>
      </w:pPr>
      <w:r w:rsidRPr="006B36D6">
        <w:rPr>
          <w:szCs w:val="20"/>
          <w:lang w:val="en-US"/>
        </w:rPr>
        <w:lastRenderedPageBreak/>
        <w:t xml:space="preserve">GHG </w:t>
      </w:r>
      <w:r w:rsidR="007221E3" w:rsidRPr="006B36D6">
        <w:rPr>
          <w:szCs w:val="20"/>
          <w:lang w:val="en-US"/>
        </w:rPr>
        <w:t>emission from all fuels</w:t>
      </w:r>
      <w:r w:rsidRPr="006B36D6">
        <w:rPr>
          <w:szCs w:val="20"/>
          <w:lang w:val="en-US"/>
        </w:rPr>
        <w:t xml:space="preserve"> of BFT and PFT</w:t>
      </w:r>
    </w:p>
    <w:p w14:paraId="10FF842E" w14:textId="77777777" w:rsidR="007221E3" w:rsidRPr="006B36D6" w:rsidRDefault="007221E3" w:rsidP="00D46CD4">
      <w:pPr>
        <w:pStyle w:val="ListParagraph"/>
        <w:numPr>
          <w:ilvl w:val="0"/>
          <w:numId w:val="9"/>
        </w:numPr>
        <w:rPr>
          <w:szCs w:val="20"/>
          <w:lang w:val="en-US"/>
        </w:rPr>
      </w:pPr>
      <w:r w:rsidRPr="006B36D6">
        <w:rPr>
          <w:szCs w:val="20"/>
          <w:lang w:val="en-US"/>
        </w:rPr>
        <w:t xml:space="preserve">fNRB of </w:t>
      </w:r>
      <w:r w:rsidR="004A54ED" w:rsidRPr="006B36D6">
        <w:rPr>
          <w:szCs w:val="20"/>
          <w:lang w:val="en-US"/>
        </w:rPr>
        <w:t>64.8</w:t>
      </w:r>
      <w:r w:rsidRPr="006B36D6">
        <w:rPr>
          <w:szCs w:val="20"/>
          <w:lang w:val="en-US"/>
        </w:rPr>
        <w:t>%</w:t>
      </w:r>
    </w:p>
    <w:p w14:paraId="357E84B2" w14:textId="77777777" w:rsidR="007221E3" w:rsidRPr="006B36D6" w:rsidRDefault="007221E3" w:rsidP="001C21EE">
      <w:pPr>
        <w:rPr>
          <w:szCs w:val="20"/>
          <w:lang w:val="en-US"/>
        </w:rPr>
      </w:pPr>
    </w:p>
    <w:p w14:paraId="51B56C0B" w14:textId="77777777" w:rsidR="001C21EE" w:rsidRPr="006B36D6" w:rsidRDefault="007221E3" w:rsidP="001C21EE">
      <w:pPr>
        <w:rPr>
          <w:szCs w:val="20"/>
          <w:lang w:val="en-US"/>
        </w:rPr>
      </w:pPr>
      <w:r w:rsidRPr="006B36D6">
        <w:rPr>
          <w:szCs w:val="20"/>
          <w:lang w:val="en-US"/>
        </w:rPr>
        <w:t>The calculations itself are based on the reference in the TPPDEC methodology</w:t>
      </w:r>
      <w:r w:rsidRPr="006B36D6">
        <w:rPr>
          <w:rStyle w:val="FootnoteReference"/>
          <w:szCs w:val="20"/>
          <w:lang w:val="en-US"/>
        </w:rPr>
        <w:footnoteReference w:id="43"/>
      </w:r>
      <w:r w:rsidRPr="006B36D6">
        <w:rPr>
          <w:szCs w:val="20"/>
          <w:lang w:val="en-US"/>
        </w:rPr>
        <w:t xml:space="preserve"> and based on two independent samples. </w:t>
      </w:r>
      <w:r w:rsidR="00073C88" w:rsidRPr="006B36D6">
        <w:rPr>
          <w:szCs w:val="20"/>
          <w:lang w:val="en-US"/>
        </w:rPr>
        <w:t>Paired sampling in the case of a market oriented biogas programme is not possible as it is not known who will adopt the technology beforehand.</w:t>
      </w:r>
      <w:r w:rsidRPr="006B36D6">
        <w:rPr>
          <w:szCs w:val="20"/>
          <w:lang w:val="en-US"/>
        </w:rPr>
        <w:t xml:space="preserve"> </w:t>
      </w:r>
      <w:r w:rsidR="00493101" w:rsidRPr="006B36D6">
        <w:rPr>
          <w:szCs w:val="20"/>
          <w:lang w:val="en-US"/>
        </w:rPr>
        <w:t>The next table</w:t>
      </w:r>
      <w:r w:rsidR="00D16964" w:rsidRPr="006B36D6">
        <w:rPr>
          <w:szCs w:val="20"/>
          <w:lang w:val="en-US"/>
        </w:rPr>
        <w:t>s show</w:t>
      </w:r>
      <w:r w:rsidR="00493101" w:rsidRPr="006B36D6">
        <w:rPr>
          <w:szCs w:val="20"/>
          <w:lang w:val="en-US"/>
        </w:rPr>
        <w:t xml:space="preserve"> </w:t>
      </w:r>
      <w:r w:rsidR="00D16964" w:rsidRPr="006B36D6">
        <w:rPr>
          <w:szCs w:val="20"/>
          <w:lang w:val="en-US"/>
        </w:rPr>
        <w:t>that both baseline emissions and project emissions calculations</w:t>
      </w:r>
      <w:r w:rsidR="00493101" w:rsidRPr="006B36D6">
        <w:rPr>
          <w:szCs w:val="20"/>
          <w:lang w:val="en-US"/>
        </w:rPr>
        <w:t xml:space="preserve"> meet the 90/30 rule</w:t>
      </w:r>
      <w:r w:rsidR="00926D85" w:rsidRPr="006B36D6">
        <w:rPr>
          <w:szCs w:val="20"/>
          <w:lang w:val="en-US"/>
        </w:rPr>
        <w:t>.</w:t>
      </w:r>
    </w:p>
    <w:p w14:paraId="37FEB17F" w14:textId="77777777" w:rsidR="007C11AA" w:rsidRPr="006B36D6" w:rsidRDefault="007C11AA" w:rsidP="007C11AA">
      <w:pPr>
        <w:rPr>
          <w:lang w:val="en-US"/>
        </w:rPr>
      </w:pPr>
    </w:p>
    <w:p w14:paraId="40EC2443" w14:textId="0B567182"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23</w:t>
      </w:r>
      <w:r w:rsidR="0014520D" w:rsidRPr="006B36D6">
        <w:fldChar w:fldCharType="end"/>
      </w:r>
      <w:r w:rsidRPr="006B36D6">
        <w:t>: 90/30 rule check</w:t>
      </w:r>
      <w:r w:rsidR="00D16964" w:rsidRPr="006B36D6">
        <w:t xml:space="preserve"> on baseline emissions</w:t>
      </w:r>
    </w:p>
    <w:tbl>
      <w:tblPr>
        <w:tblStyle w:val="TableGrid"/>
        <w:tblW w:w="6383" w:type="dxa"/>
        <w:tblLook w:val="04A0" w:firstRow="1" w:lastRow="0" w:firstColumn="1" w:lastColumn="0" w:noHBand="0" w:noVBand="1"/>
      </w:tblPr>
      <w:tblGrid>
        <w:gridCol w:w="1686"/>
        <w:gridCol w:w="1837"/>
        <w:gridCol w:w="1423"/>
        <w:gridCol w:w="1548"/>
      </w:tblGrid>
      <w:tr w:rsidR="001C21EE" w:rsidRPr="006B36D6" w14:paraId="614FC1D5" w14:textId="77777777" w:rsidTr="002A47E4">
        <w:trPr>
          <w:cnfStyle w:val="100000000000" w:firstRow="1" w:lastRow="0" w:firstColumn="0" w:lastColumn="0" w:oddVBand="0" w:evenVBand="0" w:oddHBand="0" w:evenHBand="0" w:firstRowFirstColumn="0" w:firstRowLastColumn="0" w:lastRowFirstColumn="0" w:lastRowLastColumn="0"/>
          <w:trHeight w:val="300"/>
        </w:trPr>
        <w:tc>
          <w:tcPr>
            <w:tcW w:w="1686" w:type="dxa"/>
            <w:shd w:val="clear" w:color="auto" w:fill="A6A6A6" w:themeFill="background1" w:themeFillShade="A6"/>
            <w:noWrap/>
            <w:hideMark/>
          </w:tcPr>
          <w:p w14:paraId="3E37F0FC" w14:textId="77777777" w:rsidR="001C21EE" w:rsidRPr="006B36D6" w:rsidRDefault="001C21EE" w:rsidP="001C21EE">
            <w:pPr>
              <w:spacing w:line="240" w:lineRule="auto"/>
              <w:jc w:val="left"/>
              <w:rPr>
                <w:color w:val="000000"/>
                <w:sz w:val="20"/>
                <w:szCs w:val="20"/>
              </w:rPr>
            </w:pPr>
            <w:r w:rsidRPr="006B36D6">
              <w:rPr>
                <w:color w:val="000000"/>
                <w:sz w:val="20"/>
                <w:szCs w:val="20"/>
              </w:rPr>
              <w:t> </w:t>
            </w:r>
            <w:r w:rsidR="00493101" w:rsidRPr="006B36D6">
              <w:rPr>
                <w:color w:val="000000"/>
                <w:sz w:val="20"/>
                <w:szCs w:val="20"/>
              </w:rPr>
              <w:t>Item</w:t>
            </w:r>
          </w:p>
        </w:tc>
        <w:tc>
          <w:tcPr>
            <w:tcW w:w="1837" w:type="dxa"/>
            <w:shd w:val="clear" w:color="auto" w:fill="A6A6A6" w:themeFill="background1" w:themeFillShade="A6"/>
            <w:noWrap/>
            <w:hideMark/>
          </w:tcPr>
          <w:p w14:paraId="0324DACD" w14:textId="77777777" w:rsidR="001C21EE" w:rsidRPr="006B36D6" w:rsidRDefault="001C21EE" w:rsidP="001C21EE">
            <w:pPr>
              <w:spacing w:line="240" w:lineRule="auto"/>
              <w:jc w:val="left"/>
              <w:rPr>
                <w:color w:val="000000"/>
                <w:sz w:val="20"/>
                <w:szCs w:val="20"/>
              </w:rPr>
            </w:pPr>
            <w:r w:rsidRPr="006B36D6">
              <w:rPr>
                <w:color w:val="000000"/>
                <w:sz w:val="20"/>
                <w:szCs w:val="20"/>
              </w:rPr>
              <w:t> </w:t>
            </w:r>
            <w:r w:rsidR="00493101" w:rsidRPr="006B36D6">
              <w:rPr>
                <w:color w:val="000000"/>
                <w:sz w:val="20"/>
                <w:szCs w:val="20"/>
              </w:rPr>
              <w:t>Unit</w:t>
            </w:r>
          </w:p>
        </w:tc>
        <w:tc>
          <w:tcPr>
            <w:tcW w:w="1423" w:type="dxa"/>
            <w:shd w:val="clear" w:color="auto" w:fill="A6A6A6" w:themeFill="background1" w:themeFillShade="A6"/>
            <w:noWrap/>
            <w:hideMark/>
          </w:tcPr>
          <w:p w14:paraId="37EAA97D" w14:textId="77777777" w:rsidR="001C21EE" w:rsidRPr="006B36D6" w:rsidRDefault="001C21EE" w:rsidP="001C21EE">
            <w:pPr>
              <w:spacing w:line="240" w:lineRule="auto"/>
              <w:jc w:val="left"/>
              <w:rPr>
                <w:color w:val="000000"/>
                <w:sz w:val="20"/>
                <w:szCs w:val="20"/>
              </w:rPr>
            </w:pPr>
            <w:r w:rsidRPr="006B36D6">
              <w:rPr>
                <w:color w:val="000000"/>
                <w:sz w:val="20"/>
                <w:szCs w:val="20"/>
              </w:rPr>
              <w:t>Baseline</w:t>
            </w:r>
          </w:p>
        </w:tc>
        <w:tc>
          <w:tcPr>
            <w:tcW w:w="1437" w:type="dxa"/>
            <w:shd w:val="clear" w:color="auto" w:fill="A6A6A6" w:themeFill="background1" w:themeFillShade="A6"/>
            <w:noWrap/>
            <w:hideMark/>
          </w:tcPr>
          <w:p w14:paraId="4074F109" w14:textId="77777777" w:rsidR="001C21EE" w:rsidRPr="006B36D6" w:rsidRDefault="001C21EE" w:rsidP="001C21EE">
            <w:pPr>
              <w:spacing w:line="240" w:lineRule="auto"/>
              <w:jc w:val="left"/>
              <w:rPr>
                <w:color w:val="000000"/>
                <w:sz w:val="20"/>
                <w:szCs w:val="20"/>
              </w:rPr>
            </w:pPr>
            <w:r w:rsidRPr="006B36D6">
              <w:rPr>
                <w:color w:val="000000"/>
                <w:sz w:val="20"/>
                <w:szCs w:val="20"/>
              </w:rPr>
              <w:t>Project</w:t>
            </w:r>
          </w:p>
        </w:tc>
      </w:tr>
      <w:tr w:rsidR="007221E3" w:rsidRPr="006B36D6" w14:paraId="357D61ED" w14:textId="77777777" w:rsidTr="00A16623">
        <w:trPr>
          <w:trHeight w:val="300"/>
        </w:trPr>
        <w:tc>
          <w:tcPr>
            <w:tcW w:w="1686" w:type="dxa"/>
            <w:noWrap/>
            <w:hideMark/>
          </w:tcPr>
          <w:p w14:paraId="4BCBE0DE" w14:textId="77777777" w:rsidR="007221E3" w:rsidRPr="006B36D6" w:rsidRDefault="007221E3" w:rsidP="001C21EE">
            <w:pPr>
              <w:spacing w:line="240" w:lineRule="auto"/>
              <w:jc w:val="left"/>
              <w:rPr>
                <w:b/>
                <w:color w:val="000000"/>
                <w:sz w:val="20"/>
                <w:szCs w:val="20"/>
              </w:rPr>
            </w:pPr>
            <w:r w:rsidRPr="006B36D6">
              <w:rPr>
                <w:b/>
                <w:color w:val="000000"/>
                <w:sz w:val="20"/>
                <w:szCs w:val="20"/>
              </w:rPr>
              <w:t>Sample</w:t>
            </w:r>
          </w:p>
        </w:tc>
        <w:tc>
          <w:tcPr>
            <w:tcW w:w="1837" w:type="dxa"/>
            <w:noWrap/>
            <w:hideMark/>
          </w:tcPr>
          <w:p w14:paraId="677E9257" w14:textId="77777777" w:rsidR="007221E3" w:rsidRPr="006B36D6" w:rsidRDefault="007221E3" w:rsidP="001C21EE">
            <w:pPr>
              <w:spacing w:line="240" w:lineRule="auto"/>
              <w:ind w:left="720"/>
              <w:contextualSpacing/>
              <w:jc w:val="left"/>
              <w:rPr>
                <w:color w:val="000000"/>
                <w:sz w:val="20"/>
                <w:szCs w:val="20"/>
              </w:rPr>
            </w:pPr>
            <w:r w:rsidRPr="006B36D6">
              <w:rPr>
                <w:color w:val="000000"/>
                <w:sz w:val="20"/>
                <w:szCs w:val="20"/>
              </w:rPr>
              <w:t>n</w:t>
            </w:r>
          </w:p>
        </w:tc>
        <w:tc>
          <w:tcPr>
            <w:tcW w:w="1423" w:type="dxa"/>
            <w:noWrap/>
            <w:vAlign w:val="bottom"/>
            <w:hideMark/>
          </w:tcPr>
          <w:p w14:paraId="7DC110CF" w14:textId="77777777" w:rsidR="007221E3" w:rsidRPr="006B36D6" w:rsidRDefault="00D16964" w:rsidP="003442EC">
            <w:pPr>
              <w:spacing w:line="240" w:lineRule="auto"/>
              <w:ind w:left="720"/>
              <w:contextualSpacing/>
              <w:jc w:val="right"/>
              <w:rPr>
                <w:color w:val="000000"/>
                <w:sz w:val="20"/>
                <w:szCs w:val="20"/>
              </w:rPr>
            </w:pPr>
            <w:r w:rsidRPr="006B36D6">
              <w:rPr>
                <w:color w:val="000000"/>
                <w:sz w:val="20"/>
                <w:szCs w:val="20"/>
              </w:rPr>
              <w:t>5</w:t>
            </w:r>
            <w:r w:rsidR="003442EC">
              <w:rPr>
                <w:color w:val="000000"/>
                <w:sz w:val="20"/>
                <w:szCs w:val="20"/>
              </w:rPr>
              <w:t>5</w:t>
            </w:r>
          </w:p>
        </w:tc>
        <w:tc>
          <w:tcPr>
            <w:tcW w:w="1437" w:type="dxa"/>
            <w:noWrap/>
            <w:vAlign w:val="bottom"/>
            <w:hideMark/>
          </w:tcPr>
          <w:p w14:paraId="72AEC30B" w14:textId="77777777" w:rsidR="007221E3" w:rsidRPr="006B36D6" w:rsidRDefault="00D16964" w:rsidP="003442EC">
            <w:pPr>
              <w:spacing w:line="240" w:lineRule="auto"/>
              <w:ind w:left="720"/>
              <w:contextualSpacing/>
              <w:jc w:val="right"/>
              <w:rPr>
                <w:color w:val="000000"/>
                <w:sz w:val="20"/>
                <w:szCs w:val="20"/>
              </w:rPr>
            </w:pPr>
            <w:r w:rsidRPr="006B36D6">
              <w:rPr>
                <w:color w:val="000000"/>
                <w:sz w:val="20"/>
                <w:szCs w:val="20"/>
              </w:rPr>
              <w:t>5</w:t>
            </w:r>
            <w:r w:rsidR="003442EC">
              <w:rPr>
                <w:color w:val="000000"/>
                <w:sz w:val="20"/>
                <w:szCs w:val="20"/>
              </w:rPr>
              <w:t>5</w:t>
            </w:r>
          </w:p>
        </w:tc>
      </w:tr>
      <w:tr w:rsidR="00D16964" w:rsidRPr="006B36D6" w14:paraId="3E3DE5AE" w14:textId="77777777" w:rsidTr="00D16964">
        <w:trPr>
          <w:trHeight w:val="300"/>
        </w:trPr>
        <w:tc>
          <w:tcPr>
            <w:tcW w:w="1686" w:type="dxa"/>
            <w:noWrap/>
            <w:hideMark/>
          </w:tcPr>
          <w:p w14:paraId="26228E5A" w14:textId="77777777" w:rsidR="00D16964" w:rsidRPr="006B36D6" w:rsidRDefault="00D16964" w:rsidP="001C21EE">
            <w:pPr>
              <w:spacing w:line="240" w:lineRule="auto"/>
              <w:jc w:val="left"/>
              <w:rPr>
                <w:color w:val="000000"/>
                <w:sz w:val="20"/>
                <w:szCs w:val="20"/>
              </w:rPr>
            </w:pPr>
            <w:r w:rsidRPr="006B36D6">
              <w:rPr>
                <w:color w:val="000000"/>
                <w:sz w:val="20"/>
                <w:szCs w:val="20"/>
              </w:rPr>
              <w:t> </w:t>
            </w:r>
          </w:p>
        </w:tc>
        <w:tc>
          <w:tcPr>
            <w:tcW w:w="4697" w:type="dxa"/>
            <w:gridSpan w:val="3"/>
            <w:noWrap/>
            <w:hideMark/>
          </w:tcPr>
          <w:p w14:paraId="16BBD097" w14:textId="77777777" w:rsidR="00D16964" w:rsidRPr="006B36D6" w:rsidRDefault="00D16964" w:rsidP="00D16964">
            <w:pPr>
              <w:spacing w:line="240" w:lineRule="auto"/>
              <w:contextualSpacing/>
              <w:jc w:val="center"/>
              <w:rPr>
                <w:b/>
                <w:color w:val="000000"/>
                <w:sz w:val="20"/>
                <w:szCs w:val="20"/>
              </w:rPr>
            </w:pPr>
            <w:r w:rsidRPr="006B36D6">
              <w:rPr>
                <w:b/>
                <w:color w:val="000000"/>
                <w:sz w:val="20"/>
                <w:szCs w:val="20"/>
              </w:rPr>
              <w:t>Analysis</w:t>
            </w:r>
          </w:p>
        </w:tc>
      </w:tr>
      <w:tr w:rsidR="001C21EE" w:rsidRPr="006B36D6" w14:paraId="7C290FBB" w14:textId="77777777" w:rsidTr="00A16623">
        <w:trPr>
          <w:trHeight w:val="300"/>
        </w:trPr>
        <w:tc>
          <w:tcPr>
            <w:tcW w:w="1686" w:type="dxa"/>
            <w:noWrap/>
            <w:hideMark/>
          </w:tcPr>
          <w:p w14:paraId="67A12039" w14:textId="77777777" w:rsidR="001C21EE" w:rsidRPr="006B36D6" w:rsidRDefault="001C21EE" w:rsidP="001C21EE">
            <w:pPr>
              <w:spacing w:line="240" w:lineRule="auto"/>
              <w:jc w:val="left"/>
              <w:rPr>
                <w:color w:val="000000"/>
                <w:sz w:val="20"/>
                <w:szCs w:val="20"/>
              </w:rPr>
            </w:pPr>
            <w:r w:rsidRPr="006B36D6">
              <w:rPr>
                <w:color w:val="000000"/>
                <w:sz w:val="20"/>
                <w:szCs w:val="20"/>
              </w:rPr>
              <w:t> </w:t>
            </w:r>
          </w:p>
        </w:tc>
        <w:tc>
          <w:tcPr>
            <w:tcW w:w="3260" w:type="dxa"/>
            <w:gridSpan w:val="2"/>
            <w:noWrap/>
            <w:hideMark/>
          </w:tcPr>
          <w:p w14:paraId="2B5E06A5" w14:textId="77777777" w:rsidR="001C21EE" w:rsidRPr="006B36D6" w:rsidRDefault="00A16623" w:rsidP="00A16623">
            <w:pPr>
              <w:spacing w:line="240" w:lineRule="auto"/>
              <w:ind w:left="720"/>
              <w:contextualSpacing/>
              <w:jc w:val="left"/>
              <w:rPr>
                <w:color w:val="000000"/>
                <w:sz w:val="20"/>
                <w:szCs w:val="20"/>
              </w:rPr>
            </w:pPr>
            <w:r w:rsidRPr="006B36D6">
              <w:rPr>
                <w:color w:val="000000"/>
                <w:sz w:val="20"/>
                <w:szCs w:val="20"/>
              </w:rPr>
              <w:t>Mean</w:t>
            </w:r>
          </w:p>
        </w:tc>
        <w:tc>
          <w:tcPr>
            <w:tcW w:w="1437" w:type="dxa"/>
            <w:noWrap/>
          </w:tcPr>
          <w:p w14:paraId="5131BCE9" w14:textId="77777777" w:rsidR="001C21EE" w:rsidRPr="004913EB" w:rsidRDefault="00D84870" w:rsidP="00926D85">
            <w:pPr>
              <w:spacing w:line="240" w:lineRule="auto"/>
              <w:ind w:left="720"/>
              <w:contextualSpacing/>
              <w:jc w:val="right"/>
              <w:rPr>
                <w:color w:val="000000"/>
                <w:sz w:val="20"/>
                <w:szCs w:val="20"/>
              </w:rPr>
            </w:pPr>
            <w:r w:rsidRPr="004913EB">
              <w:rPr>
                <w:color w:val="000000"/>
                <w:sz w:val="20"/>
                <w:szCs w:val="20"/>
              </w:rPr>
              <w:t>1.83</w:t>
            </w:r>
          </w:p>
        </w:tc>
      </w:tr>
      <w:tr w:rsidR="001C21EE" w:rsidRPr="006B36D6" w14:paraId="2EB43E3E" w14:textId="77777777" w:rsidTr="00A16623">
        <w:trPr>
          <w:trHeight w:val="300"/>
        </w:trPr>
        <w:tc>
          <w:tcPr>
            <w:tcW w:w="1686" w:type="dxa"/>
            <w:noWrap/>
            <w:hideMark/>
          </w:tcPr>
          <w:p w14:paraId="4E4D7803" w14:textId="77777777" w:rsidR="001C21EE" w:rsidRPr="006B36D6" w:rsidRDefault="001C21EE" w:rsidP="001C21EE">
            <w:pPr>
              <w:spacing w:line="240" w:lineRule="auto"/>
              <w:jc w:val="left"/>
              <w:rPr>
                <w:color w:val="000000"/>
                <w:sz w:val="20"/>
                <w:szCs w:val="20"/>
              </w:rPr>
            </w:pPr>
            <w:r w:rsidRPr="006B36D6">
              <w:rPr>
                <w:color w:val="000000"/>
                <w:sz w:val="20"/>
                <w:szCs w:val="20"/>
              </w:rPr>
              <w:t> </w:t>
            </w:r>
          </w:p>
        </w:tc>
        <w:tc>
          <w:tcPr>
            <w:tcW w:w="3260" w:type="dxa"/>
            <w:gridSpan w:val="2"/>
            <w:noWrap/>
            <w:hideMark/>
          </w:tcPr>
          <w:p w14:paraId="0D01E754" w14:textId="77777777" w:rsidR="001C21EE" w:rsidRPr="006B36D6" w:rsidRDefault="001C21EE" w:rsidP="001C21EE">
            <w:pPr>
              <w:spacing w:line="240" w:lineRule="auto"/>
              <w:ind w:left="720"/>
              <w:contextualSpacing/>
              <w:jc w:val="left"/>
              <w:rPr>
                <w:color w:val="000000"/>
                <w:sz w:val="20"/>
                <w:szCs w:val="20"/>
              </w:rPr>
            </w:pPr>
            <w:r w:rsidRPr="006B36D6">
              <w:rPr>
                <w:color w:val="000000"/>
                <w:sz w:val="20"/>
                <w:szCs w:val="20"/>
              </w:rPr>
              <w:t>Standard error</w:t>
            </w:r>
          </w:p>
        </w:tc>
        <w:tc>
          <w:tcPr>
            <w:tcW w:w="1437" w:type="dxa"/>
            <w:noWrap/>
          </w:tcPr>
          <w:p w14:paraId="1D144BFF" w14:textId="77777777" w:rsidR="001C21EE" w:rsidRPr="004913EB" w:rsidRDefault="00D92C1E" w:rsidP="00D16964">
            <w:pPr>
              <w:spacing w:line="240" w:lineRule="auto"/>
              <w:ind w:left="720"/>
              <w:contextualSpacing/>
              <w:jc w:val="right"/>
              <w:rPr>
                <w:color w:val="000000"/>
                <w:sz w:val="20"/>
                <w:szCs w:val="20"/>
              </w:rPr>
            </w:pPr>
            <w:r w:rsidRPr="004913EB">
              <w:rPr>
                <w:color w:val="000000"/>
                <w:sz w:val="20"/>
                <w:szCs w:val="20"/>
              </w:rPr>
              <w:t>1.</w:t>
            </w:r>
            <w:r w:rsidR="00D84870" w:rsidRPr="004913EB">
              <w:rPr>
                <w:color w:val="000000"/>
                <w:sz w:val="20"/>
                <w:szCs w:val="20"/>
              </w:rPr>
              <w:t>4231</w:t>
            </w:r>
          </w:p>
        </w:tc>
      </w:tr>
      <w:tr w:rsidR="00D77BBD" w:rsidRPr="006B36D6" w14:paraId="7541C86D" w14:textId="77777777" w:rsidTr="00A16623">
        <w:trPr>
          <w:trHeight w:val="300"/>
        </w:trPr>
        <w:tc>
          <w:tcPr>
            <w:tcW w:w="1686" w:type="dxa"/>
            <w:noWrap/>
          </w:tcPr>
          <w:p w14:paraId="53C4AABC" w14:textId="77777777" w:rsidR="00D77BBD" w:rsidRPr="006B36D6" w:rsidRDefault="00D77BBD" w:rsidP="001C21EE">
            <w:pPr>
              <w:spacing w:line="240" w:lineRule="auto"/>
              <w:jc w:val="left"/>
              <w:rPr>
                <w:color w:val="000000"/>
                <w:sz w:val="20"/>
                <w:szCs w:val="20"/>
              </w:rPr>
            </w:pPr>
          </w:p>
        </w:tc>
        <w:tc>
          <w:tcPr>
            <w:tcW w:w="3260" w:type="dxa"/>
            <w:gridSpan w:val="2"/>
            <w:noWrap/>
          </w:tcPr>
          <w:p w14:paraId="3AD6E2D0" w14:textId="77777777" w:rsidR="00D77BBD" w:rsidRPr="006B36D6" w:rsidRDefault="00D77BBD" w:rsidP="001C21EE">
            <w:pPr>
              <w:spacing w:line="240" w:lineRule="auto"/>
              <w:ind w:left="720"/>
              <w:contextualSpacing/>
              <w:jc w:val="left"/>
              <w:rPr>
                <w:color w:val="000000"/>
                <w:sz w:val="20"/>
                <w:szCs w:val="20"/>
              </w:rPr>
            </w:pPr>
            <w:r w:rsidRPr="006B36D6">
              <w:rPr>
                <w:color w:val="000000"/>
                <w:sz w:val="20"/>
                <w:szCs w:val="20"/>
              </w:rPr>
              <w:t>Minimum requirement n</w:t>
            </w:r>
          </w:p>
        </w:tc>
        <w:tc>
          <w:tcPr>
            <w:tcW w:w="1437" w:type="dxa"/>
            <w:noWrap/>
          </w:tcPr>
          <w:p w14:paraId="60C80A58" w14:textId="77777777" w:rsidR="00D77BBD" w:rsidRPr="004913EB" w:rsidRDefault="00D84870" w:rsidP="000A67C1">
            <w:pPr>
              <w:spacing w:line="240" w:lineRule="auto"/>
              <w:ind w:left="720"/>
              <w:contextualSpacing/>
              <w:jc w:val="right"/>
              <w:rPr>
                <w:color w:val="000000"/>
                <w:sz w:val="20"/>
                <w:szCs w:val="20"/>
              </w:rPr>
            </w:pPr>
            <w:r w:rsidRPr="004913EB">
              <w:rPr>
                <w:color w:val="000000"/>
                <w:sz w:val="20"/>
                <w:szCs w:val="20"/>
              </w:rPr>
              <w:t>18.15</w:t>
            </w:r>
          </w:p>
        </w:tc>
      </w:tr>
      <w:tr w:rsidR="001C21EE" w:rsidRPr="006B36D6" w14:paraId="71E447CA" w14:textId="77777777" w:rsidTr="00A16623">
        <w:trPr>
          <w:trHeight w:val="300"/>
        </w:trPr>
        <w:tc>
          <w:tcPr>
            <w:tcW w:w="1686" w:type="dxa"/>
            <w:noWrap/>
            <w:hideMark/>
          </w:tcPr>
          <w:p w14:paraId="77B30477" w14:textId="77777777" w:rsidR="001C21EE" w:rsidRPr="006B36D6" w:rsidRDefault="001C21EE" w:rsidP="001C21EE">
            <w:pPr>
              <w:spacing w:line="240" w:lineRule="auto"/>
              <w:jc w:val="left"/>
              <w:rPr>
                <w:color w:val="000000"/>
                <w:sz w:val="20"/>
                <w:szCs w:val="20"/>
              </w:rPr>
            </w:pPr>
            <w:r w:rsidRPr="006B36D6">
              <w:rPr>
                <w:color w:val="000000"/>
                <w:sz w:val="20"/>
                <w:szCs w:val="20"/>
              </w:rPr>
              <w:t> </w:t>
            </w:r>
          </w:p>
        </w:tc>
        <w:tc>
          <w:tcPr>
            <w:tcW w:w="3260" w:type="dxa"/>
            <w:gridSpan w:val="2"/>
            <w:noWrap/>
            <w:hideMark/>
          </w:tcPr>
          <w:p w14:paraId="29BF47A3" w14:textId="77777777" w:rsidR="001C21EE" w:rsidRPr="006B36D6" w:rsidRDefault="001C21EE" w:rsidP="001C21EE">
            <w:pPr>
              <w:spacing w:line="240" w:lineRule="auto"/>
              <w:ind w:left="720"/>
              <w:contextualSpacing/>
              <w:jc w:val="left"/>
              <w:rPr>
                <w:color w:val="000000"/>
                <w:sz w:val="20"/>
                <w:szCs w:val="20"/>
              </w:rPr>
            </w:pPr>
            <w:r w:rsidRPr="006B36D6">
              <w:rPr>
                <w:color w:val="000000"/>
                <w:sz w:val="20"/>
                <w:szCs w:val="20"/>
              </w:rPr>
              <w:t>Satisfy the 90/30 rule</w:t>
            </w:r>
          </w:p>
        </w:tc>
        <w:tc>
          <w:tcPr>
            <w:tcW w:w="1437" w:type="dxa"/>
            <w:noWrap/>
          </w:tcPr>
          <w:p w14:paraId="2A2BFC2D" w14:textId="77777777" w:rsidR="00D77BBD" w:rsidRPr="004913EB" w:rsidRDefault="00D92C1E" w:rsidP="00470142">
            <w:pPr>
              <w:spacing w:line="240" w:lineRule="auto"/>
              <w:ind w:left="4"/>
              <w:contextualSpacing/>
              <w:jc w:val="right"/>
              <w:rPr>
                <w:color w:val="006100"/>
                <w:sz w:val="20"/>
                <w:szCs w:val="20"/>
              </w:rPr>
            </w:pPr>
            <w:r w:rsidRPr="004913EB">
              <w:rPr>
                <w:color w:val="006100"/>
                <w:sz w:val="20"/>
                <w:szCs w:val="20"/>
              </w:rPr>
              <w:t>Yes</w:t>
            </w:r>
            <w:r w:rsidR="00D77BBD" w:rsidRPr="004913EB">
              <w:rPr>
                <w:color w:val="006100"/>
                <w:sz w:val="20"/>
                <w:szCs w:val="20"/>
              </w:rPr>
              <w:t>, as</w:t>
            </w:r>
            <w:r w:rsidR="00470142" w:rsidRPr="004913EB">
              <w:rPr>
                <w:color w:val="006100"/>
                <w:sz w:val="20"/>
                <w:szCs w:val="20"/>
              </w:rPr>
              <w:t>:</w:t>
            </w:r>
            <w:r w:rsidR="00D77BBD" w:rsidRPr="004913EB">
              <w:rPr>
                <w:color w:val="006100"/>
                <w:sz w:val="20"/>
                <w:szCs w:val="20"/>
              </w:rPr>
              <w:t xml:space="preserve"> </w:t>
            </w:r>
          </w:p>
          <w:p w14:paraId="74761A85" w14:textId="77777777" w:rsidR="001C21EE" w:rsidRPr="004913EB" w:rsidRDefault="00D16964" w:rsidP="00D16964">
            <w:pPr>
              <w:spacing w:line="240" w:lineRule="auto"/>
              <w:ind w:left="4"/>
              <w:contextualSpacing/>
              <w:jc w:val="right"/>
              <w:rPr>
                <w:color w:val="006100"/>
                <w:sz w:val="20"/>
                <w:szCs w:val="20"/>
              </w:rPr>
            </w:pPr>
            <w:r w:rsidRPr="004913EB">
              <w:rPr>
                <w:color w:val="006100"/>
                <w:sz w:val="20"/>
                <w:szCs w:val="20"/>
              </w:rPr>
              <w:t>5</w:t>
            </w:r>
            <w:r w:rsidR="004913EB" w:rsidRPr="004913EB">
              <w:rPr>
                <w:color w:val="006100"/>
                <w:sz w:val="20"/>
                <w:szCs w:val="20"/>
              </w:rPr>
              <w:t xml:space="preserve">5 </w:t>
            </w:r>
            <w:r w:rsidR="00D77BBD" w:rsidRPr="004913EB">
              <w:rPr>
                <w:color w:val="006100"/>
                <w:sz w:val="20"/>
                <w:szCs w:val="20"/>
              </w:rPr>
              <w:t xml:space="preserve">&gt; </w:t>
            </w:r>
            <w:r w:rsidRPr="004913EB">
              <w:rPr>
                <w:color w:val="006100"/>
                <w:sz w:val="20"/>
                <w:szCs w:val="20"/>
              </w:rPr>
              <w:t>1</w:t>
            </w:r>
            <w:r w:rsidR="004913EB" w:rsidRPr="004913EB">
              <w:rPr>
                <w:color w:val="006100"/>
                <w:sz w:val="20"/>
                <w:szCs w:val="20"/>
              </w:rPr>
              <w:t>8.15</w:t>
            </w:r>
          </w:p>
        </w:tc>
      </w:tr>
    </w:tbl>
    <w:p w14:paraId="5DA30ABD" w14:textId="77777777" w:rsidR="00AF1562" w:rsidRPr="006B36D6" w:rsidRDefault="00AF1562" w:rsidP="00AF1562">
      <w:pPr>
        <w:rPr>
          <w:lang w:val="en-US"/>
        </w:rPr>
      </w:pPr>
    </w:p>
    <w:p w14:paraId="52DFE653" w14:textId="0E4D3077" w:rsidR="00D16964" w:rsidRPr="006B36D6" w:rsidRDefault="00D16964" w:rsidP="00D16964">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24</w:t>
      </w:r>
      <w:r w:rsidR="0014520D" w:rsidRPr="006B36D6">
        <w:fldChar w:fldCharType="end"/>
      </w:r>
      <w:r w:rsidRPr="006B36D6">
        <w:t>: 90/30 rule check on project emissions</w:t>
      </w:r>
    </w:p>
    <w:tbl>
      <w:tblPr>
        <w:tblStyle w:val="TableGrid"/>
        <w:tblW w:w="6383" w:type="dxa"/>
        <w:tblLook w:val="04A0" w:firstRow="1" w:lastRow="0" w:firstColumn="1" w:lastColumn="0" w:noHBand="0" w:noVBand="1"/>
      </w:tblPr>
      <w:tblGrid>
        <w:gridCol w:w="1686"/>
        <w:gridCol w:w="1837"/>
        <w:gridCol w:w="1423"/>
        <w:gridCol w:w="1548"/>
      </w:tblGrid>
      <w:tr w:rsidR="00D16964" w:rsidRPr="006B36D6" w14:paraId="2A81A7A5" w14:textId="77777777" w:rsidTr="002A47E4">
        <w:trPr>
          <w:cnfStyle w:val="100000000000" w:firstRow="1" w:lastRow="0" w:firstColumn="0" w:lastColumn="0" w:oddVBand="0" w:evenVBand="0" w:oddHBand="0" w:evenHBand="0" w:firstRowFirstColumn="0" w:firstRowLastColumn="0" w:lastRowFirstColumn="0" w:lastRowLastColumn="0"/>
          <w:trHeight w:val="300"/>
        </w:trPr>
        <w:tc>
          <w:tcPr>
            <w:tcW w:w="1686" w:type="dxa"/>
            <w:shd w:val="clear" w:color="auto" w:fill="A6A6A6" w:themeFill="background1" w:themeFillShade="A6"/>
            <w:noWrap/>
            <w:hideMark/>
          </w:tcPr>
          <w:p w14:paraId="7293ED0B" w14:textId="77777777" w:rsidR="00D16964" w:rsidRPr="006B36D6" w:rsidRDefault="00D16964" w:rsidP="005A1677">
            <w:pPr>
              <w:spacing w:line="240" w:lineRule="auto"/>
              <w:jc w:val="left"/>
              <w:rPr>
                <w:color w:val="000000"/>
                <w:sz w:val="20"/>
                <w:szCs w:val="20"/>
              </w:rPr>
            </w:pPr>
            <w:r w:rsidRPr="006B36D6">
              <w:rPr>
                <w:color w:val="000000"/>
                <w:sz w:val="20"/>
                <w:szCs w:val="20"/>
              </w:rPr>
              <w:t> Item</w:t>
            </w:r>
          </w:p>
        </w:tc>
        <w:tc>
          <w:tcPr>
            <w:tcW w:w="1837" w:type="dxa"/>
            <w:shd w:val="clear" w:color="auto" w:fill="A6A6A6" w:themeFill="background1" w:themeFillShade="A6"/>
            <w:noWrap/>
            <w:hideMark/>
          </w:tcPr>
          <w:p w14:paraId="2FF9B89B" w14:textId="77777777" w:rsidR="00D16964" w:rsidRPr="006B36D6" w:rsidRDefault="00D16964" w:rsidP="005A1677">
            <w:pPr>
              <w:spacing w:line="240" w:lineRule="auto"/>
              <w:jc w:val="left"/>
              <w:rPr>
                <w:color w:val="000000"/>
                <w:sz w:val="20"/>
                <w:szCs w:val="20"/>
              </w:rPr>
            </w:pPr>
            <w:r w:rsidRPr="006B36D6">
              <w:rPr>
                <w:color w:val="000000"/>
                <w:sz w:val="20"/>
                <w:szCs w:val="20"/>
              </w:rPr>
              <w:t> Unit</w:t>
            </w:r>
          </w:p>
        </w:tc>
        <w:tc>
          <w:tcPr>
            <w:tcW w:w="1423" w:type="dxa"/>
            <w:shd w:val="clear" w:color="auto" w:fill="A6A6A6" w:themeFill="background1" w:themeFillShade="A6"/>
            <w:noWrap/>
            <w:hideMark/>
          </w:tcPr>
          <w:p w14:paraId="1A2BE4A8" w14:textId="77777777" w:rsidR="00D16964" w:rsidRPr="006B36D6" w:rsidRDefault="00D16964" w:rsidP="005A1677">
            <w:pPr>
              <w:spacing w:line="240" w:lineRule="auto"/>
              <w:jc w:val="left"/>
              <w:rPr>
                <w:color w:val="000000"/>
                <w:sz w:val="20"/>
                <w:szCs w:val="20"/>
              </w:rPr>
            </w:pPr>
            <w:r w:rsidRPr="006B36D6">
              <w:rPr>
                <w:color w:val="000000"/>
                <w:sz w:val="20"/>
                <w:szCs w:val="20"/>
              </w:rPr>
              <w:t>Baseline</w:t>
            </w:r>
          </w:p>
        </w:tc>
        <w:tc>
          <w:tcPr>
            <w:tcW w:w="1437" w:type="dxa"/>
            <w:shd w:val="clear" w:color="auto" w:fill="A6A6A6" w:themeFill="background1" w:themeFillShade="A6"/>
            <w:noWrap/>
            <w:hideMark/>
          </w:tcPr>
          <w:p w14:paraId="20EFCC69" w14:textId="77777777" w:rsidR="00D16964" w:rsidRPr="006B36D6" w:rsidRDefault="00D16964" w:rsidP="005A1677">
            <w:pPr>
              <w:spacing w:line="240" w:lineRule="auto"/>
              <w:jc w:val="left"/>
              <w:rPr>
                <w:color w:val="000000"/>
                <w:sz w:val="20"/>
                <w:szCs w:val="20"/>
              </w:rPr>
            </w:pPr>
            <w:r w:rsidRPr="006B36D6">
              <w:rPr>
                <w:color w:val="000000"/>
                <w:sz w:val="20"/>
                <w:szCs w:val="20"/>
              </w:rPr>
              <w:t>Project</w:t>
            </w:r>
          </w:p>
        </w:tc>
      </w:tr>
      <w:tr w:rsidR="00D16964" w:rsidRPr="006B36D6" w14:paraId="644ABA36" w14:textId="77777777" w:rsidTr="005A1677">
        <w:trPr>
          <w:trHeight w:val="300"/>
        </w:trPr>
        <w:tc>
          <w:tcPr>
            <w:tcW w:w="1686" w:type="dxa"/>
            <w:noWrap/>
            <w:hideMark/>
          </w:tcPr>
          <w:p w14:paraId="4B093411" w14:textId="77777777" w:rsidR="00D16964" w:rsidRPr="006B36D6" w:rsidRDefault="00D16964" w:rsidP="005A1677">
            <w:pPr>
              <w:spacing w:line="240" w:lineRule="auto"/>
              <w:jc w:val="left"/>
              <w:rPr>
                <w:b/>
                <w:color w:val="000000"/>
                <w:sz w:val="20"/>
                <w:szCs w:val="20"/>
              </w:rPr>
            </w:pPr>
            <w:r w:rsidRPr="006B36D6">
              <w:rPr>
                <w:b/>
                <w:color w:val="000000"/>
                <w:sz w:val="20"/>
                <w:szCs w:val="20"/>
              </w:rPr>
              <w:t>Sample</w:t>
            </w:r>
          </w:p>
        </w:tc>
        <w:tc>
          <w:tcPr>
            <w:tcW w:w="1837" w:type="dxa"/>
            <w:noWrap/>
            <w:hideMark/>
          </w:tcPr>
          <w:p w14:paraId="3B1F42D3" w14:textId="77777777" w:rsidR="00D16964" w:rsidRPr="006B36D6" w:rsidRDefault="00D16964" w:rsidP="005A1677">
            <w:pPr>
              <w:spacing w:line="240" w:lineRule="auto"/>
              <w:ind w:left="720"/>
              <w:contextualSpacing/>
              <w:jc w:val="left"/>
              <w:rPr>
                <w:color w:val="000000"/>
                <w:sz w:val="20"/>
                <w:szCs w:val="20"/>
              </w:rPr>
            </w:pPr>
            <w:r w:rsidRPr="006B36D6">
              <w:rPr>
                <w:color w:val="000000"/>
                <w:sz w:val="20"/>
                <w:szCs w:val="20"/>
              </w:rPr>
              <w:t>n</w:t>
            </w:r>
          </w:p>
        </w:tc>
        <w:tc>
          <w:tcPr>
            <w:tcW w:w="1423" w:type="dxa"/>
            <w:noWrap/>
            <w:vAlign w:val="bottom"/>
            <w:hideMark/>
          </w:tcPr>
          <w:p w14:paraId="3953598A" w14:textId="77777777" w:rsidR="00D16964" w:rsidRPr="006B36D6" w:rsidRDefault="00D16964" w:rsidP="003442EC">
            <w:pPr>
              <w:spacing w:line="240" w:lineRule="auto"/>
              <w:ind w:left="720"/>
              <w:contextualSpacing/>
              <w:jc w:val="right"/>
              <w:rPr>
                <w:color w:val="000000"/>
                <w:sz w:val="20"/>
                <w:szCs w:val="20"/>
              </w:rPr>
            </w:pPr>
            <w:r w:rsidRPr="006B36D6">
              <w:rPr>
                <w:color w:val="000000"/>
                <w:sz w:val="20"/>
                <w:szCs w:val="20"/>
              </w:rPr>
              <w:t>5</w:t>
            </w:r>
            <w:r w:rsidR="003442EC">
              <w:rPr>
                <w:color w:val="000000"/>
                <w:sz w:val="20"/>
                <w:szCs w:val="20"/>
              </w:rPr>
              <w:t>5</w:t>
            </w:r>
          </w:p>
        </w:tc>
        <w:tc>
          <w:tcPr>
            <w:tcW w:w="1437" w:type="dxa"/>
            <w:noWrap/>
            <w:vAlign w:val="bottom"/>
            <w:hideMark/>
          </w:tcPr>
          <w:p w14:paraId="4D9EE883" w14:textId="77777777" w:rsidR="00D16964" w:rsidRPr="006B36D6" w:rsidRDefault="00D16964" w:rsidP="003442EC">
            <w:pPr>
              <w:spacing w:line="240" w:lineRule="auto"/>
              <w:ind w:left="720"/>
              <w:contextualSpacing/>
              <w:jc w:val="right"/>
              <w:rPr>
                <w:color w:val="000000"/>
                <w:sz w:val="20"/>
                <w:szCs w:val="20"/>
              </w:rPr>
            </w:pPr>
            <w:r w:rsidRPr="006B36D6">
              <w:rPr>
                <w:color w:val="000000"/>
                <w:sz w:val="20"/>
                <w:szCs w:val="20"/>
              </w:rPr>
              <w:t>5</w:t>
            </w:r>
            <w:r w:rsidR="003442EC">
              <w:rPr>
                <w:color w:val="000000"/>
                <w:sz w:val="20"/>
                <w:szCs w:val="20"/>
              </w:rPr>
              <w:t>5</w:t>
            </w:r>
          </w:p>
        </w:tc>
      </w:tr>
      <w:tr w:rsidR="00D16964" w:rsidRPr="006B36D6" w14:paraId="5A5073CF" w14:textId="77777777" w:rsidTr="00D16964">
        <w:trPr>
          <w:trHeight w:val="411"/>
        </w:trPr>
        <w:tc>
          <w:tcPr>
            <w:tcW w:w="1686" w:type="dxa"/>
            <w:noWrap/>
            <w:hideMark/>
          </w:tcPr>
          <w:p w14:paraId="21D6948B" w14:textId="77777777" w:rsidR="00D16964" w:rsidRPr="006B36D6" w:rsidRDefault="00D16964" w:rsidP="005A1677">
            <w:pPr>
              <w:spacing w:line="240" w:lineRule="auto"/>
              <w:jc w:val="left"/>
              <w:rPr>
                <w:color w:val="000000"/>
                <w:sz w:val="20"/>
                <w:szCs w:val="20"/>
              </w:rPr>
            </w:pPr>
            <w:r w:rsidRPr="006B36D6">
              <w:rPr>
                <w:color w:val="000000"/>
                <w:sz w:val="20"/>
                <w:szCs w:val="20"/>
              </w:rPr>
              <w:t> </w:t>
            </w:r>
          </w:p>
        </w:tc>
        <w:tc>
          <w:tcPr>
            <w:tcW w:w="4697" w:type="dxa"/>
            <w:gridSpan w:val="3"/>
            <w:noWrap/>
            <w:hideMark/>
          </w:tcPr>
          <w:p w14:paraId="400D53B1" w14:textId="77777777" w:rsidR="00D16964" w:rsidRPr="006B36D6" w:rsidRDefault="00D16964" w:rsidP="00D16964">
            <w:pPr>
              <w:spacing w:line="240" w:lineRule="auto"/>
              <w:contextualSpacing/>
              <w:jc w:val="center"/>
              <w:rPr>
                <w:b/>
                <w:color w:val="000000"/>
                <w:sz w:val="20"/>
                <w:szCs w:val="20"/>
              </w:rPr>
            </w:pPr>
            <w:r w:rsidRPr="006B36D6">
              <w:rPr>
                <w:b/>
                <w:color w:val="000000"/>
                <w:sz w:val="20"/>
                <w:szCs w:val="20"/>
              </w:rPr>
              <w:t>Analysis</w:t>
            </w:r>
          </w:p>
        </w:tc>
      </w:tr>
      <w:tr w:rsidR="00D16964" w:rsidRPr="006B36D6" w14:paraId="6AD911E3" w14:textId="77777777" w:rsidTr="005A1677">
        <w:trPr>
          <w:trHeight w:val="300"/>
        </w:trPr>
        <w:tc>
          <w:tcPr>
            <w:tcW w:w="1686" w:type="dxa"/>
            <w:noWrap/>
            <w:hideMark/>
          </w:tcPr>
          <w:p w14:paraId="5B77A31D" w14:textId="77777777" w:rsidR="00D16964" w:rsidRPr="006B36D6" w:rsidRDefault="00D16964" w:rsidP="005A1677">
            <w:pPr>
              <w:spacing w:line="240" w:lineRule="auto"/>
              <w:jc w:val="left"/>
              <w:rPr>
                <w:color w:val="000000"/>
                <w:sz w:val="20"/>
                <w:szCs w:val="20"/>
              </w:rPr>
            </w:pPr>
            <w:r w:rsidRPr="006B36D6">
              <w:rPr>
                <w:color w:val="000000"/>
                <w:sz w:val="20"/>
                <w:szCs w:val="20"/>
              </w:rPr>
              <w:t> </w:t>
            </w:r>
          </w:p>
        </w:tc>
        <w:tc>
          <w:tcPr>
            <w:tcW w:w="3260" w:type="dxa"/>
            <w:gridSpan w:val="2"/>
            <w:noWrap/>
            <w:hideMark/>
          </w:tcPr>
          <w:p w14:paraId="17B9845A" w14:textId="77777777" w:rsidR="00D16964" w:rsidRPr="006B36D6" w:rsidRDefault="00D16964" w:rsidP="005A1677">
            <w:pPr>
              <w:spacing w:line="240" w:lineRule="auto"/>
              <w:ind w:left="720"/>
              <w:contextualSpacing/>
              <w:jc w:val="left"/>
              <w:rPr>
                <w:color w:val="000000"/>
                <w:sz w:val="20"/>
                <w:szCs w:val="20"/>
              </w:rPr>
            </w:pPr>
            <w:r w:rsidRPr="006B36D6">
              <w:rPr>
                <w:color w:val="000000"/>
                <w:sz w:val="20"/>
                <w:szCs w:val="20"/>
              </w:rPr>
              <w:t>Mean</w:t>
            </w:r>
          </w:p>
        </w:tc>
        <w:tc>
          <w:tcPr>
            <w:tcW w:w="1437" w:type="dxa"/>
            <w:noWrap/>
          </w:tcPr>
          <w:p w14:paraId="43172AFD" w14:textId="38E5CD70" w:rsidR="00D16964" w:rsidRPr="004913EB" w:rsidRDefault="004913EB" w:rsidP="003834E4">
            <w:pPr>
              <w:spacing w:line="240" w:lineRule="auto"/>
              <w:ind w:left="720"/>
              <w:contextualSpacing/>
              <w:jc w:val="right"/>
              <w:rPr>
                <w:color w:val="000000"/>
                <w:sz w:val="20"/>
                <w:szCs w:val="20"/>
              </w:rPr>
            </w:pPr>
            <w:r w:rsidRPr="004913EB">
              <w:rPr>
                <w:color w:val="000000"/>
                <w:sz w:val="20"/>
                <w:szCs w:val="20"/>
              </w:rPr>
              <w:t>0.</w:t>
            </w:r>
            <w:r w:rsidR="00640428" w:rsidRPr="004913EB">
              <w:rPr>
                <w:color w:val="000000"/>
                <w:sz w:val="20"/>
                <w:szCs w:val="20"/>
              </w:rPr>
              <w:t>9</w:t>
            </w:r>
            <w:r w:rsidR="00640428">
              <w:rPr>
                <w:color w:val="000000"/>
                <w:sz w:val="20"/>
                <w:szCs w:val="20"/>
              </w:rPr>
              <w:t>3</w:t>
            </w:r>
          </w:p>
        </w:tc>
      </w:tr>
      <w:tr w:rsidR="00D16964" w:rsidRPr="006B36D6" w14:paraId="769A8A39" w14:textId="77777777" w:rsidTr="005A1677">
        <w:trPr>
          <w:trHeight w:val="300"/>
        </w:trPr>
        <w:tc>
          <w:tcPr>
            <w:tcW w:w="1686" w:type="dxa"/>
            <w:noWrap/>
            <w:hideMark/>
          </w:tcPr>
          <w:p w14:paraId="24901379" w14:textId="77777777" w:rsidR="00D16964" w:rsidRPr="006B36D6" w:rsidRDefault="00D16964" w:rsidP="005A1677">
            <w:pPr>
              <w:spacing w:line="240" w:lineRule="auto"/>
              <w:jc w:val="left"/>
              <w:rPr>
                <w:color w:val="000000"/>
                <w:sz w:val="20"/>
                <w:szCs w:val="20"/>
              </w:rPr>
            </w:pPr>
            <w:r w:rsidRPr="006B36D6">
              <w:rPr>
                <w:color w:val="000000"/>
                <w:sz w:val="20"/>
                <w:szCs w:val="20"/>
              </w:rPr>
              <w:t> </w:t>
            </w:r>
          </w:p>
        </w:tc>
        <w:tc>
          <w:tcPr>
            <w:tcW w:w="3260" w:type="dxa"/>
            <w:gridSpan w:val="2"/>
            <w:noWrap/>
            <w:hideMark/>
          </w:tcPr>
          <w:p w14:paraId="4647D2E9" w14:textId="77777777" w:rsidR="00D16964" w:rsidRPr="006B36D6" w:rsidRDefault="00D16964" w:rsidP="005A1677">
            <w:pPr>
              <w:spacing w:line="240" w:lineRule="auto"/>
              <w:ind w:left="720"/>
              <w:contextualSpacing/>
              <w:jc w:val="left"/>
              <w:rPr>
                <w:color w:val="000000"/>
                <w:sz w:val="20"/>
                <w:szCs w:val="20"/>
              </w:rPr>
            </w:pPr>
            <w:r w:rsidRPr="006B36D6">
              <w:rPr>
                <w:color w:val="000000"/>
                <w:sz w:val="20"/>
                <w:szCs w:val="20"/>
              </w:rPr>
              <w:t>Standard error</w:t>
            </w:r>
          </w:p>
        </w:tc>
        <w:tc>
          <w:tcPr>
            <w:tcW w:w="1437" w:type="dxa"/>
            <w:noWrap/>
          </w:tcPr>
          <w:p w14:paraId="4C731933" w14:textId="21E0456B" w:rsidR="00D16964" w:rsidRPr="004913EB" w:rsidRDefault="004913EB" w:rsidP="003834E4">
            <w:pPr>
              <w:spacing w:line="240" w:lineRule="auto"/>
              <w:ind w:left="720"/>
              <w:contextualSpacing/>
              <w:jc w:val="right"/>
              <w:rPr>
                <w:color w:val="000000"/>
                <w:sz w:val="20"/>
                <w:szCs w:val="20"/>
              </w:rPr>
            </w:pPr>
            <w:r w:rsidRPr="004913EB">
              <w:rPr>
                <w:color w:val="000000"/>
                <w:sz w:val="20"/>
                <w:szCs w:val="20"/>
              </w:rPr>
              <w:t>0.</w:t>
            </w:r>
            <w:r w:rsidR="00640428" w:rsidRPr="004913EB">
              <w:rPr>
                <w:color w:val="000000"/>
                <w:sz w:val="20"/>
                <w:szCs w:val="20"/>
              </w:rPr>
              <w:t>74</w:t>
            </w:r>
            <w:r w:rsidR="00640428">
              <w:rPr>
                <w:color w:val="000000"/>
                <w:sz w:val="20"/>
                <w:szCs w:val="20"/>
              </w:rPr>
              <w:t>67</w:t>
            </w:r>
          </w:p>
        </w:tc>
      </w:tr>
      <w:tr w:rsidR="00D16964" w:rsidRPr="006B36D6" w14:paraId="67EACD6C" w14:textId="77777777" w:rsidTr="005A1677">
        <w:trPr>
          <w:trHeight w:val="300"/>
        </w:trPr>
        <w:tc>
          <w:tcPr>
            <w:tcW w:w="1686" w:type="dxa"/>
            <w:noWrap/>
          </w:tcPr>
          <w:p w14:paraId="21B59E9A" w14:textId="77777777" w:rsidR="00D16964" w:rsidRPr="006B36D6" w:rsidRDefault="00D16964" w:rsidP="005A1677">
            <w:pPr>
              <w:spacing w:line="240" w:lineRule="auto"/>
              <w:jc w:val="left"/>
              <w:rPr>
                <w:color w:val="000000"/>
                <w:sz w:val="20"/>
                <w:szCs w:val="20"/>
              </w:rPr>
            </w:pPr>
          </w:p>
        </w:tc>
        <w:tc>
          <w:tcPr>
            <w:tcW w:w="3260" w:type="dxa"/>
            <w:gridSpan w:val="2"/>
            <w:noWrap/>
          </w:tcPr>
          <w:p w14:paraId="4F923104" w14:textId="77777777" w:rsidR="00D16964" w:rsidRPr="006B36D6" w:rsidRDefault="00D16964" w:rsidP="005A1677">
            <w:pPr>
              <w:spacing w:line="240" w:lineRule="auto"/>
              <w:ind w:left="720"/>
              <w:contextualSpacing/>
              <w:jc w:val="left"/>
              <w:rPr>
                <w:color w:val="000000"/>
                <w:sz w:val="20"/>
                <w:szCs w:val="20"/>
              </w:rPr>
            </w:pPr>
            <w:r w:rsidRPr="006B36D6">
              <w:rPr>
                <w:color w:val="000000"/>
                <w:sz w:val="20"/>
                <w:szCs w:val="20"/>
              </w:rPr>
              <w:t>Minimum requirement n</w:t>
            </w:r>
          </w:p>
        </w:tc>
        <w:tc>
          <w:tcPr>
            <w:tcW w:w="1437" w:type="dxa"/>
            <w:noWrap/>
          </w:tcPr>
          <w:p w14:paraId="366F53B3" w14:textId="33D3CF12" w:rsidR="00D16964" w:rsidRPr="004913EB" w:rsidRDefault="00640428" w:rsidP="005A1677">
            <w:pPr>
              <w:spacing w:line="240" w:lineRule="auto"/>
              <w:ind w:left="720"/>
              <w:contextualSpacing/>
              <w:jc w:val="right"/>
              <w:rPr>
                <w:color w:val="000000"/>
                <w:sz w:val="20"/>
                <w:szCs w:val="20"/>
              </w:rPr>
            </w:pPr>
            <w:r>
              <w:rPr>
                <w:color w:val="000000"/>
                <w:sz w:val="20"/>
                <w:szCs w:val="20"/>
              </w:rPr>
              <w:t>19.40</w:t>
            </w:r>
          </w:p>
        </w:tc>
      </w:tr>
      <w:tr w:rsidR="00D16964" w:rsidRPr="006B36D6" w14:paraId="11E2A794" w14:textId="77777777" w:rsidTr="005A1677">
        <w:trPr>
          <w:trHeight w:val="300"/>
        </w:trPr>
        <w:tc>
          <w:tcPr>
            <w:tcW w:w="1686" w:type="dxa"/>
            <w:noWrap/>
            <w:hideMark/>
          </w:tcPr>
          <w:p w14:paraId="35D78871" w14:textId="77777777" w:rsidR="00D16964" w:rsidRPr="006B36D6" w:rsidRDefault="00D16964" w:rsidP="005A1677">
            <w:pPr>
              <w:spacing w:line="240" w:lineRule="auto"/>
              <w:jc w:val="left"/>
              <w:rPr>
                <w:color w:val="000000"/>
                <w:sz w:val="20"/>
                <w:szCs w:val="20"/>
              </w:rPr>
            </w:pPr>
            <w:r w:rsidRPr="006B36D6">
              <w:rPr>
                <w:color w:val="000000"/>
                <w:sz w:val="20"/>
                <w:szCs w:val="20"/>
              </w:rPr>
              <w:t> </w:t>
            </w:r>
          </w:p>
        </w:tc>
        <w:tc>
          <w:tcPr>
            <w:tcW w:w="3260" w:type="dxa"/>
            <w:gridSpan w:val="2"/>
            <w:noWrap/>
            <w:hideMark/>
          </w:tcPr>
          <w:p w14:paraId="289A3995" w14:textId="77777777" w:rsidR="00D16964" w:rsidRPr="006B36D6" w:rsidRDefault="00D16964" w:rsidP="005A1677">
            <w:pPr>
              <w:spacing w:line="240" w:lineRule="auto"/>
              <w:ind w:left="720"/>
              <w:contextualSpacing/>
              <w:jc w:val="left"/>
              <w:rPr>
                <w:color w:val="000000"/>
                <w:sz w:val="20"/>
                <w:szCs w:val="20"/>
              </w:rPr>
            </w:pPr>
            <w:r w:rsidRPr="006B36D6">
              <w:rPr>
                <w:color w:val="000000"/>
                <w:sz w:val="20"/>
                <w:szCs w:val="20"/>
              </w:rPr>
              <w:t>Satisfy the 90/30 rule</w:t>
            </w:r>
          </w:p>
        </w:tc>
        <w:tc>
          <w:tcPr>
            <w:tcW w:w="1437" w:type="dxa"/>
            <w:noWrap/>
          </w:tcPr>
          <w:p w14:paraId="3F9FDD80" w14:textId="77777777" w:rsidR="00D16964" w:rsidRPr="004913EB" w:rsidRDefault="00D16964" w:rsidP="005A1677">
            <w:pPr>
              <w:spacing w:line="240" w:lineRule="auto"/>
              <w:ind w:left="4"/>
              <w:contextualSpacing/>
              <w:jc w:val="right"/>
              <w:rPr>
                <w:color w:val="006100"/>
                <w:sz w:val="20"/>
                <w:szCs w:val="20"/>
              </w:rPr>
            </w:pPr>
            <w:r w:rsidRPr="004913EB">
              <w:rPr>
                <w:color w:val="006100"/>
                <w:sz w:val="20"/>
                <w:szCs w:val="20"/>
              </w:rPr>
              <w:t xml:space="preserve">Yes, as: </w:t>
            </w:r>
          </w:p>
          <w:p w14:paraId="73013F34" w14:textId="5FBBBE07" w:rsidR="00D16964" w:rsidRPr="004913EB" w:rsidRDefault="00D16964" w:rsidP="003834E4">
            <w:pPr>
              <w:spacing w:line="240" w:lineRule="auto"/>
              <w:ind w:left="4"/>
              <w:contextualSpacing/>
              <w:jc w:val="right"/>
              <w:rPr>
                <w:color w:val="006100"/>
                <w:sz w:val="20"/>
                <w:szCs w:val="20"/>
              </w:rPr>
            </w:pPr>
            <w:r w:rsidRPr="004913EB">
              <w:rPr>
                <w:color w:val="006100"/>
                <w:sz w:val="20"/>
                <w:szCs w:val="20"/>
              </w:rPr>
              <w:t>5</w:t>
            </w:r>
            <w:r w:rsidR="004913EB" w:rsidRPr="004913EB">
              <w:rPr>
                <w:color w:val="006100"/>
                <w:sz w:val="20"/>
                <w:szCs w:val="20"/>
              </w:rPr>
              <w:t>5</w:t>
            </w:r>
            <w:r w:rsidRPr="004913EB">
              <w:rPr>
                <w:color w:val="006100"/>
                <w:sz w:val="20"/>
                <w:szCs w:val="20"/>
              </w:rPr>
              <w:t xml:space="preserve"> &gt; </w:t>
            </w:r>
            <w:r w:rsidR="00640428">
              <w:rPr>
                <w:color w:val="006100"/>
                <w:sz w:val="20"/>
                <w:szCs w:val="20"/>
              </w:rPr>
              <w:t>19.40</w:t>
            </w:r>
          </w:p>
        </w:tc>
      </w:tr>
    </w:tbl>
    <w:p w14:paraId="3F438BA4" w14:textId="77777777" w:rsidR="00D16964" w:rsidRPr="006B36D6" w:rsidRDefault="00D16964" w:rsidP="00AF1562">
      <w:pPr>
        <w:rPr>
          <w:lang w:val="en-US"/>
        </w:rPr>
      </w:pPr>
    </w:p>
    <w:p w14:paraId="1D50F93B" w14:textId="77777777" w:rsidR="007C11AA" w:rsidRPr="006B36D6" w:rsidRDefault="00493101" w:rsidP="00AF1562">
      <w:pPr>
        <w:rPr>
          <w:lang w:val="en-US"/>
        </w:rPr>
      </w:pPr>
      <w:r w:rsidRPr="006B36D6">
        <w:rPr>
          <w:lang w:val="en-US"/>
        </w:rPr>
        <w:t>The KPT test meets the 90/30 rule</w:t>
      </w:r>
      <w:r w:rsidR="002F30EA" w:rsidRPr="006B36D6">
        <w:rPr>
          <w:lang w:val="en-US"/>
        </w:rPr>
        <w:t xml:space="preserve"> allowing the use of mean saving values for</w:t>
      </w:r>
      <w:r w:rsidR="00BE0C2C" w:rsidRPr="006B36D6">
        <w:rPr>
          <w:lang w:val="en-US"/>
        </w:rPr>
        <w:t xml:space="preserve"> ER calculations, see the next table:</w:t>
      </w:r>
    </w:p>
    <w:p w14:paraId="4676206E" w14:textId="77777777" w:rsidR="00C12C1E" w:rsidRPr="006B36D6" w:rsidRDefault="00C12C1E" w:rsidP="00AF1562">
      <w:pPr>
        <w:rPr>
          <w:lang w:val="en-US"/>
        </w:rPr>
      </w:pPr>
    </w:p>
    <w:p w14:paraId="3CC6E731" w14:textId="42490D76" w:rsidR="00343A9B" w:rsidRPr="006B36D6" w:rsidRDefault="00343A9B" w:rsidP="00343A9B">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25</w:t>
      </w:r>
      <w:r w:rsidR="0014520D" w:rsidRPr="006B36D6">
        <w:fldChar w:fldCharType="end"/>
      </w:r>
      <w:r w:rsidRPr="006B36D6">
        <w:t>: Emission reductions from fuel switch</w:t>
      </w:r>
      <w:r w:rsidR="005A6B8A" w:rsidRPr="006B36D6">
        <w:rPr>
          <w:rStyle w:val="FootnoteReference"/>
        </w:rPr>
        <w:footnoteReference w:id="44"/>
      </w:r>
    </w:p>
    <w:tbl>
      <w:tblPr>
        <w:tblStyle w:val="TableGrid"/>
        <w:tblW w:w="0" w:type="auto"/>
        <w:tblLook w:val="04A0" w:firstRow="1" w:lastRow="0" w:firstColumn="1" w:lastColumn="0" w:noHBand="0" w:noVBand="1"/>
      </w:tblPr>
      <w:tblGrid>
        <w:gridCol w:w="2412"/>
        <w:gridCol w:w="2413"/>
        <w:gridCol w:w="2083"/>
        <w:gridCol w:w="2422"/>
      </w:tblGrid>
      <w:tr w:rsidR="005A6B8A" w:rsidRPr="006B36D6" w14:paraId="2990E002" w14:textId="77777777" w:rsidTr="002A47E4">
        <w:trPr>
          <w:cnfStyle w:val="100000000000" w:firstRow="1" w:lastRow="0" w:firstColumn="0" w:lastColumn="0" w:oddVBand="0" w:evenVBand="0" w:oddHBand="0" w:evenHBand="0" w:firstRowFirstColumn="0" w:firstRowLastColumn="0" w:lastRowFirstColumn="0" w:lastRowLastColumn="0"/>
        </w:trPr>
        <w:tc>
          <w:tcPr>
            <w:tcW w:w="2479" w:type="dxa"/>
            <w:shd w:val="clear" w:color="auto" w:fill="A6A6A6" w:themeFill="background1" w:themeFillShade="A6"/>
          </w:tcPr>
          <w:p w14:paraId="35A0045D" w14:textId="77777777" w:rsidR="005A6B8A" w:rsidRPr="006B36D6" w:rsidRDefault="005A6B8A" w:rsidP="00C12C1E">
            <w:pPr>
              <w:rPr>
                <w:bCs/>
                <w:color w:val="000000"/>
                <w:sz w:val="20"/>
                <w:szCs w:val="22"/>
                <w:lang w:val="en-US"/>
              </w:rPr>
            </w:pPr>
            <w:r w:rsidRPr="006B36D6">
              <w:rPr>
                <w:bCs/>
                <w:color w:val="000000"/>
                <w:sz w:val="20"/>
                <w:szCs w:val="22"/>
                <w:lang w:val="en-US"/>
              </w:rPr>
              <w:t>Baseline emissions from fuel use</w:t>
            </w:r>
          </w:p>
          <w:p w14:paraId="56D43B27" w14:textId="77777777" w:rsidR="005A6B8A" w:rsidRPr="006B36D6" w:rsidRDefault="005A6B8A" w:rsidP="00C12C1E">
            <w:pPr>
              <w:rPr>
                <w:bCs/>
                <w:color w:val="000000"/>
                <w:sz w:val="20"/>
                <w:szCs w:val="22"/>
                <w:lang w:val="en-US"/>
              </w:rPr>
            </w:pPr>
            <w:r w:rsidRPr="006B36D6">
              <w:rPr>
                <w:bCs/>
                <w:color w:val="000000"/>
                <w:sz w:val="20"/>
                <w:szCs w:val="22"/>
                <w:lang w:val="en-US"/>
              </w:rPr>
              <w:t xml:space="preserve"> </w:t>
            </w:r>
          </w:p>
          <w:p w14:paraId="26EE1911" w14:textId="77777777" w:rsidR="005A6B8A" w:rsidRPr="006B36D6" w:rsidRDefault="005A6B8A" w:rsidP="00C12C1E">
            <w:pPr>
              <w:rPr>
                <w:sz w:val="20"/>
                <w:lang w:val="en-US"/>
              </w:rPr>
            </w:pPr>
            <w:r w:rsidRPr="006B36D6">
              <w:rPr>
                <w:bCs/>
                <w:color w:val="000000"/>
                <w:sz w:val="20"/>
                <w:szCs w:val="22"/>
                <w:lang w:val="en-US"/>
              </w:rPr>
              <w:t>(tCO</w:t>
            </w:r>
            <w:r w:rsidRPr="006B36D6">
              <w:rPr>
                <w:bCs/>
                <w:color w:val="000000"/>
                <w:sz w:val="20"/>
                <w:szCs w:val="22"/>
                <w:vertAlign w:val="subscript"/>
                <w:lang w:val="en-US"/>
              </w:rPr>
              <w:t>2</w:t>
            </w:r>
            <w:r w:rsidRPr="006B36D6">
              <w:rPr>
                <w:bCs/>
                <w:color w:val="000000"/>
                <w:sz w:val="20"/>
                <w:szCs w:val="22"/>
                <w:lang w:val="en-US"/>
              </w:rPr>
              <w:t>e/yr)</w:t>
            </w:r>
          </w:p>
        </w:tc>
        <w:tc>
          <w:tcPr>
            <w:tcW w:w="2479" w:type="dxa"/>
            <w:shd w:val="clear" w:color="auto" w:fill="A6A6A6" w:themeFill="background1" w:themeFillShade="A6"/>
          </w:tcPr>
          <w:p w14:paraId="1744691C" w14:textId="77777777" w:rsidR="005A6B8A" w:rsidRPr="006B36D6" w:rsidRDefault="005A6B8A" w:rsidP="00C12C1E">
            <w:pPr>
              <w:rPr>
                <w:bCs/>
                <w:color w:val="000000"/>
                <w:sz w:val="20"/>
                <w:szCs w:val="22"/>
                <w:lang w:val="en-US"/>
              </w:rPr>
            </w:pPr>
            <w:r w:rsidRPr="006B36D6">
              <w:rPr>
                <w:bCs/>
                <w:color w:val="000000"/>
                <w:sz w:val="20"/>
                <w:szCs w:val="22"/>
                <w:lang w:val="en-US"/>
              </w:rPr>
              <w:t xml:space="preserve">Project emissions from fuel use </w:t>
            </w:r>
          </w:p>
          <w:p w14:paraId="36811909" w14:textId="77777777" w:rsidR="005A6B8A" w:rsidRPr="006B36D6" w:rsidRDefault="005A6B8A" w:rsidP="00C12C1E">
            <w:pPr>
              <w:rPr>
                <w:bCs/>
                <w:color w:val="000000"/>
                <w:sz w:val="20"/>
                <w:szCs w:val="22"/>
                <w:lang w:val="en-US"/>
              </w:rPr>
            </w:pPr>
          </w:p>
          <w:p w14:paraId="11AA3B26" w14:textId="77777777" w:rsidR="005A6B8A" w:rsidRPr="006B36D6" w:rsidRDefault="005A6B8A" w:rsidP="00C12C1E">
            <w:pPr>
              <w:rPr>
                <w:sz w:val="20"/>
                <w:lang w:val="en-US"/>
              </w:rPr>
            </w:pPr>
            <w:r w:rsidRPr="006B36D6">
              <w:rPr>
                <w:bCs/>
                <w:color w:val="000000"/>
                <w:sz w:val="20"/>
                <w:szCs w:val="22"/>
                <w:lang w:val="en-US"/>
              </w:rPr>
              <w:t>(tCO</w:t>
            </w:r>
            <w:r w:rsidRPr="006B36D6">
              <w:rPr>
                <w:bCs/>
                <w:color w:val="000000"/>
                <w:sz w:val="20"/>
                <w:szCs w:val="22"/>
                <w:vertAlign w:val="subscript"/>
                <w:lang w:val="en-US"/>
              </w:rPr>
              <w:t>2</w:t>
            </w:r>
            <w:r w:rsidRPr="006B36D6">
              <w:rPr>
                <w:bCs/>
                <w:color w:val="000000"/>
                <w:sz w:val="20"/>
                <w:szCs w:val="22"/>
                <w:lang w:val="en-US"/>
              </w:rPr>
              <w:t>e/yr)</w:t>
            </w:r>
          </w:p>
        </w:tc>
        <w:tc>
          <w:tcPr>
            <w:tcW w:w="2131" w:type="dxa"/>
            <w:shd w:val="clear" w:color="auto" w:fill="A6A6A6" w:themeFill="background1" w:themeFillShade="A6"/>
          </w:tcPr>
          <w:p w14:paraId="4AABE237" w14:textId="77777777" w:rsidR="005A6B8A" w:rsidRPr="006B36D6" w:rsidRDefault="005A6B8A" w:rsidP="005A6B8A">
            <w:pPr>
              <w:rPr>
                <w:bCs/>
                <w:color w:val="000000"/>
                <w:sz w:val="20"/>
                <w:szCs w:val="22"/>
                <w:lang w:val="en-US"/>
              </w:rPr>
            </w:pPr>
            <w:r w:rsidRPr="006B36D6">
              <w:rPr>
                <w:bCs/>
                <w:color w:val="000000"/>
                <w:sz w:val="20"/>
                <w:szCs w:val="22"/>
                <w:lang w:val="en-US"/>
              </w:rPr>
              <w:t xml:space="preserve">Leakage emissions from fuel use </w:t>
            </w:r>
          </w:p>
          <w:p w14:paraId="3F1247C6" w14:textId="77777777" w:rsidR="005A6B8A" w:rsidRPr="006B36D6" w:rsidRDefault="005A6B8A" w:rsidP="005A6B8A">
            <w:pPr>
              <w:rPr>
                <w:bCs/>
                <w:color w:val="000000"/>
                <w:sz w:val="20"/>
                <w:szCs w:val="22"/>
                <w:lang w:val="en-US"/>
              </w:rPr>
            </w:pPr>
          </w:p>
          <w:p w14:paraId="3B585112" w14:textId="77777777" w:rsidR="005A6B8A" w:rsidRPr="006B36D6" w:rsidRDefault="005A6B8A" w:rsidP="005A6B8A">
            <w:pPr>
              <w:rPr>
                <w:bCs/>
                <w:color w:val="000000"/>
                <w:sz w:val="20"/>
                <w:szCs w:val="22"/>
                <w:lang w:val="en-US"/>
              </w:rPr>
            </w:pPr>
            <w:r w:rsidRPr="006B36D6">
              <w:rPr>
                <w:bCs/>
                <w:color w:val="000000"/>
                <w:sz w:val="20"/>
                <w:szCs w:val="22"/>
                <w:lang w:val="en-US"/>
              </w:rPr>
              <w:t>(tCO</w:t>
            </w:r>
            <w:r w:rsidRPr="006B36D6">
              <w:rPr>
                <w:bCs/>
                <w:color w:val="000000"/>
                <w:sz w:val="20"/>
                <w:szCs w:val="22"/>
                <w:vertAlign w:val="subscript"/>
                <w:lang w:val="en-US"/>
              </w:rPr>
              <w:t>2</w:t>
            </w:r>
            <w:r w:rsidRPr="006B36D6">
              <w:rPr>
                <w:bCs/>
                <w:color w:val="000000"/>
                <w:sz w:val="20"/>
                <w:szCs w:val="22"/>
                <w:lang w:val="en-US"/>
              </w:rPr>
              <w:t>e/yr)</w:t>
            </w:r>
          </w:p>
        </w:tc>
        <w:tc>
          <w:tcPr>
            <w:tcW w:w="2487" w:type="dxa"/>
            <w:shd w:val="clear" w:color="auto" w:fill="A6A6A6" w:themeFill="background1" w:themeFillShade="A6"/>
          </w:tcPr>
          <w:p w14:paraId="462AE6B9" w14:textId="77777777" w:rsidR="005A6B8A" w:rsidRPr="006B36D6" w:rsidRDefault="005A6B8A" w:rsidP="00C12C1E">
            <w:pPr>
              <w:rPr>
                <w:bCs/>
                <w:color w:val="000000"/>
                <w:sz w:val="20"/>
                <w:szCs w:val="22"/>
                <w:lang w:val="en-US"/>
              </w:rPr>
            </w:pPr>
            <w:r w:rsidRPr="006B36D6">
              <w:rPr>
                <w:bCs/>
                <w:color w:val="000000"/>
                <w:sz w:val="20"/>
                <w:szCs w:val="22"/>
                <w:lang w:val="en-US"/>
              </w:rPr>
              <w:t>Emissions from fuel switch to biogas</w:t>
            </w:r>
          </w:p>
          <w:p w14:paraId="76E2101C" w14:textId="77777777" w:rsidR="005A6B8A" w:rsidRPr="006B36D6" w:rsidRDefault="005A6B8A" w:rsidP="00C12C1E">
            <w:pPr>
              <w:rPr>
                <w:bCs/>
                <w:color w:val="000000"/>
                <w:sz w:val="20"/>
                <w:szCs w:val="22"/>
                <w:lang w:val="en-US"/>
              </w:rPr>
            </w:pPr>
          </w:p>
          <w:p w14:paraId="5990F842" w14:textId="77777777" w:rsidR="005A6B8A" w:rsidRPr="006B36D6" w:rsidRDefault="005A6B8A" w:rsidP="00C12C1E">
            <w:pPr>
              <w:rPr>
                <w:sz w:val="20"/>
                <w:lang w:val="en-US"/>
              </w:rPr>
            </w:pPr>
            <w:r w:rsidRPr="006B36D6">
              <w:rPr>
                <w:bCs/>
                <w:color w:val="000000"/>
                <w:sz w:val="20"/>
                <w:szCs w:val="22"/>
                <w:lang w:val="en-US"/>
              </w:rPr>
              <w:t>(tCO</w:t>
            </w:r>
            <w:r w:rsidRPr="006B36D6">
              <w:rPr>
                <w:bCs/>
                <w:color w:val="000000"/>
                <w:sz w:val="20"/>
                <w:szCs w:val="22"/>
                <w:vertAlign w:val="subscript"/>
                <w:lang w:val="en-US"/>
              </w:rPr>
              <w:t>2</w:t>
            </w:r>
            <w:r w:rsidRPr="006B36D6">
              <w:rPr>
                <w:bCs/>
                <w:color w:val="000000"/>
                <w:sz w:val="20"/>
                <w:szCs w:val="22"/>
                <w:lang w:val="en-US"/>
              </w:rPr>
              <w:t>e/yr)</w:t>
            </w:r>
          </w:p>
        </w:tc>
      </w:tr>
      <w:tr w:rsidR="005A6B8A" w:rsidRPr="006B36D6" w14:paraId="10D8EEC6" w14:textId="77777777" w:rsidTr="005A6B8A">
        <w:tc>
          <w:tcPr>
            <w:tcW w:w="2479" w:type="dxa"/>
          </w:tcPr>
          <w:p w14:paraId="35EE7303" w14:textId="77777777" w:rsidR="005A6B8A" w:rsidRPr="009C3EEE" w:rsidRDefault="00014393" w:rsidP="00926D85">
            <w:pPr>
              <w:rPr>
                <w:sz w:val="20"/>
                <w:szCs w:val="18"/>
                <w:lang w:val="en-US"/>
              </w:rPr>
            </w:pPr>
            <w:r w:rsidRPr="009C3EEE">
              <w:rPr>
                <w:color w:val="000000"/>
                <w:sz w:val="20"/>
                <w:szCs w:val="20"/>
                <w:lang w:val="en-US"/>
              </w:rPr>
              <w:t>1.</w:t>
            </w:r>
            <w:r w:rsidR="003834E4" w:rsidRPr="009C3EEE">
              <w:rPr>
                <w:color w:val="000000"/>
                <w:sz w:val="20"/>
                <w:szCs w:val="20"/>
                <w:lang w:val="en-US"/>
              </w:rPr>
              <w:t>825</w:t>
            </w:r>
          </w:p>
        </w:tc>
        <w:tc>
          <w:tcPr>
            <w:tcW w:w="2479" w:type="dxa"/>
          </w:tcPr>
          <w:p w14:paraId="17BEFC1B" w14:textId="09F3FB01" w:rsidR="005A6B8A" w:rsidRPr="009C3EEE" w:rsidRDefault="00A32AE1" w:rsidP="003834E4">
            <w:pPr>
              <w:rPr>
                <w:sz w:val="20"/>
                <w:szCs w:val="18"/>
                <w:lang w:val="en-US"/>
              </w:rPr>
            </w:pPr>
            <w:r>
              <w:rPr>
                <w:color w:val="000000"/>
                <w:sz w:val="20"/>
                <w:szCs w:val="20"/>
                <w:lang w:val="en-US"/>
              </w:rPr>
              <w:t>0.926</w:t>
            </w:r>
          </w:p>
        </w:tc>
        <w:tc>
          <w:tcPr>
            <w:tcW w:w="2131" w:type="dxa"/>
          </w:tcPr>
          <w:p w14:paraId="14DA4C43" w14:textId="0B532934" w:rsidR="005A6B8A" w:rsidRPr="009C3EEE" w:rsidRDefault="005A6B8A" w:rsidP="005810D5">
            <w:pPr>
              <w:rPr>
                <w:sz w:val="20"/>
                <w:szCs w:val="18"/>
                <w:lang w:val="en-US"/>
              </w:rPr>
            </w:pPr>
            <w:r w:rsidRPr="009C3EEE">
              <w:rPr>
                <w:sz w:val="20"/>
                <w:szCs w:val="18"/>
                <w:lang w:val="en-US"/>
              </w:rPr>
              <w:t>0.</w:t>
            </w:r>
            <w:r w:rsidR="009C3EEE" w:rsidRPr="009C3EEE">
              <w:rPr>
                <w:sz w:val="20"/>
                <w:szCs w:val="18"/>
                <w:lang w:val="en-US"/>
              </w:rPr>
              <w:t>03</w:t>
            </w:r>
            <w:r w:rsidR="005810D5">
              <w:rPr>
                <w:sz w:val="20"/>
                <w:szCs w:val="18"/>
                <w:lang w:val="en-US"/>
              </w:rPr>
              <w:t>7</w:t>
            </w:r>
          </w:p>
        </w:tc>
        <w:tc>
          <w:tcPr>
            <w:tcW w:w="2487" w:type="dxa"/>
          </w:tcPr>
          <w:p w14:paraId="15AC5F83" w14:textId="6FF11CD8" w:rsidR="005A6B8A" w:rsidRPr="009C3EEE" w:rsidRDefault="00F817D2" w:rsidP="008A605F">
            <w:pPr>
              <w:rPr>
                <w:b/>
                <w:sz w:val="20"/>
                <w:szCs w:val="18"/>
                <w:lang w:val="en-US"/>
              </w:rPr>
            </w:pPr>
            <w:r>
              <w:rPr>
                <w:b/>
                <w:sz w:val="20"/>
                <w:szCs w:val="18"/>
                <w:lang w:val="en-US"/>
              </w:rPr>
              <w:t>0.862</w:t>
            </w:r>
          </w:p>
        </w:tc>
      </w:tr>
    </w:tbl>
    <w:p w14:paraId="6D4CCEA9" w14:textId="77777777" w:rsidR="005B324C" w:rsidRPr="006B36D6" w:rsidRDefault="005B324C" w:rsidP="001B2A06">
      <w:pPr>
        <w:rPr>
          <w:b/>
          <w:lang w:val="en-US"/>
        </w:rPr>
      </w:pPr>
    </w:p>
    <w:p w14:paraId="36A11418" w14:textId="77777777" w:rsidR="00464313" w:rsidRPr="006B36D6" w:rsidRDefault="001B2A06" w:rsidP="001B2A06">
      <w:pPr>
        <w:rPr>
          <w:b/>
          <w:lang w:val="en-US"/>
        </w:rPr>
      </w:pPr>
      <w:r w:rsidRPr="006B36D6">
        <w:rPr>
          <w:b/>
          <w:lang w:val="en-US"/>
        </w:rPr>
        <w:lastRenderedPageBreak/>
        <w:t xml:space="preserve">3.1.3 </w:t>
      </w:r>
      <w:r w:rsidR="00464313" w:rsidRPr="006B36D6">
        <w:rPr>
          <w:b/>
          <w:lang w:val="en-US"/>
        </w:rPr>
        <w:t>Emission reduction component 2: Accounting for emission reductions due to the avoidance of methane emissions from manure handling.</w:t>
      </w:r>
    </w:p>
    <w:p w14:paraId="5C8CA95E" w14:textId="77777777" w:rsidR="00464313" w:rsidRPr="006B36D6" w:rsidRDefault="00464313" w:rsidP="00464313">
      <w:pPr>
        <w:rPr>
          <w:lang w:val="en-US"/>
        </w:rPr>
      </w:pPr>
    </w:p>
    <w:p w14:paraId="1B4A7463" w14:textId="77777777" w:rsidR="00464313" w:rsidRPr="006B36D6" w:rsidRDefault="00464313" w:rsidP="00464313">
      <w:pPr>
        <w:spacing w:line="240" w:lineRule="auto"/>
      </w:pPr>
      <w:r w:rsidRPr="006B36D6">
        <w:rPr>
          <w:bCs/>
          <w:szCs w:val="22"/>
          <w:lang w:val="en-US"/>
        </w:rPr>
        <w:t xml:space="preserve">The emissions from the animal waste management system of the baseline are determined using the IPCC 2006 Tier 1 approach. </w:t>
      </w:r>
      <w:r w:rsidRPr="006B36D6">
        <w:t xml:space="preserve">The Tier 1 approach is applicable to situations where baseline data required for the estimation of the methane emission factor per category of livestock in </w:t>
      </w:r>
      <w:r w:rsidRPr="006B36D6">
        <w:rPr>
          <w:i/>
        </w:rPr>
        <w:t>not</w:t>
      </w:r>
      <w:r w:rsidRPr="006B36D6">
        <w:t xml:space="preserve"> available, or where it is difficult to define a distinct practice of manure handling within the programme boundary. This formula calculates the baseline emissions per household:</w:t>
      </w:r>
    </w:p>
    <w:p w14:paraId="125FA966" w14:textId="77777777" w:rsidR="00464313" w:rsidRPr="006B36D6" w:rsidRDefault="00464313" w:rsidP="00464313">
      <w:pPr>
        <w:spacing w:line="240" w:lineRule="auto"/>
      </w:pPr>
    </w:p>
    <w:p w14:paraId="7AF260B4" w14:textId="77777777" w:rsidR="00464313" w:rsidRPr="006B36D6" w:rsidRDefault="006502E6" w:rsidP="00464313">
      <w:pPr>
        <w:spacing w:line="240" w:lineRule="auto"/>
        <w:rPr>
          <w:b/>
          <w:sz w:val="24"/>
        </w:rPr>
      </w:pPr>
      <m:oMath>
        <m:sSub>
          <m:sSubPr>
            <m:ctrlPr>
              <w:rPr>
                <w:rFonts w:ascii="Cambria Math" w:hAnsi="Cambria Math"/>
                <w:b/>
              </w:rPr>
            </m:ctrlPr>
          </m:sSubPr>
          <m:e>
            <m:r>
              <m:rPr>
                <m:sty m:val="b"/>
              </m:rPr>
              <w:rPr>
                <w:rFonts w:ascii="Cambria Math" w:hAnsi="Cambria Math"/>
              </w:rPr>
              <m:t>BE</m:t>
            </m:r>
          </m:e>
          <m:sub>
            <m:r>
              <m:rPr>
                <m:sty m:val="b"/>
              </m:rPr>
              <w:rPr>
                <w:rFonts w:ascii="Cambria Math" w:hAnsi="Cambria Math"/>
              </w:rPr>
              <m:t>b1,CH4,y</m:t>
            </m:r>
          </m:sub>
        </m:sSub>
        <m:r>
          <m:rPr>
            <m:sty m:val="bi"/>
          </m:rPr>
          <w:rPr>
            <w:rFonts w:ascii="Cambria Math" w:hAnsi="Cambria Math"/>
          </w:rPr>
          <m:t xml:space="preserve">= </m:t>
        </m:r>
        <m:sSub>
          <m:sSubPr>
            <m:ctrlPr>
              <w:rPr>
                <w:rFonts w:ascii="Cambria Math" w:eastAsia="Calibri" w:hAnsi="Cambria Math"/>
                <w:lang w:val="de-DE"/>
              </w:rPr>
            </m:ctrlPr>
          </m:sSubPr>
          <m:e>
            <m:r>
              <m:rPr>
                <m:sty m:val="p"/>
              </m:rPr>
              <w:rPr>
                <w:rFonts w:ascii="Cambria Math" w:hAnsi="Cambria Math"/>
              </w:rPr>
              <m:t>GWP</m:t>
            </m:r>
          </m:e>
          <m:sub>
            <m:r>
              <m:rPr>
                <m:sty m:val="p"/>
              </m:rPr>
              <w:rPr>
                <w:rFonts w:ascii="Cambria Math" w:hAnsi="Cambria Math"/>
              </w:rPr>
              <m:t>CH4</m:t>
            </m:r>
          </m:sub>
        </m:sSub>
        <m:r>
          <m:rPr>
            <m:sty m:val="bi"/>
          </m:rPr>
          <w:rPr>
            <w:rFonts w:ascii="Cambria Math" w:hAnsi="Cambria Math"/>
          </w:rPr>
          <m:t xml:space="preserve">* </m:t>
        </m:r>
        <m:nary>
          <m:naryPr>
            <m:chr m:val="∑"/>
            <m:limLoc m:val="undOvr"/>
            <m:supHide m:val="1"/>
            <m:ctrlPr>
              <w:rPr>
                <w:rFonts w:ascii="Cambria Math" w:eastAsia="Calibri" w:hAnsi="Cambria Math"/>
                <w:b/>
                <w:i/>
                <w:lang w:val="de-DE"/>
              </w:rPr>
            </m:ctrlPr>
          </m:naryPr>
          <m:sub>
            <m:r>
              <m:rPr>
                <m:sty m:val="p"/>
              </m:rPr>
              <w:rPr>
                <w:rFonts w:ascii="Cambria Math" w:hAnsi="Cambria Math"/>
              </w:rPr>
              <m:t>T</m:t>
            </m:r>
          </m:sub>
          <m:sup/>
          <m:e>
            <m:r>
              <m:rPr>
                <m:sty m:val="bi"/>
              </m:rPr>
              <w:rPr>
                <w:rFonts w:ascii="Cambria Math" w:hAnsi="Cambria Math"/>
              </w:rPr>
              <m:t>(</m:t>
            </m:r>
          </m:e>
        </m:nary>
        <m:sSub>
          <m:sSubPr>
            <m:ctrlPr>
              <w:rPr>
                <w:rFonts w:ascii="Cambria Math" w:hAnsi="Cambria Math"/>
              </w:rPr>
            </m:ctrlPr>
          </m:sSubPr>
          <m:e>
            <m:r>
              <m:rPr>
                <m:sty m:val="p"/>
              </m:rPr>
              <w:rPr>
                <w:rFonts w:ascii="Cambria Math" w:hAnsi="Cambria Math"/>
              </w:rPr>
              <m:t>EF</m:t>
            </m:r>
          </m:e>
          <m:sub>
            <m:r>
              <m:rPr>
                <m:sty m:val="p"/>
              </m:rPr>
              <w:rPr>
                <w:rFonts w:ascii="Cambria Math" w:hAnsi="Cambria Math"/>
              </w:rPr>
              <m:t>awms, T</m:t>
            </m:r>
          </m:sub>
        </m:sSub>
        <m:r>
          <m:rPr>
            <m:sty m:val="p"/>
          </m:rPr>
          <w:rPr>
            <w:rFonts w:ascii="Cambria Math" w:hAnsi="Cambria Math"/>
          </w:rPr>
          <m:t xml:space="preserve">* </m:t>
        </m:r>
        <m:sSub>
          <m:sSubPr>
            <m:ctrlPr>
              <w:rPr>
                <w:rFonts w:ascii="Cambria Math" w:eastAsia="Calibri" w:hAnsi="Cambria Math"/>
                <w:lang w:val="de-DE"/>
              </w:rPr>
            </m:ctrlPr>
          </m:sSubPr>
          <m:e>
            <m:r>
              <m:rPr>
                <m:sty m:val="p"/>
              </m:rPr>
              <w:rPr>
                <w:rFonts w:ascii="Cambria Math" w:hAnsi="Cambria Math"/>
              </w:rPr>
              <m:t>N</m:t>
            </m:r>
          </m:e>
          <m:sub>
            <m:r>
              <m:rPr>
                <m:sty m:val="p"/>
              </m:rPr>
              <w:rPr>
                <w:rFonts w:ascii="Cambria Math" w:hAnsi="Cambria Math"/>
              </w:rPr>
              <m:t xml:space="preserve">T,h </m:t>
            </m:r>
          </m:sub>
        </m:sSub>
        <m:r>
          <w:rPr>
            <w:rFonts w:ascii="Cambria Math" w:hAnsi="Cambria Math"/>
          </w:rPr>
          <m:t>)</m:t>
        </m:r>
      </m:oMath>
      <w:r w:rsidR="00464313" w:rsidRPr="006B36D6">
        <w:tab/>
      </w:r>
      <w:r w:rsidR="00464313" w:rsidRPr="006B36D6">
        <w:tab/>
      </w:r>
      <w:r w:rsidR="00464313" w:rsidRPr="006B36D6">
        <w:tab/>
      </w:r>
      <w:r w:rsidR="00464313" w:rsidRPr="006B36D6">
        <w:tab/>
      </w:r>
      <w:r w:rsidR="00464313" w:rsidRPr="006B36D6">
        <w:tab/>
        <w:t xml:space="preserve">       </w:t>
      </w:r>
      <w:r w:rsidR="00464313" w:rsidRPr="006B36D6">
        <w:tab/>
        <w:t xml:space="preserve">                   </w:t>
      </w:r>
      <w:r w:rsidR="00464313" w:rsidRPr="006B36D6">
        <w:rPr>
          <w:b/>
        </w:rPr>
        <w:t>(</w:t>
      </w:r>
      <w:r w:rsidR="00D533AE" w:rsidRPr="006B36D6">
        <w:rPr>
          <w:b/>
        </w:rPr>
        <w:t>4</w:t>
      </w:r>
      <w:r w:rsidR="00464313" w:rsidRPr="006B36D6">
        <w:rPr>
          <w:b/>
        </w:rPr>
        <w:t>)</w:t>
      </w:r>
    </w:p>
    <w:p w14:paraId="3F74D180" w14:textId="77777777" w:rsidR="00464313" w:rsidRPr="006B36D6" w:rsidRDefault="00464313" w:rsidP="00464313">
      <w:pPr>
        <w:spacing w:line="240" w:lineRule="auto"/>
      </w:pPr>
    </w:p>
    <w:p w14:paraId="7F95FBEE" w14:textId="77777777" w:rsidR="00464313" w:rsidRPr="006B36D6" w:rsidRDefault="00464313" w:rsidP="00464313">
      <w:pPr>
        <w:spacing w:line="240" w:lineRule="auto"/>
      </w:pPr>
      <w:r w:rsidRPr="006B36D6">
        <w:t>Where:</w:t>
      </w:r>
    </w:p>
    <w:p w14:paraId="37EED0E6" w14:textId="77777777" w:rsidR="00464313" w:rsidRPr="006B36D6" w:rsidRDefault="00464313" w:rsidP="00464313">
      <w:pPr>
        <w:spacing w:line="240" w:lineRule="auto"/>
      </w:pPr>
    </w:p>
    <w:p w14:paraId="5FD0CFB6" w14:textId="77777777" w:rsidR="00464313" w:rsidRPr="006B36D6" w:rsidRDefault="00464313" w:rsidP="00464313">
      <w:pPr>
        <w:spacing w:line="240" w:lineRule="auto"/>
        <w:ind w:left="1872" w:hanging="1248"/>
      </w:pPr>
      <w:r w:rsidRPr="006B36D6">
        <w:t>BE</w:t>
      </w:r>
      <w:r w:rsidRPr="006B36D6">
        <w:rPr>
          <w:vertAlign w:val="subscript"/>
        </w:rPr>
        <w:t>b1,CH4,y</w:t>
      </w:r>
      <w:r w:rsidRPr="006B36D6">
        <w:tab/>
        <w:t>Baseline emissions from manure handling during the year y in tCO</w:t>
      </w:r>
      <w:r w:rsidRPr="006B36D6">
        <w:rPr>
          <w:vertAlign w:val="subscript"/>
        </w:rPr>
        <w:t>2</w:t>
      </w:r>
      <w:r w:rsidRPr="006B36D6">
        <w:t>e</w:t>
      </w:r>
    </w:p>
    <w:p w14:paraId="68BD4FE2" w14:textId="77777777" w:rsidR="00464313" w:rsidRPr="006B36D6" w:rsidRDefault="00464313" w:rsidP="00464313">
      <w:pPr>
        <w:spacing w:line="240" w:lineRule="auto"/>
        <w:ind w:left="1872" w:hanging="1248"/>
      </w:pPr>
    </w:p>
    <w:p w14:paraId="41AE77FA" w14:textId="77777777" w:rsidR="00464313" w:rsidRPr="006B36D6" w:rsidRDefault="00464313" w:rsidP="00464313">
      <w:pPr>
        <w:spacing w:line="240" w:lineRule="auto"/>
        <w:ind w:left="1872" w:hanging="1248"/>
      </w:pPr>
      <w:r w:rsidRPr="006B36D6">
        <w:t>GWP</w:t>
      </w:r>
      <w:r w:rsidRPr="006B36D6">
        <w:rPr>
          <w:vertAlign w:val="subscript"/>
        </w:rPr>
        <w:t>CH4</w:t>
      </w:r>
      <w:r w:rsidRPr="006B36D6">
        <w:tab/>
        <w:t>Global Warming Potential of methane (</w:t>
      </w:r>
      <w:r w:rsidR="00915F5E" w:rsidRPr="006B36D6">
        <w:t>25)</w:t>
      </w:r>
    </w:p>
    <w:p w14:paraId="5D3D9AB8" w14:textId="77777777" w:rsidR="00464313" w:rsidRPr="006B36D6" w:rsidRDefault="00464313" w:rsidP="00464313">
      <w:pPr>
        <w:spacing w:line="240" w:lineRule="auto"/>
        <w:ind w:left="1872" w:hanging="1248"/>
      </w:pPr>
    </w:p>
    <w:p w14:paraId="1F656A13" w14:textId="77777777" w:rsidR="00464313" w:rsidRPr="006B36D6" w:rsidRDefault="00464313" w:rsidP="00464313">
      <w:pPr>
        <w:spacing w:line="240" w:lineRule="auto"/>
        <w:ind w:left="1872" w:hanging="1248"/>
      </w:pPr>
      <w:r w:rsidRPr="006B36D6">
        <w:t>EF</w:t>
      </w:r>
      <w:r w:rsidRPr="006B36D6">
        <w:rPr>
          <w:vertAlign w:val="subscript"/>
        </w:rPr>
        <w:t>awms, T</w:t>
      </w:r>
      <w:r w:rsidRPr="006B36D6">
        <w:tab/>
        <w:t>Emission factor for the defined livestock population category T</w:t>
      </w:r>
    </w:p>
    <w:p w14:paraId="10A31D97" w14:textId="77777777" w:rsidR="00464313" w:rsidRPr="006B36D6" w:rsidRDefault="00464313" w:rsidP="00464313">
      <w:pPr>
        <w:spacing w:line="240" w:lineRule="auto"/>
        <w:ind w:left="1872" w:hanging="1248"/>
      </w:pPr>
    </w:p>
    <w:p w14:paraId="5CB2F6A8" w14:textId="77777777" w:rsidR="00464313" w:rsidRPr="006B36D6" w:rsidRDefault="00464313" w:rsidP="00464313">
      <w:pPr>
        <w:spacing w:line="240" w:lineRule="auto"/>
        <w:ind w:left="1872" w:hanging="1248"/>
      </w:pPr>
      <w:r w:rsidRPr="006B36D6">
        <w:t>N</w:t>
      </w:r>
      <w:r w:rsidRPr="006B36D6">
        <w:rPr>
          <w:vertAlign w:val="subscript"/>
        </w:rPr>
        <w:t>T,h</w:t>
      </w:r>
      <w:r w:rsidRPr="006B36D6">
        <w:tab/>
        <w:t>Number of livestock category T in premise h</w:t>
      </w:r>
    </w:p>
    <w:p w14:paraId="58AD6BD6" w14:textId="77777777" w:rsidR="002C7550" w:rsidRPr="006B36D6" w:rsidRDefault="002C7550" w:rsidP="00AF1562">
      <w:pPr>
        <w:rPr>
          <w:lang w:val="en-US"/>
        </w:rPr>
      </w:pPr>
    </w:p>
    <w:p w14:paraId="100EE4A9" w14:textId="77777777" w:rsidR="002C7550" w:rsidRPr="006B36D6" w:rsidRDefault="002C7550" w:rsidP="002C7550">
      <w:pPr>
        <w:rPr>
          <w:b/>
          <w:bCs/>
          <w:sz w:val="20"/>
          <w:szCs w:val="22"/>
          <w:lang w:val="en-US"/>
        </w:rPr>
      </w:pPr>
      <w:r w:rsidRPr="006B36D6">
        <w:rPr>
          <w:b/>
          <w:bCs/>
          <w:sz w:val="20"/>
          <w:szCs w:val="22"/>
          <w:lang w:val="en-US"/>
        </w:rPr>
        <w:t xml:space="preserve">Step </w:t>
      </w:r>
      <w:r w:rsidR="00493101" w:rsidRPr="006B36D6">
        <w:rPr>
          <w:b/>
          <w:bCs/>
          <w:sz w:val="20"/>
          <w:szCs w:val="22"/>
          <w:lang w:val="en-US"/>
        </w:rPr>
        <w:t>1</w:t>
      </w:r>
      <w:r w:rsidRPr="006B36D6">
        <w:rPr>
          <w:b/>
          <w:bCs/>
          <w:sz w:val="20"/>
          <w:szCs w:val="22"/>
          <w:lang w:val="en-US"/>
        </w:rPr>
        <w:t>:</w:t>
      </w:r>
      <w:r w:rsidR="00AE5504" w:rsidRPr="006B36D6">
        <w:rPr>
          <w:b/>
          <w:bCs/>
          <w:sz w:val="20"/>
          <w:szCs w:val="22"/>
          <w:lang w:val="en-US"/>
        </w:rPr>
        <w:t xml:space="preserve"> Determination of </w:t>
      </w:r>
      <w:r w:rsidR="00AE5504" w:rsidRPr="006B36D6">
        <w:rPr>
          <w:b/>
          <w:sz w:val="20"/>
          <w:szCs w:val="22"/>
        </w:rPr>
        <w:t>EF</w:t>
      </w:r>
      <w:r w:rsidR="00AE5504" w:rsidRPr="006B36D6">
        <w:rPr>
          <w:b/>
          <w:sz w:val="20"/>
          <w:szCs w:val="22"/>
          <w:vertAlign w:val="subscript"/>
        </w:rPr>
        <w:t>awms, T</w:t>
      </w:r>
    </w:p>
    <w:p w14:paraId="2666DACC" w14:textId="2AF907B4" w:rsidR="00AE5504" w:rsidRPr="006B36D6" w:rsidRDefault="00AE5504" w:rsidP="00AE5504">
      <w:r w:rsidRPr="006B36D6">
        <w:t>The relevant default methane emission factor (EF</w:t>
      </w:r>
      <w:r w:rsidRPr="006B36D6">
        <w:rPr>
          <w:vertAlign w:val="subscript"/>
        </w:rPr>
        <w:t>awms, T</w:t>
      </w:r>
      <w:r w:rsidRPr="006B36D6">
        <w:t>) for Asian livestock is sourced from Tables 10.14 – 10.16 of the IPCC Guidelines for National Greenhouse Gas Inventories</w:t>
      </w:r>
      <w:r w:rsidRPr="006B36D6">
        <w:rPr>
          <w:vertAlign w:val="superscript"/>
        </w:rPr>
        <w:footnoteReference w:id="45"/>
      </w:r>
      <w:r w:rsidRPr="006B36D6">
        <w:t xml:space="preserve">. These values are reported in </w:t>
      </w:r>
      <w:r w:rsidR="00E13A7E">
        <w:fldChar w:fldCharType="begin"/>
      </w:r>
      <w:r w:rsidR="00E13A7E">
        <w:instrText xml:space="preserve"> REF _Ref372022398 \h  \* MERGEFORMAT </w:instrText>
      </w:r>
      <w:r w:rsidR="00E13A7E">
        <w:fldChar w:fldCharType="separate"/>
      </w:r>
      <w:r w:rsidR="006502E6" w:rsidRPr="006B36D6">
        <w:t xml:space="preserve">Table </w:t>
      </w:r>
      <w:r w:rsidR="006502E6">
        <w:rPr>
          <w:noProof/>
        </w:rPr>
        <w:t>26</w:t>
      </w:r>
      <w:r w:rsidR="00E13A7E">
        <w:fldChar w:fldCharType="end"/>
      </w:r>
      <w:r w:rsidR="00470142" w:rsidRPr="006B36D6">
        <w:t xml:space="preserve">. </w:t>
      </w:r>
      <w:r w:rsidRPr="006B36D6">
        <w:t>A national average temperature of 27.1°C applies, as reported by the Indonesian Meteorological Climatological and Geophysical Agency.</w:t>
      </w:r>
      <w:r w:rsidRPr="006B36D6">
        <w:rPr>
          <w:rStyle w:val="FootnoteReference"/>
        </w:rPr>
        <w:footnoteReference w:id="46"/>
      </w:r>
    </w:p>
    <w:p w14:paraId="52E48ED0" w14:textId="77777777" w:rsidR="00FF1C73" w:rsidRPr="006B36D6" w:rsidRDefault="00FF1C73" w:rsidP="00AE5504"/>
    <w:p w14:paraId="25479F13" w14:textId="2EA9474E" w:rsidR="00154B9D" w:rsidRPr="006B36D6" w:rsidRDefault="00154B9D" w:rsidP="00154B9D">
      <w:pPr>
        <w:pStyle w:val="Caption"/>
      </w:pPr>
      <w:bookmarkStart w:id="739" w:name="_Ref372022398"/>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26</w:t>
      </w:r>
      <w:r w:rsidR="0014520D" w:rsidRPr="006B36D6">
        <w:fldChar w:fldCharType="end"/>
      </w:r>
      <w:bookmarkEnd w:id="739"/>
      <w:r w:rsidRPr="006B36D6">
        <w:t>: IPCC 2006 default values for EF</w:t>
      </w:r>
      <w:r w:rsidRPr="006B36D6">
        <w:rPr>
          <w:vertAlign w:val="subscript"/>
        </w:rPr>
        <w:t>awms, T</w:t>
      </w:r>
      <w:r w:rsidR="008A605F" w:rsidRPr="006B36D6">
        <w:rPr>
          <w:rStyle w:val="FootnoteReference"/>
        </w:rPr>
        <w:footnoteReference w:id="47"/>
      </w:r>
    </w:p>
    <w:tbl>
      <w:tblPr>
        <w:tblStyle w:val="TableGrid"/>
        <w:tblW w:w="5324" w:type="dxa"/>
        <w:tblLook w:val="04A0" w:firstRow="1" w:lastRow="0" w:firstColumn="1" w:lastColumn="0" w:noHBand="0" w:noVBand="1"/>
      </w:tblPr>
      <w:tblGrid>
        <w:gridCol w:w="2512"/>
        <w:gridCol w:w="2812"/>
      </w:tblGrid>
      <w:tr w:rsidR="00FF1C73" w:rsidRPr="006B36D6" w14:paraId="0D7C168D" w14:textId="77777777" w:rsidTr="007C2265">
        <w:trPr>
          <w:cnfStyle w:val="100000000000" w:firstRow="1" w:lastRow="0" w:firstColumn="0" w:lastColumn="0" w:oddVBand="0" w:evenVBand="0" w:oddHBand="0" w:evenHBand="0" w:firstRowFirstColumn="0" w:firstRowLastColumn="0" w:lastRowFirstColumn="0" w:lastRowLastColumn="0"/>
          <w:trHeight w:val="590"/>
        </w:trPr>
        <w:tc>
          <w:tcPr>
            <w:tcW w:w="2512" w:type="dxa"/>
            <w:shd w:val="clear" w:color="auto" w:fill="A6A6A6" w:themeFill="background1" w:themeFillShade="A6"/>
          </w:tcPr>
          <w:p w14:paraId="47AE69C1" w14:textId="77777777" w:rsidR="00FF1C73" w:rsidRPr="006B36D6" w:rsidRDefault="00FF1C73" w:rsidP="00070AD8">
            <w:pPr>
              <w:jc w:val="center"/>
              <w:rPr>
                <w:sz w:val="20"/>
                <w:szCs w:val="18"/>
              </w:rPr>
            </w:pPr>
            <w:r w:rsidRPr="006B36D6">
              <w:rPr>
                <w:sz w:val="20"/>
                <w:szCs w:val="18"/>
              </w:rPr>
              <w:t>Animal T</w:t>
            </w:r>
          </w:p>
        </w:tc>
        <w:tc>
          <w:tcPr>
            <w:tcW w:w="2812" w:type="dxa"/>
            <w:shd w:val="clear" w:color="auto" w:fill="A6A6A6" w:themeFill="background1" w:themeFillShade="A6"/>
          </w:tcPr>
          <w:p w14:paraId="091BE064" w14:textId="77777777" w:rsidR="00FF1C73" w:rsidRPr="006B36D6" w:rsidRDefault="00FF1C73" w:rsidP="00070AD8">
            <w:pPr>
              <w:jc w:val="center"/>
              <w:rPr>
                <w:sz w:val="20"/>
                <w:szCs w:val="18"/>
              </w:rPr>
            </w:pPr>
            <w:r w:rsidRPr="006B36D6">
              <w:rPr>
                <w:sz w:val="20"/>
                <w:szCs w:val="18"/>
              </w:rPr>
              <w:t>EF</w:t>
            </w:r>
            <w:r w:rsidRPr="006B36D6">
              <w:rPr>
                <w:sz w:val="20"/>
                <w:szCs w:val="18"/>
                <w:vertAlign w:val="subscript"/>
              </w:rPr>
              <w:t>awms, T</w:t>
            </w:r>
          </w:p>
        </w:tc>
      </w:tr>
      <w:tr w:rsidR="00FF1C73" w:rsidRPr="006B36D6" w14:paraId="5D90ACF2" w14:textId="77777777" w:rsidTr="00FF1C73">
        <w:trPr>
          <w:trHeight w:val="273"/>
        </w:trPr>
        <w:tc>
          <w:tcPr>
            <w:tcW w:w="2512" w:type="dxa"/>
          </w:tcPr>
          <w:p w14:paraId="6C79D7DE" w14:textId="77777777" w:rsidR="00FF1C73" w:rsidRPr="006B36D6" w:rsidRDefault="00470142" w:rsidP="00070AD8">
            <w:pPr>
              <w:jc w:val="center"/>
              <w:rPr>
                <w:sz w:val="20"/>
                <w:szCs w:val="18"/>
              </w:rPr>
            </w:pPr>
            <w:r w:rsidRPr="006B36D6">
              <w:rPr>
                <w:sz w:val="20"/>
                <w:szCs w:val="18"/>
              </w:rPr>
              <w:t>Dairy</w:t>
            </w:r>
            <w:r w:rsidR="00FF1C73" w:rsidRPr="006B36D6">
              <w:rPr>
                <w:sz w:val="20"/>
                <w:szCs w:val="18"/>
              </w:rPr>
              <w:t xml:space="preserve"> cow</w:t>
            </w:r>
          </w:p>
        </w:tc>
        <w:tc>
          <w:tcPr>
            <w:tcW w:w="2812" w:type="dxa"/>
          </w:tcPr>
          <w:p w14:paraId="195B45C7" w14:textId="77777777" w:rsidR="00FF1C73" w:rsidRPr="006B36D6" w:rsidRDefault="00DF5FCA" w:rsidP="00DF5FCA">
            <w:pPr>
              <w:jc w:val="center"/>
              <w:rPr>
                <w:color w:val="000000"/>
                <w:sz w:val="20"/>
                <w:szCs w:val="18"/>
              </w:rPr>
            </w:pPr>
            <w:r w:rsidRPr="006B36D6">
              <w:rPr>
                <w:sz w:val="20"/>
                <w:szCs w:val="18"/>
              </w:rPr>
              <w:t>0.0</w:t>
            </w:r>
            <w:r w:rsidR="00FF1C73" w:rsidRPr="006B36D6">
              <w:rPr>
                <w:sz w:val="20"/>
                <w:szCs w:val="18"/>
              </w:rPr>
              <w:t xml:space="preserve">31 </w:t>
            </w:r>
            <w:r w:rsidRPr="006B36D6">
              <w:rPr>
                <w:sz w:val="20"/>
                <w:szCs w:val="18"/>
              </w:rPr>
              <w:t>tonne</w:t>
            </w:r>
            <w:r w:rsidR="00FF1C73" w:rsidRPr="006B36D6">
              <w:rPr>
                <w:sz w:val="20"/>
                <w:szCs w:val="18"/>
              </w:rPr>
              <w:t xml:space="preserve"> CH</w:t>
            </w:r>
            <w:r w:rsidR="00FF1C73" w:rsidRPr="006B36D6">
              <w:rPr>
                <w:sz w:val="20"/>
                <w:szCs w:val="18"/>
                <w:vertAlign w:val="subscript"/>
              </w:rPr>
              <w:t>4</w:t>
            </w:r>
          </w:p>
        </w:tc>
      </w:tr>
    </w:tbl>
    <w:p w14:paraId="1247AEF6" w14:textId="77777777" w:rsidR="00AE5504" w:rsidRPr="006B36D6" w:rsidRDefault="00AE5504" w:rsidP="00AE5504"/>
    <w:p w14:paraId="630FCE2F" w14:textId="77777777" w:rsidR="00AE5504" w:rsidRPr="006B36D6" w:rsidRDefault="00AE5504" w:rsidP="00AE5504">
      <w:pPr>
        <w:rPr>
          <w:b/>
          <w:bCs/>
          <w:sz w:val="20"/>
          <w:szCs w:val="22"/>
          <w:lang w:val="en-US"/>
        </w:rPr>
      </w:pPr>
      <w:r w:rsidRPr="006B36D6">
        <w:rPr>
          <w:b/>
          <w:bCs/>
          <w:sz w:val="20"/>
          <w:szCs w:val="22"/>
          <w:lang w:val="en-US"/>
        </w:rPr>
        <w:t xml:space="preserve">Step </w:t>
      </w:r>
      <w:r w:rsidR="00FF1C73" w:rsidRPr="006B36D6">
        <w:rPr>
          <w:b/>
          <w:bCs/>
          <w:sz w:val="20"/>
          <w:szCs w:val="22"/>
          <w:lang w:val="en-US"/>
        </w:rPr>
        <w:t>2</w:t>
      </w:r>
      <w:r w:rsidRPr="006B36D6">
        <w:rPr>
          <w:b/>
          <w:bCs/>
          <w:sz w:val="20"/>
          <w:szCs w:val="22"/>
          <w:lang w:val="en-US"/>
        </w:rPr>
        <w:t xml:space="preserve">: Determination of </w:t>
      </w:r>
      <w:r w:rsidRPr="006B36D6">
        <w:rPr>
          <w:b/>
          <w:sz w:val="20"/>
        </w:rPr>
        <w:t>N</w:t>
      </w:r>
      <w:r w:rsidRPr="006B36D6">
        <w:rPr>
          <w:b/>
          <w:sz w:val="20"/>
          <w:vertAlign w:val="subscript"/>
        </w:rPr>
        <w:t>T,h</w:t>
      </w:r>
    </w:p>
    <w:p w14:paraId="7065D177" w14:textId="77777777" w:rsidR="00AE5504" w:rsidRPr="006B36D6" w:rsidRDefault="004830E7" w:rsidP="00AE5504">
      <w:r w:rsidRPr="006B36D6">
        <w:t>Analysis of animal ownership from the BUS (201</w:t>
      </w:r>
      <w:r w:rsidR="009C3EEE">
        <w:t>8</w:t>
      </w:r>
      <w:r w:rsidRPr="006B36D6">
        <w:t>) shows that dairy cows are the dominant type of animal owned by</w:t>
      </w:r>
      <w:r w:rsidR="00412CEB">
        <w:t xml:space="preserve"> almost all</w:t>
      </w:r>
      <w:r w:rsidRPr="006B36D6">
        <w:t xml:space="preserve"> biodigesters users (</w:t>
      </w:r>
      <w:r w:rsidR="00412CEB">
        <w:t>9</w:t>
      </w:r>
      <w:r w:rsidR="009C3EEE">
        <w:t>5</w:t>
      </w:r>
      <w:r w:rsidRPr="006B36D6">
        <w:t xml:space="preserve">%), followed by poultry (roughly </w:t>
      </w:r>
      <w:r w:rsidR="009C3EEE">
        <w:t>75</w:t>
      </w:r>
      <w:r w:rsidRPr="006B36D6">
        <w:t>%).</w:t>
      </w:r>
      <w:r w:rsidR="001211D3" w:rsidRPr="006B36D6">
        <w:t xml:space="preserve"> Given the marginal emission impact of the latter two categories and for conservativeness, only methane emissions from dairy cows will be considered </w:t>
      </w:r>
      <w:r w:rsidR="00D45721" w:rsidRPr="006B36D6">
        <w:t xml:space="preserve">in this </w:t>
      </w:r>
      <w:r w:rsidR="001211D3" w:rsidRPr="006B36D6">
        <w:t xml:space="preserve">emissions reduction calculation. Methane emissions from secondary and any following animal types are not included </w:t>
      </w:r>
      <w:r w:rsidR="00D45721" w:rsidRPr="006B36D6">
        <w:t>for conservativeness.</w:t>
      </w:r>
    </w:p>
    <w:p w14:paraId="0D21ADC2" w14:textId="77777777" w:rsidR="00A74236" w:rsidRPr="006B36D6" w:rsidRDefault="00A74236" w:rsidP="002C7550">
      <w:pPr>
        <w:rPr>
          <w:b/>
          <w:bCs/>
          <w:szCs w:val="22"/>
          <w:u w:val="single"/>
        </w:rPr>
      </w:pPr>
    </w:p>
    <w:p w14:paraId="601391C3" w14:textId="77777777" w:rsidR="00EA221F" w:rsidRPr="006B36D6" w:rsidRDefault="00D819C2" w:rsidP="002C7550">
      <w:pPr>
        <w:rPr>
          <w:b/>
          <w:bCs/>
          <w:szCs w:val="22"/>
          <w:u w:val="single"/>
        </w:rPr>
      </w:pPr>
      <w:r w:rsidRPr="006B36D6">
        <w:rPr>
          <w:b/>
          <w:bCs/>
          <w:szCs w:val="22"/>
          <w:u w:val="single"/>
        </w:rPr>
        <w:t xml:space="preserve">Baseline </w:t>
      </w:r>
      <w:r w:rsidR="00FF1C73" w:rsidRPr="006B36D6">
        <w:rPr>
          <w:b/>
          <w:bCs/>
          <w:szCs w:val="22"/>
          <w:u w:val="single"/>
        </w:rPr>
        <w:t>methane</w:t>
      </w:r>
      <w:r w:rsidRPr="006B36D6">
        <w:rPr>
          <w:b/>
          <w:bCs/>
          <w:szCs w:val="22"/>
          <w:u w:val="single"/>
        </w:rPr>
        <w:t xml:space="preserve"> emissions</w:t>
      </w:r>
    </w:p>
    <w:p w14:paraId="69CBDF12" w14:textId="77777777" w:rsidR="002C7550" w:rsidRPr="006B36D6" w:rsidRDefault="002C7550" w:rsidP="00FF1C73">
      <w:pPr>
        <w:pStyle w:val="Caption"/>
        <w:rPr>
          <w:b w:val="0"/>
          <w:bCs w:val="0"/>
          <w:sz w:val="22"/>
          <w:szCs w:val="24"/>
        </w:rPr>
      </w:pPr>
      <w:r w:rsidRPr="006B36D6">
        <w:rPr>
          <w:b w:val="0"/>
          <w:bCs w:val="0"/>
          <w:sz w:val="22"/>
          <w:szCs w:val="24"/>
        </w:rPr>
        <w:lastRenderedPageBreak/>
        <w:t xml:space="preserve">With the data from the previous tables the </w:t>
      </w:r>
      <w:r w:rsidR="00FF1C73" w:rsidRPr="006B36D6">
        <w:rPr>
          <w:b w:val="0"/>
          <w:bCs w:val="0"/>
          <w:sz w:val="22"/>
          <w:szCs w:val="24"/>
        </w:rPr>
        <w:t xml:space="preserve">baseline </w:t>
      </w:r>
      <w:r w:rsidRPr="006B36D6">
        <w:rPr>
          <w:b w:val="0"/>
          <w:bCs w:val="0"/>
          <w:sz w:val="22"/>
          <w:szCs w:val="24"/>
        </w:rPr>
        <w:t>emission</w:t>
      </w:r>
      <w:r w:rsidR="00FF1C73" w:rsidRPr="006B36D6">
        <w:rPr>
          <w:b w:val="0"/>
          <w:bCs w:val="0"/>
          <w:sz w:val="22"/>
          <w:szCs w:val="24"/>
        </w:rPr>
        <w:t xml:space="preserve"> can be determined. </w:t>
      </w:r>
      <w:r w:rsidRPr="006B36D6">
        <w:rPr>
          <w:b w:val="0"/>
          <w:bCs w:val="0"/>
          <w:sz w:val="22"/>
          <w:szCs w:val="24"/>
        </w:rPr>
        <w:t xml:space="preserve">The emission per household of all the animals </w:t>
      </w:r>
      <w:r w:rsidR="00FF1C73" w:rsidRPr="006B36D6">
        <w:rPr>
          <w:b w:val="0"/>
          <w:bCs w:val="0"/>
          <w:sz w:val="22"/>
          <w:szCs w:val="24"/>
        </w:rPr>
        <w:t>under the VPA</w:t>
      </w:r>
      <w:r w:rsidRPr="006B36D6">
        <w:rPr>
          <w:b w:val="0"/>
          <w:bCs w:val="0"/>
          <w:sz w:val="22"/>
          <w:szCs w:val="24"/>
        </w:rPr>
        <w:t xml:space="preserve"> are calculated and depicted in the next table. The number of animals ori</w:t>
      </w:r>
      <w:r w:rsidR="007C11AA" w:rsidRPr="006B36D6">
        <w:rPr>
          <w:b w:val="0"/>
          <w:bCs w:val="0"/>
          <w:sz w:val="22"/>
          <w:szCs w:val="24"/>
        </w:rPr>
        <w:t xml:space="preserve">ginates from the </w:t>
      </w:r>
      <w:r w:rsidR="00FF1C73" w:rsidRPr="006B36D6">
        <w:rPr>
          <w:b w:val="0"/>
          <w:bCs w:val="0"/>
          <w:sz w:val="22"/>
          <w:szCs w:val="24"/>
        </w:rPr>
        <w:t>BUS</w:t>
      </w:r>
      <w:r w:rsidR="007C11AA" w:rsidRPr="006B36D6">
        <w:rPr>
          <w:b w:val="0"/>
          <w:bCs w:val="0"/>
          <w:sz w:val="22"/>
          <w:szCs w:val="24"/>
        </w:rPr>
        <w:t xml:space="preserve"> survey and based on the </w:t>
      </w:r>
      <w:r w:rsidR="00FF1C73" w:rsidRPr="006B36D6">
        <w:rPr>
          <w:b w:val="0"/>
          <w:bCs w:val="0"/>
          <w:sz w:val="22"/>
          <w:szCs w:val="24"/>
        </w:rPr>
        <w:t>EF</w:t>
      </w:r>
      <w:r w:rsidR="00FF1C73" w:rsidRPr="006B36D6">
        <w:rPr>
          <w:b w:val="0"/>
          <w:bCs w:val="0"/>
          <w:sz w:val="22"/>
          <w:szCs w:val="24"/>
          <w:vertAlign w:val="subscript"/>
        </w:rPr>
        <w:t>awms,T</w:t>
      </w:r>
      <w:r w:rsidR="00FF1C73" w:rsidRPr="006B36D6">
        <w:rPr>
          <w:b w:val="0"/>
          <w:bCs w:val="0"/>
          <w:sz w:val="22"/>
          <w:szCs w:val="24"/>
        </w:rPr>
        <w:t xml:space="preserve"> </w:t>
      </w:r>
      <w:r w:rsidR="007C11AA" w:rsidRPr="006B36D6">
        <w:rPr>
          <w:b w:val="0"/>
          <w:bCs w:val="0"/>
          <w:sz w:val="22"/>
          <w:szCs w:val="24"/>
        </w:rPr>
        <w:t xml:space="preserve">from the </w:t>
      </w:r>
      <w:r w:rsidR="00FF1C73" w:rsidRPr="006B36D6">
        <w:rPr>
          <w:b w:val="0"/>
          <w:bCs w:val="0"/>
          <w:sz w:val="22"/>
          <w:szCs w:val="24"/>
        </w:rPr>
        <w:t>relevant default methane emission factor.</w:t>
      </w:r>
    </w:p>
    <w:p w14:paraId="4D39B1B2" w14:textId="77777777" w:rsidR="00FF1C73" w:rsidRPr="006B36D6" w:rsidRDefault="00FF1C73" w:rsidP="00FF1C73"/>
    <w:p w14:paraId="3962D2AE" w14:textId="2F2136AE" w:rsidR="00154B9D" w:rsidRPr="006B36D6" w:rsidRDefault="00154B9D" w:rsidP="00154B9D">
      <w:pPr>
        <w:pStyle w:val="Caption"/>
        <w:rPr>
          <w:vertAlign w:val="superscript"/>
        </w:rPr>
      </w:pPr>
      <w:r w:rsidRPr="00335AEE">
        <w:t xml:space="preserve">Table </w:t>
      </w:r>
      <w:r w:rsidR="0014520D" w:rsidRPr="00335AEE">
        <w:fldChar w:fldCharType="begin"/>
      </w:r>
      <w:r w:rsidRPr="00335AEE">
        <w:instrText xml:space="preserve"> SEQ Table \* ARABIC </w:instrText>
      </w:r>
      <w:r w:rsidR="0014520D" w:rsidRPr="00335AEE">
        <w:fldChar w:fldCharType="separate"/>
      </w:r>
      <w:r w:rsidR="006502E6">
        <w:rPr>
          <w:noProof/>
        </w:rPr>
        <w:t>27</w:t>
      </w:r>
      <w:r w:rsidR="0014520D" w:rsidRPr="00335AEE">
        <w:fldChar w:fldCharType="end"/>
      </w:r>
      <w:r w:rsidRPr="00335AEE">
        <w:t>: Ex-post Baseline emission from animal waste management</w:t>
      </w:r>
      <w:r w:rsidR="005A6B8A" w:rsidRPr="00335AEE">
        <w:rPr>
          <w:rStyle w:val="FootnoteReference"/>
        </w:rPr>
        <w:footnoteReference w:id="48"/>
      </w:r>
    </w:p>
    <w:tbl>
      <w:tblPr>
        <w:tblStyle w:val="TableGrid"/>
        <w:tblW w:w="9345" w:type="dxa"/>
        <w:tblLook w:val="04A0" w:firstRow="1" w:lastRow="0" w:firstColumn="1" w:lastColumn="0" w:noHBand="0" w:noVBand="1"/>
      </w:tblPr>
      <w:tblGrid>
        <w:gridCol w:w="1523"/>
        <w:gridCol w:w="1238"/>
        <w:gridCol w:w="1757"/>
        <w:gridCol w:w="2790"/>
        <w:gridCol w:w="2037"/>
      </w:tblGrid>
      <w:tr w:rsidR="00696894" w:rsidRPr="006B36D6" w14:paraId="4170381D" w14:textId="77777777" w:rsidTr="007C2265">
        <w:trPr>
          <w:cnfStyle w:val="100000000000" w:firstRow="1" w:lastRow="0" w:firstColumn="0" w:lastColumn="0" w:oddVBand="0" w:evenVBand="0" w:oddHBand="0" w:evenHBand="0" w:firstRowFirstColumn="0" w:firstRowLastColumn="0" w:lastRowFirstColumn="0" w:lastRowLastColumn="0"/>
        </w:trPr>
        <w:tc>
          <w:tcPr>
            <w:tcW w:w="1523" w:type="dxa"/>
            <w:shd w:val="clear" w:color="auto" w:fill="A6A6A6" w:themeFill="background1" w:themeFillShade="A6"/>
          </w:tcPr>
          <w:p w14:paraId="1F392EF6" w14:textId="77777777" w:rsidR="00696894" w:rsidRPr="006B36D6" w:rsidRDefault="00696894" w:rsidP="00692CF2">
            <w:pPr>
              <w:rPr>
                <w:sz w:val="20"/>
                <w:szCs w:val="18"/>
              </w:rPr>
            </w:pPr>
            <w:r w:rsidRPr="006B36D6">
              <w:rPr>
                <w:sz w:val="20"/>
                <w:szCs w:val="18"/>
              </w:rPr>
              <w:t>Animal T</w:t>
            </w:r>
          </w:p>
        </w:tc>
        <w:tc>
          <w:tcPr>
            <w:tcW w:w="1238" w:type="dxa"/>
            <w:shd w:val="clear" w:color="auto" w:fill="A6A6A6" w:themeFill="background1" w:themeFillShade="A6"/>
          </w:tcPr>
          <w:p w14:paraId="6FCB4D5C" w14:textId="77777777" w:rsidR="00696894" w:rsidRPr="006B36D6" w:rsidRDefault="00696894" w:rsidP="00692CF2">
            <w:pPr>
              <w:rPr>
                <w:sz w:val="20"/>
                <w:szCs w:val="18"/>
              </w:rPr>
            </w:pPr>
            <w:r w:rsidRPr="006B36D6">
              <w:rPr>
                <w:sz w:val="20"/>
                <w:szCs w:val="18"/>
              </w:rPr>
              <w:t>Average population</w:t>
            </w:r>
          </w:p>
          <w:p w14:paraId="6563B2E3" w14:textId="77777777" w:rsidR="00696894" w:rsidRPr="006B36D6" w:rsidRDefault="00696894" w:rsidP="00692CF2">
            <w:pPr>
              <w:rPr>
                <w:sz w:val="20"/>
                <w:szCs w:val="18"/>
                <w:vertAlign w:val="subscript"/>
              </w:rPr>
            </w:pPr>
            <w:r w:rsidRPr="006B36D6">
              <w:rPr>
                <w:sz w:val="20"/>
                <w:szCs w:val="18"/>
              </w:rPr>
              <w:t>N</w:t>
            </w:r>
            <w:r w:rsidRPr="006B36D6">
              <w:rPr>
                <w:sz w:val="20"/>
                <w:szCs w:val="18"/>
                <w:vertAlign w:val="subscript"/>
              </w:rPr>
              <w:t>T,h</w:t>
            </w:r>
            <w:r w:rsidRPr="006B36D6">
              <w:rPr>
                <w:sz w:val="20"/>
                <w:szCs w:val="18"/>
              </w:rPr>
              <w:t>/hh</w:t>
            </w:r>
            <w:r w:rsidR="00B34AC4">
              <w:rPr>
                <w:rStyle w:val="FootnoteReference"/>
                <w:sz w:val="20"/>
                <w:szCs w:val="18"/>
              </w:rPr>
              <w:footnoteReference w:id="49"/>
            </w:r>
          </w:p>
        </w:tc>
        <w:tc>
          <w:tcPr>
            <w:tcW w:w="1757" w:type="dxa"/>
            <w:shd w:val="clear" w:color="auto" w:fill="A6A6A6" w:themeFill="background1" w:themeFillShade="A6"/>
          </w:tcPr>
          <w:p w14:paraId="3CD2A108" w14:textId="77777777" w:rsidR="00696894" w:rsidRPr="006B36D6" w:rsidRDefault="00696894" w:rsidP="00692CF2">
            <w:pPr>
              <w:jc w:val="left"/>
              <w:rPr>
                <w:sz w:val="20"/>
                <w:szCs w:val="18"/>
              </w:rPr>
            </w:pPr>
            <w:r w:rsidRPr="006B36D6">
              <w:rPr>
                <w:sz w:val="20"/>
                <w:szCs w:val="18"/>
              </w:rPr>
              <w:t>EF</w:t>
            </w:r>
            <w:r w:rsidRPr="006B36D6">
              <w:rPr>
                <w:sz w:val="20"/>
                <w:szCs w:val="18"/>
                <w:vertAlign w:val="subscript"/>
              </w:rPr>
              <w:t>awms, T</w:t>
            </w:r>
            <w:r w:rsidRPr="006B36D6">
              <w:rPr>
                <w:sz w:val="20"/>
                <w:szCs w:val="18"/>
              </w:rPr>
              <w:t xml:space="preserve"> (tonneCH</w:t>
            </w:r>
            <w:r w:rsidRPr="006B36D6">
              <w:rPr>
                <w:sz w:val="20"/>
                <w:szCs w:val="18"/>
                <w:vertAlign w:val="subscript"/>
              </w:rPr>
              <w:t>4</w:t>
            </w:r>
            <w:r w:rsidRPr="006B36D6">
              <w:rPr>
                <w:sz w:val="20"/>
                <w:szCs w:val="18"/>
              </w:rPr>
              <w:t>/year)</w:t>
            </w:r>
          </w:p>
        </w:tc>
        <w:tc>
          <w:tcPr>
            <w:tcW w:w="2790" w:type="dxa"/>
            <w:shd w:val="clear" w:color="auto" w:fill="A6A6A6" w:themeFill="background1" w:themeFillShade="A6"/>
          </w:tcPr>
          <w:p w14:paraId="77787F54" w14:textId="77777777" w:rsidR="00696894" w:rsidRPr="006B36D6" w:rsidRDefault="00696894" w:rsidP="00692CF2">
            <w:pPr>
              <w:rPr>
                <w:sz w:val="20"/>
                <w:szCs w:val="18"/>
                <w:vertAlign w:val="subscript"/>
              </w:rPr>
            </w:pPr>
            <w:r w:rsidRPr="006B36D6">
              <w:rPr>
                <w:sz w:val="20"/>
                <w:szCs w:val="18"/>
              </w:rPr>
              <w:t>GWP</w:t>
            </w:r>
            <w:r w:rsidRPr="006B36D6">
              <w:rPr>
                <w:sz w:val="20"/>
                <w:szCs w:val="18"/>
                <w:vertAlign w:val="subscript"/>
              </w:rPr>
              <w:t>CH4</w:t>
            </w:r>
          </w:p>
        </w:tc>
        <w:tc>
          <w:tcPr>
            <w:tcW w:w="2037" w:type="dxa"/>
            <w:shd w:val="clear" w:color="auto" w:fill="A6A6A6" w:themeFill="background1" w:themeFillShade="A6"/>
          </w:tcPr>
          <w:p w14:paraId="64B9A808" w14:textId="77777777" w:rsidR="00696894" w:rsidRPr="006B36D6" w:rsidRDefault="00696894" w:rsidP="00692CF2">
            <w:pPr>
              <w:rPr>
                <w:sz w:val="20"/>
                <w:szCs w:val="18"/>
              </w:rPr>
            </w:pPr>
            <w:r w:rsidRPr="006B36D6">
              <w:rPr>
                <w:sz w:val="20"/>
                <w:szCs w:val="18"/>
              </w:rPr>
              <w:t>BE</w:t>
            </w:r>
            <w:r w:rsidRPr="006B36D6">
              <w:rPr>
                <w:sz w:val="20"/>
                <w:szCs w:val="18"/>
                <w:vertAlign w:val="subscript"/>
              </w:rPr>
              <w:t>b</w:t>
            </w:r>
            <w:r w:rsidR="00734D1E" w:rsidRPr="006B36D6">
              <w:rPr>
                <w:sz w:val="20"/>
                <w:szCs w:val="18"/>
                <w:vertAlign w:val="subscript"/>
              </w:rPr>
              <w:t>1</w:t>
            </w:r>
            <w:r w:rsidRPr="006B36D6">
              <w:rPr>
                <w:sz w:val="20"/>
                <w:szCs w:val="18"/>
                <w:vertAlign w:val="subscript"/>
              </w:rPr>
              <w:t>,CH4,y</w:t>
            </w:r>
            <w:r w:rsidRPr="006B36D6">
              <w:rPr>
                <w:sz w:val="20"/>
                <w:szCs w:val="18"/>
              </w:rPr>
              <w:t xml:space="preserve"> (tCO</w:t>
            </w:r>
            <w:r w:rsidRPr="006B36D6">
              <w:rPr>
                <w:sz w:val="20"/>
                <w:szCs w:val="18"/>
                <w:vertAlign w:val="subscript"/>
              </w:rPr>
              <w:t>2</w:t>
            </w:r>
            <w:r w:rsidRPr="006B36D6">
              <w:rPr>
                <w:sz w:val="20"/>
                <w:szCs w:val="18"/>
              </w:rPr>
              <w:t>e/year)</w:t>
            </w:r>
          </w:p>
        </w:tc>
      </w:tr>
      <w:tr w:rsidR="00730DAB" w:rsidRPr="006B36D6" w14:paraId="0A1D87CE" w14:textId="77777777" w:rsidTr="00DF6DAA">
        <w:trPr>
          <w:trHeight w:val="348"/>
        </w:trPr>
        <w:tc>
          <w:tcPr>
            <w:tcW w:w="1523" w:type="dxa"/>
          </w:tcPr>
          <w:p w14:paraId="09257805" w14:textId="77777777" w:rsidR="00730DAB" w:rsidRPr="006B36D6" w:rsidRDefault="00730DAB" w:rsidP="00692CF2">
            <w:pPr>
              <w:rPr>
                <w:bCs/>
                <w:sz w:val="20"/>
                <w:szCs w:val="18"/>
              </w:rPr>
            </w:pPr>
            <w:r w:rsidRPr="006B36D6">
              <w:rPr>
                <w:bCs/>
                <w:sz w:val="20"/>
                <w:szCs w:val="18"/>
              </w:rPr>
              <w:t>Dairy cow</w:t>
            </w:r>
          </w:p>
        </w:tc>
        <w:tc>
          <w:tcPr>
            <w:tcW w:w="1238" w:type="dxa"/>
            <w:vAlign w:val="bottom"/>
          </w:tcPr>
          <w:p w14:paraId="7D7A163A" w14:textId="77777777" w:rsidR="00730DAB" w:rsidRPr="006B36D6" w:rsidRDefault="00412CEB" w:rsidP="000574B0">
            <w:pPr>
              <w:jc w:val="right"/>
              <w:rPr>
                <w:color w:val="000000"/>
                <w:sz w:val="20"/>
                <w:szCs w:val="18"/>
              </w:rPr>
            </w:pPr>
            <w:r>
              <w:rPr>
                <w:color w:val="000000"/>
                <w:sz w:val="20"/>
                <w:szCs w:val="18"/>
              </w:rPr>
              <w:t>4.</w:t>
            </w:r>
            <w:r w:rsidR="000574B0">
              <w:rPr>
                <w:color w:val="000000"/>
                <w:sz w:val="20"/>
                <w:szCs w:val="18"/>
              </w:rPr>
              <w:t>59</w:t>
            </w:r>
          </w:p>
        </w:tc>
        <w:tc>
          <w:tcPr>
            <w:tcW w:w="1757" w:type="dxa"/>
            <w:vAlign w:val="bottom"/>
          </w:tcPr>
          <w:p w14:paraId="4FB3BB09" w14:textId="77777777" w:rsidR="00730DAB" w:rsidRPr="006B36D6" w:rsidRDefault="00730DAB" w:rsidP="00692CF2">
            <w:pPr>
              <w:jc w:val="right"/>
              <w:rPr>
                <w:color w:val="000000"/>
                <w:sz w:val="20"/>
                <w:szCs w:val="18"/>
              </w:rPr>
            </w:pPr>
            <w:r w:rsidRPr="006B36D6">
              <w:rPr>
                <w:color w:val="000000"/>
                <w:sz w:val="20"/>
                <w:szCs w:val="18"/>
              </w:rPr>
              <w:t>0.031</w:t>
            </w:r>
          </w:p>
        </w:tc>
        <w:tc>
          <w:tcPr>
            <w:tcW w:w="2790" w:type="dxa"/>
            <w:vAlign w:val="bottom"/>
          </w:tcPr>
          <w:p w14:paraId="3D1B2DCC" w14:textId="77777777" w:rsidR="00730DAB" w:rsidRPr="006B36D6" w:rsidRDefault="00730DAB" w:rsidP="00692CF2">
            <w:pPr>
              <w:jc w:val="right"/>
              <w:rPr>
                <w:color w:val="000000"/>
                <w:sz w:val="20"/>
                <w:szCs w:val="18"/>
              </w:rPr>
            </w:pPr>
            <w:r w:rsidRPr="006B36D6">
              <w:rPr>
                <w:color w:val="000000"/>
                <w:sz w:val="20"/>
                <w:szCs w:val="18"/>
              </w:rPr>
              <w:t>25</w:t>
            </w:r>
          </w:p>
        </w:tc>
        <w:tc>
          <w:tcPr>
            <w:tcW w:w="2037" w:type="dxa"/>
            <w:vAlign w:val="bottom"/>
          </w:tcPr>
          <w:p w14:paraId="56B8C9AB" w14:textId="77777777" w:rsidR="00730DAB" w:rsidRPr="006B36D6" w:rsidRDefault="000574B0" w:rsidP="000574B0">
            <w:pPr>
              <w:jc w:val="right"/>
              <w:rPr>
                <w:color w:val="000000"/>
                <w:sz w:val="20"/>
                <w:szCs w:val="18"/>
              </w:rPr>
            </w:pPr>
            <w:r>
              <w:rPr>
                <w:color w:val="000000"/>
                <w:sz w:val="20"/>
                <w:szCs w:val="18"/>
              </w:rPr>
              <w:t>3.557</w:t>
            </w:r>
          </w:p>
        </w:tc>
      </w:tr>
      <w:tr w:rsidR="00730DAB" w:rsidRPr="006B36D6" w14:paraId="043DFDB6" w14:textId="77777777" w:rsidTr="008E5946">
        <w:trPr>
          <w:trHeight w:val="325"/>
        </w:trPr>
        <w:tc>
          <w:tcPr>
            <w:tcW w:w="1523" w:type="dxa"/>
          </w:tcPr>
          <w:p w14:paraId="29EFA5C8" w14:textId="77777777" w:rsidR="00730DAB" w:rsidRPr="006B36D6" w:rsidRDefault="00730DAB" w:rsidP="00692CF2">
            <w:pPr>
              <w:rPr>
                <w:bCs/>
                <w:sz w:val="20"/>
                <w:szCs w:val="18"/>
              </w:rPr>
            </w:pPr>
          </w:p>
        </w:tc>
        <w:tc>
          <w:tcPr>
            <w:tcW w:w="1238" w:type="dxa"/>
          </w:tcPr>
          <w:p w14:paraId="69B7A91E" w14:textId="77777777" w:rsidR="00730DAB" w:rsidRPr="006B36D6" w:rsidRDefault="00730DAB" w:rsidP="00692CF2">
            <w:pPr>
              <w:jc w:val="right"/>
              <w:rPr>
                <w:bCs/>
                <w:sz w:val="20"/>
                <w:szCs w:val="18"/>
              </w:rPr>
            </w:pPr>
          </w:p>
        </w:tc>
        <w:tc>
          <w:tcPr>
            <w:tcW w:w="4547" w:type="dxa"/>
            <w:gridSpan w:val="2"/>
          </w:tcPr>
          <w:p w14:paraId="45DFDE55" w14:textId="77777777" w:rsidR="00730DAB" w:rsidRPr="006B36D6" w:rsidRDefault="00730DAB" w:rsidP="008A605F">
            <w:pPr>
              <w:rPr>
                <w:b/>
                <w:bCs/>
                <w:color w:val="000000"/>
                <w:sz w:val="20"/>
                <w:szCs w:val="18"/>
              </w:rPr>
            </w:pPr>
            <w:r w:rsidRPr="006B36D6">
              <w:rPr>
                <w:b/>
                <w:bCs/>
                <w:color w:val="000000"/>
                <w:sz w:val="20"/>
                <w:szCs w:val="18"/>
              </w:rPr>
              <w:t xml:space="preserve">Total (rounded </w:t>
            </w:r>
            <w:r w:rsidR="008A605F" w:rsidRPr="006B36D6">
              <w:rPr>
                <w:b/>
                <w:bCs/>
                <w:color w:val="000000"/>
                <w:sz w:val="20"/>
                <w:szCs w:val="18"/>
              </w:rPr>
              <w:t>down</w:t>
            </w:r>
            <w:r w:rsidRPr="006B36D6">
              <w:rPr>
                <w:b/>
                <w:bCs/>
                <w:color w:val="000000"/>
                <w:sz w:val="20"/>
                <w:szCs w:val="18"/>
              </w:rPr>
              <w:t>)</w:t>
            </w:r>
          </w:p>
        </w:tc>
        <w:tc>
          <w:tcPr>
            <w:tcW w:w="2037" w:type="dxa"/>
            <w:vAlign w:val="bottom"/>
          </w:tcPr>
          <w:p w14:paraId="38613513" w14:textId="77777777" w:rsidR="00730DAB" w:rsidRPr="006B36D6" w:rsidRDefault="00412CEB" w:rsidP="000574B0">
            <w:pPr>
              <w:jc w:val="right"/>
              <w:rPr>
                <w:b/>
                <w:bCs/>
                <w:color w:val="000000"/>
                <w:sz w:val="20"/>
                <w:szCs w:val="18"/>
              </w:rPr>
            </w:pPr>
            <w:r>
              <w:rPr>
                <w:b/>
                <w:bCs/>
                <w:color w:val="000000"/>
                <w:sz w:val="20"/>
                <w:szCs w:val="18"/>
              </w:rPr>
              <w:t>3.</w:t>
            </w:r>
            <w:r w:rsidR="000574B0">
              <w:rPr>
                <w:b/>
                <w:bCs/>
                <w:color w:val="000000"/>
                <w:sz w:val="20"/>
                <w:szCs w:val="18"/>
              </w:rPr>
              <w:t>557</w:t>
            </w:r>
          </w:p>
        </w:tc>
      </w:tr>
    </w:tbl>
    <w:p w14:paraId="593AE07E" w14:textId="77777777" w:rsidR="00A95E52" w:rsidRPr="006B36D6" w:rsidRDefault="00A95E52">
      <w:pPr>
        <w:spacing w:line="240" w:lineRule="auto"/>
        <w:jc w:val="left"/>
        <w:rPr>
          <w:b/>
          <w:u w:val="single"/>
          <w:lang w:val="en-US"/>
        </w:rPr>
      </w:pPr>
    </w:p>
    <w:p w14:paraId="42C33683" w14:textId="77777777" w:rsidR="007F2754" w:rsidRPr="006B36D6" w:rsidRDefault="007F2754" w:rsidP="00D819C2">
      <w:pPr>
        <w:rPr>
          <w:b/>
          <w:bCs/>
          <w:szCs w:val="22"/>
          <w:u w:val="single"/>
        </w:rPr>
      </w:pPr>
      <w:r w:rsidRPr="006B36D6">
        <w:rPr>
          <w:b/>
          <w:bCs/>
          <w:szCs w:val="22"/>
          <w:u w:val="single"/>
        </w:rPr>
        <w:t>Project methane emissions</w:t>
      </w:r>
    </w:p>
    <w:p w14:paraId="560F1947" w14:textId="77777777" w:rsidR="007F2754" w:rsidRPr="006B36D6" w:rsidRDefault="007F2754" w:rsidP="007F2754">
      <w:pPr>
        <w:spacing w:line="240" w:lineRule="auto"/>
      </w:pPr>
      <w:r w:rsidRPr="006B36D6">
        <w:t>Project emissions include both the physical leakage of biogas from the biodigester and the incomplete combustion of biogas. This formula calculates the project emissions per household:</w:t>
      </w:r>
    </w:p>
    <w:p w14:paraId="1C49A2E5" w14:textId="77777777" w:rsidR="007F2754" w:rsidRPr="006B36D6" w:rsidRDefault="007F2754" w:rsidP="007F2754">
      <w:pPr>
        <w:spacing w:line="240" w:lineRule="auto"/>
      </w:pPr>
    </w:p>
    <w:p w14:paraId="4FFAE676" w14:textId="77777777" w:rsidR="007F2754" w:rsidRPr="006B36D6" w:rsidRDefault="006502E6" w:rsidP="007F2754">
      <w:pPr>
        <w:spacing w:line="240" w:lineRule="auto"/>
        <w:rPr>
          <w:sz w:val="24"/>
        </w:rPr>
      </w:pPr>
      <m:oMath>
        <m:sSub>
          <m:sSubPr>
            <m:ctrlPr>
              <w:rPr>
                <w:rFonts w:ascii="Cambria Math" w:eastAsia="Calibri" w:hAnsi="Cambria Math"/>
                <w:b/>
                <w:sz w:val="18"/>
                <w:szCs w:val="18"/>
                <w:lang w:val="de-DE"/>
              </w:rPr>
            </m:ctrlPr>
          </m:sSubPr>
          <m:e>
            <m:r>
              <m:rPr>
                <m:sty m:val="b"/>
              </m:rPr>
              <w:rPr>
                <w:rFonts w:ascii="Cambria Math" w:eastAsia="Calibri" w:hAnsi="Cambria Math"/>
                <w:sz w:val="18"/>
                <w:szCs w:val="18"/>
                <w:lang w:val="de-DE"/>
              </w:rPr>
              <m:t>PE</m:t>
            </m:r>
          </m:e>
          <m:sub>
            <m:r>
              <m:rPr>
                <m:sty m:val="b"/>
              </m:rPr>
              <w:rPr>
                <w:rFonts w:ascii="Cambria Math" w:eastAsia="Calibri" w:hAnsi="Cambria Math"/>
                <w:sz w:val="18"/>
                <w:szCs w:val="18"/>
                <w:lang w:val="de-DE"/>
              </w:rPr>
              <m:t>p1</m:t>
            </m:r>
            <m:r>
              <m:rPr>
                <m:sty m:val="b"/>
              </m:rPr>
              <w:rPr>
                <w:rFonts w:ascii="Cambria Math" w:eastAsia="Calibri" w:hAnsi="Cambria Math"/>
                <w:sz w:val="18"/>
                <w:szCs w:val="18"/>
              </w:rPr>
              <m:t>,</m:t>
            </m:r>
            <m:r>
              <m:rPr>
                <m:sty m:val="b"/>
              </m:rPr>
              <w:rPr>
                <w:rFonts w:ascii="Cambria Math" w:eastAsia="Calibri" w:hAnsi="Cambria Math"/>
                <w:sz w:val="18"/>
                <w:szCs w:val="18"/>
                <w:lang w:val="de-DE"/>
              </w:rPr>
              <m:t>CH4</m:t>
            </m:r>
            <m:r>
              <m:rPr>
                <m:sty m:val="b"/>
              </m:rPr>
              <w:rPr>
                <w:rFonts w:ascii="Cambria Math" w:eastAsia="Calibri" w:hAnsi="Cambria Math"/>
                <w:sz w:val="18"/>
                <w:szCs w:val="18"/>
              </w:rPr>
              <m:t>,</m:t>
            </m:r>
            <m:r>
              <m:rPr>
                <m:sty m:val="b"/>
              </m:rPr>
              <w:rPr>
                <w:rFonts w:ascii="Cambria Math" w:eastAsia="Calibri" w:hAnsi="Cambria Math"/>
                <w:sz w:val="18"/>
                <w:szCs w:val="18"/>
                <w:lang w:val="de-DE"/>
              </w:rPr>
              <m:t>y</m:t>
            </m:r>
          </m:sub>
        </m:sSub>
        <m:r>
          <m:rPr>
            <m:sty m:val="bi"/>
          </m:rPr>
          <w:rPr>
            <w:rFonts w:ascii="Cambria Math" w:eastAsia="Calibri" w:hAnsi="Cambria Math"/>
            <w:sz w:val="18"/>
            <w:szCs w:val="18"/>
          </w:rPr>
          <m:t>=</m:t>
        </m:r>
        <m:sSub>
          <m:sSubPr>
            <m:ctrlPr>
              <w:rPr>
                <w:rFonts w:ascii="Cambria Math" w:eastAsia="Calibri" w:hAnsi="Cambria Math"/>
                <w:sz w:val="18"/>
                <w:szCs w:val="18"/>
                <w:lang w:val="de-DE"/>
              </w:rPr>
            </m:ctrlPr>
          </m:sSubPr>
          <m:e>
            <m:r>
              <m:rPr>
                <m:sty m:val="p"/>
              </m:rPr>
              <w:rPr>
                <w:rFonts w:ascii="Cambria Math" w:eastAsia="Calibri" w:hAnsi="Cambria Math"/>
                <w:sz w:val="18"/>
                <w:szCs w:val="18"/>
              </w:rPr>
              <m:t>GWP</m:t>
            </m:r>
          </m:e>
          <m:sub>
            <m:r>
              <m:rPr>
                <m:sty m:val="p"/>
              </m:rPr>
              <w:rPr>
                <w:rFonts w:ascii="Cambria Math" w:eastAsia="Calibri" w:hAnsi="Cambria Math"/>
                <w:sz w:val="18"/>
                <w:szCs w:val="18"/>
              </w:rPr>
              <m:t>CH4</m:t>
            </m:r>
          </m:sub>
        </m:sSub>
        <m:r>
          <m:rPr>
            <m:sty m:val="bi"/>
          </m:rPr>
          <w:rPr>
            <w:rFonts w:ascii="Cambria Math" w:eastAsia="Calibri" w:hAnsi="Cambria Math"/>
            <w:sz w:val="18"/>
            <w:szCs w:val="18"/>
          </w:rPr>
          <m:t>*</m:t>
        </m:r>
        <m:nary>
          <m:naryPr>
            <m:chr m:val="∑"/>
            <m:limLoc m:val="subSup"/>
            <m:supHide m:val="1"/>
            <m:ctrlPr>
              <w:rPr>
                <w:rFonts w:ascii="Cambria Math" w:eastAsia="Calibri" w:hAnsi="Cambria Math"/>
                <w:b/>
                <w:i/>
                <w:sz w:val="18"/>
                <w:szCs w:val="18"/>
                <w:lang w:val="de-DE"/>
              </w:rPr>
            </m:ctrlPr>
          </m:naryPr>
          <m:sub>
            <m:r>
              <m:rPr>
                <m:sty m:val="bi"/>
              </m:rPr>
              <w:rPr>
                <w:rFonts w:ascii="Cambria Math" w:eastAsia="Calibri" w:hAnsi="Cambria Math"/>
                <w:sz w:val="18"/>
                <w:szCs w:val="18"/>
              </w:rPr>
              <m:t xml:space="preserve"> </m:t>
            </m:r>
          </m:sub>
          <m:sup/>
          <m:e>
            <m:r>
              <m:rPr>
                <m:sty m:val="bi"/>
              </m:rPr>
              <w:rPr>
                <w:rFonts w:ascii="Cambria Math" w:eastAsia="Calibri" w:hAnsi="Cambria Math"/>
                <w:sz w:val="18"/>
                <w:szCs w:val="18"/>
              </w:rPr>
              <m:t xml:space="preserve">( </m:t>
            </m:r>
            <m:sSub>
              <m:sSubPr>
                <m:ctrlPr>
                  <w:rPr>
                    <w:rFonts w:ascii="Cambria Math" w:eastAsia="Calibri" w:hAnsi="Cambria Math"/>
                    <w:b/>
                    <w:i/>
                    <w:sz w:val="18"/>
                    <w:szCs w:val="18"/>
                    <w:lang w:val="de-DE"/>
                  </w:rPr>
                </m:ctrlPr>
              </m:sSubPr>
              <m:e>
                <m:r>
                  <m:rPr>
                    <m:sty m:val="p"/>
                  </m:rPr>
                  <w:rPr>
                    <w:rFonts w:ascii="Cambria Math" w:eastAsia="Calibri" w:hAnsi="Cambria Math"/>
                    <w:sz w:val="18"/>
                    <w:szCs w:val="18"/>
                  </w:rPr>
                  <m:t>N</m:t>
                </m:r>
              </m:e>
              <m:sub>
                <m:r>
                  <m:rPr>
                    <m:sty m:val="p"/>
                  </m:rPr>
                  <w:rPr>
                    <w:rFonts w:ascii="Cambria Math" w:eastAsia="Calibri" w:hAnsi="Cambria Math"/>
                    <w:sz w:val="18"/>
                    <w:szCs w:val="18"/>
                  </w:rPr>
                  <m:t>T, h,y</m:t>
                </m:r>
              </m:sub>
            </m:sSub>
          </m:e>
        </m:nary>
        <m:r>
          <m:rPr>
            <m:sty m:val="bi"/>
          </m:rPr>
          <w:rPr>
            <w:rFonts w:ascii="Cambria Math" w:eastAsia="Calibri" w:hAnsi="Cambria Math"/>
            <w:sz w:val="18"/>
            <w:szCs w:val="18"/>
          </w:rPr>
          <m:t>*</m:t>
        </m:r>
        <m:sSub>
          <m:sSubPr>
            <m:ctrlPr>
              <w:rPr>
                <w:rFonts w:ascii="Cambria Math" w:eastAsia="Calibri" w:hAnsi="Cambria Math"/>
                <w:sz w:val="18"/>
                <w:szCs w:val="18"/>
                <w:lang w:val="de-DE"/>
              </w:rPr>
            </m:ctrlPr>
          </m:sSubPr>
          <m:e>
            <m:r>
              <m:rPr>
                <m:sty m:val="p"/>
              </m:rPr>
              <w:rPr>
                <w:rFonts w:ascii="Cambria Math" w:eastAsia="Calibri" w:hAnsi="Cambria Math"/>
                <w:sz w:val="18"/>
                <w:szCs w:val="18"/>
              </w:rPr>
              <m:t>EF</m:t>
            </m:r>
          </m:e>
          <m:sub>
            <m:r>
              <m:rPr>
                <m:sty m:val="p"/>
              </m:rPr>
              <w:rPr>
                <w:rFonts w:ascii="Cambria Math" w:eastAsia="Calibri" w:hAnsi="Cambria Math"/>
                <w:sz w:val="18"/>
                <w:szCs w:val="18"/>
              </w:rPr>
              <m:t>awms,T</m:t>
            </m:r>
          </m:sub>
        </m:sSub>
        <m:r>
          <m:rPr>
            <m:sty m:val="p"/>
          </m:rPr>
          <w:rPr>
            <w:rFonts w:ascii="Cambria Math" w:eastAsia="Calibri" w:hAnsi="Cambria Math"/>
            <w:sz w:val="18"/>
            <w:szCs w:val="18"/>
          </w:rPr>
          <m:t xml:space="preserve">)* </m:t>
        </m:r>
        <m:sSub>
          <m:sSubPr>
            <m:ctrlPr>
              <w:rPr>
                <w:rFonts w:ascii="Cambria Math" w:eastAsia="Calibri" w:hAnsi="Cambria Math"/>
                <w:sz w:val="18"/>
                <w:szCs w:val="18"/>
                <w:lang w:val="de-DE"/>
              </w:rPr>
            </m:ctrlPr>
          </m:sSubPr>
          <m:e>
            <m:r>
              <m:rPr>
                <m:sty m:val="p"/>
              </m:rPr>
              <w:rPr>
                <w:rFonts w:ascii="Cambria Math" w:eastAsia="Calibri" w:hAnsi="Cambria Math"/>
                <w:sz w:val="18"/>
                <w:szCs w:val="18"/>
              </w:rPr>
              <m:t>PL</m:t>
            </m:r>
          </m:e>
          <m:sub>
            <m:r>
              <m:rPr>
                <m:sty m:val="p"/>
              </m:rPr>
              <w:rPr>
                <w:rFonts w:ascii="Cambria Math" w:eastAsia="Calibri" w:hAnsi="Cambria Math"/>
                <w:sz w:val="18"/>
                <w:szCs w:val="18"/>
              </w:rPr>
              <m:t>y</m:t>
            </m:r>
          </m:sub>
        </m:sSub>
        <m:r>
          <w:rPr>
            <w:rFonts w:ascii="Cambria Math" w:eastAsia="Calibri" w:hAnsi="Cambria Math"/>
            <w:sz w:val="18"/>
            <w:szCs w:val="18"/>
          </w:rPr>
          <m:t>+</m:t>
        </m:r>
        <m:nary>
          <m:naryPr>
            <m:chr m:val="∑"/>
            <m:limLoc m:val="subSup"/>
            <m:supHide m:val="1"/>
            <m:ctrlPr>
              <w:rPr>
                <w:rFonts w:ascii="Cambria Math" w:eastAsia="Calibri" w:hAnsi="Cambria Math"/>
                <w:b/>
                <w:i/>
                <w:sz w:val="18"/>
                <w:szCs w:val="18"/>
                <w:lang w:val="de-DE"/>
              </w:rPr>
            </m:ctrlPr>
          </m:naryPr>
          <m:sub>
            <m:r>
              <m:rPr>
                <m:sty m:val="p"/>
              </m:rPr>
              <w:rPr>
                <w:rFonts w:ascii="Cambria Math" w:eastAsia="Calibri" w:hAnsi="Cambria Math"/>
                <w:sz w:val="18"/>
                <w:szCs w:val="18"/>
              </w:rPr>
              <m:t xml:space="preserve">  </m:t>
            </m:r>
          </m:sub>
          <m:sup/>
          <m:e>
            <m:r>
              <m:rPr>
                <m:sty m:val="bi"/>
              </m:rPr>
              <w:rPr>
                <w:rFonts w:ascii="Cambria Math" w:eastAsia="Calibri" w:hAnsi="Cambria Math"/>
                <w:sz w:val="18"/>
                <w:szCs w:val="18"/>
              </w:rPr>
              <m:t xml:space="preserve">( </m:t>
            </m:r>
            <m:sSub>
              <m:sSubPr>
                <m:ctrlPr>
                  <w:rPr>
                    <w:rFonts w:ascii="Cambria Math" w:eastAsia="Calibri" w:hAnsi="Cambria Math"/>
                    <w:b/>
                    <w:i/>
                    <w:sz w:val="18"/>
                    <w:szCs w:val="18"/>
                    <w:lang w:val="de-DE"/>
                  </w:rPr>
                </m:ctrlPr>
              </m:sSubPr>
              <m:e>
                <m:r>
                  <m:rPr>
                    <m:sty m:val="p"/>
                  </m:rPr>
                  <w:rPr>
                    <w:rFonts w:ascii="Cambria Math" w:eastAsia="Calibri" w:hAnsi="Cambria Math"/>
                    <w:sz w:val="18"/>
                    <w:szCs w:val="18"/>
                  </w:rPr>
                  <m:t>N</m:t>
                </m:r>
              </m:e>
              <m:sub>
                <m:r>
                  <m:rPr>
                    <m:sty m:val="p"/>
                  </m:rPr>
                  <w:rPr>
                    <w:rFonts w:ascii="Cambria Math" w:eastAsia="Calibri" w:hAnsi="Cambria Math"/>
                    <w:sz w:val="18"/>
                    <w:szCs w:val="18"/>
                  </w:rPr>
                  <m:t>T, h,y</m:t>
                </m:r>
              </m:sub>
            </m:sSub>
          </m:e>
        </m:nary>
        <m:r>
          <m:rPr>
            <m:sty m:val="bi"/>
          </m:rPr>
          <w:rPr>
            <w:rFonts w:ascii="Cambria Math" w:eastAsia="Calibri" w:hAnsi="Cambria Math"/>
            <w:sz w:val="18"/>
            <w:szCs w:val="18"/>
          </w:rPr>
          <m:t>*</m:t>
        </m:r>
        <m:sSub>
          <m:sSubPr>
            <m:ctrlPr>
              <w:rPr>
                <w:rFonts w:ascii="Cambria Math" w:eastAsia="Calibri" w:hAnsi="Cambria Math"/>
                <w:sz w:val="18"/>
                <w:szCs w:val="18"/>
                <w:lang w:val="de-DE"/>
              </w:rPr>
            </m:ctrlPr>
          </m:sSubPr>
          <m:e>
            <m:r>
              <m:rPr>
                <m:sty m:val="p"/>
              </m:rPr>
              <w:rPr>
                <w:rFonts w:ascii="Cambria Math" w:eastAsia="Calibri" w:hAnsi="Cambria Math"/>
                <w:sz w:val="18"/>
                <w:szCs w:val="18"/>
              </w:rPr>
              <m:t>EF</m:t>
            </m:r>
          </m:e>
          <m:sub>
            <m:r>
              <m:rPr>
                <m:sty m:val="p"/>
              </m:rPr>
              <w:rPr>
                <w:rFonts w:ascii="Cambria Math" w:eastAsia="Calibri" w:hAnsi="Cambria Math"/>
                <w:sz w:val="18"/>
                <w:szCs w:val="18"/>
              </w:rPr>
              <m:t>awms,T</m:t>
            </m:r>
          </m:sub>
        </m:sSub>
        <m:r>
          <m:rPr>
            <m:sty m:val="p"/>
          </m:rPr>
          <w:rPr>
            <w:rFonts w:ascii="Cambria Math" w:eastAsia="Calibri" w:hAnsi="Cambria Math"/>
            <w:sz w:val="18"/>
            <w:szCs w:val="18"/>
          </w:rPr>
          <m:t xml:space="preserve">)*(1- </m:t>
        </m:r>
        <m:sSub>
          <m:sSubPr>
            <m:ctrlPr>
              <w:rPr>
                <w:rFonts w:ascii="Cambria Math" w:eastAsia="Calibri" w:hAnsi="Cambria Math"/>
                <w:sz w:val="18"/>
                <w:szCs w:val="18"/>
                <w:lang w:val="de-DE"/>
              </w:rPr>
            </m:ctrlPr>
          </m:sSubPr>
          <m:e>
            <m:r>
              <m:rPr>
                <m:sty m:val="p"/>
              </m:rPr>
              <w:rPr>
                <w:rFonts w:ascii="Cambria Math" w:eastAsia="Calibri" w:hAnsi="Cambria Math"/>
                <w:sz w:val="18"/>
                <w:szCs w:val="18"/>
                <w:lang w:val="de-DE"/>
              </w:rPr>
              <m:t>η</m:t>
            </m:r>
          </m:e>
          <m:sub>
            <m:r>
              <w:rPr>
                <w:rFonts w:ascii="Cambria Math" w:eastAsia="Calibri" w:hAnsi="Cambria Math"/>
                <w:sz w:val="18"/>
                <w:szCs w:val="18"/>
                <w:lang w:val="de-DE"/>
              </w:rPr>
              <m:t>new</m:t>
            </m:r>
            <m:r>
              <w:rPr>
                <w:rFonts w:ascii="Cambria Math" w:eastAsia="Calibri" w:hAnsi="Cambria Math"/>
                <w:sz w:val="18"/>
                <w:szCs w:val="18"/>
              </w:rPr>
              <m:t xml:space="preserve"> </m:t>
            </m:r>
            <m:r>
              <w:rPr>
                <w:rFonts w:ascii="Cambria Math" w:eastAsia="Calibri" w:hAnsi="Cambria Math"/>
                <w:sz w:val="18"/>
                <w:szCs w:val="18"/>
                <w:lang w:val="de-DE"/>
              </w:rPr>
              <m:t>stove</m:t>
            </m:r>
          </m:sub>
        </m:sSub>
        <m:r>
          <w:rPr>
            <w:rFonts w:ascii="Cambria Math" w:eastAsia="Calibri" w:hAnsi="Cambria Math"/>
            <w:sz w:val="18"/>
            <w:szCs w:val="18"/>
          </w:rPr>
          <m:t xml:space="preserve">) (1- </m:t>
        </m:r>
        <m:sSub>
          <m:sSubPr>
            <m:ctrlPr>
              <w:rPr>
                <w:rFonts w:ascii="Cambria Math" w:eastAsia="Calibri" w:hAnsi="Cambria Math"/>
                <w:sz w:val="18"/>
                <w:szCs w:val="18"/>
                <w:lang w:val="de-DE"/>
              </w:rPr>
            </m:ctrlPr>
          </m:sSubPr>
          <m:e>
            <m:r>
              <m:rPr>
                <m:sty m:val="p"/>
              </m:rPr>
              <w:rPr>
                <w:rFonts w:ascii="Cambria Math" w:eastAsia="Calibri" w:hAnsi="Cambria Math"/>
                <w:sz w:val="18"/>
                <w:szCs w:val="18"/>
              </w:rPr>
              <m:t>PL</m:t>
            </m:r>
          </m:e>
          <m:sub>
            <m:r>
              <m:rPr>
                <m:sty m:val="p"/>
              </m:rPr>
              <w:rPr>
                <w:rFonts w:ascii="Cambria Math" w:eastAsia="Calibri" w:hAnsi="Cambria Math"/>
                <w:sz w:val="18"/>
                <w:szCs w:val="18"/>
              </w:rPr>
              <m:t>y</m:t>
            </m:r>
          </m:sub>
        </m:sSub>
        <m:r>
          <w:rPr>
            <w:rFonts w:ascii="Cambria Math" w:eastAsia="Calibri" w:hAnsi="Cambria Math"/>
            <w:sz w:val="18"/>
            <w:szCs w:val="18"/>
          </w:rPr>
          <m:t xml:space="preserve">)+ </m:t>
        </m:r>
        <m:sSub>
          <m:sSubPr>
            <m:ctrlPr>
              <w:rPr>
                <w:rFonts w:ascii="Cambria Math" w:eastAsia="Calibri" w:hAnsi="Cambria Math"/>
                <w:i/>
                <w:sz w:val="18"/>
                <w:szCs w:val="18"/>
                <w:lang w:val="de-DE"/>
              </w:rPr>
            </m:ctrlPr>
          </m:sSubPr>
          <m:e>
            <m:r>
              <m:rPr>
                <m:sty m:val="p"/>
              </m:rPr>
              <w:rPr>
                <w:rFonts w:ascii="Cambria Math" w:eastAsia="Calibri" w:hAnsi="Cambria Math"/>
                <w:sz w:val="18"/>
                <w:szCs w:val="18"/>
              </w:rPr>
              <m:t>PE</m:t>
            </m:r>
          </m:e>
          <m:sub>
            <m:r>
              <m:rPr>
                <m:sty m:val="p"/>
              </m:rPr>
              <w:rPr>
                <w:rFonts w:ascii="Cambria Math" w:eastAsia="Calibri" w:hAnsi="Cambria Math"/>
                <w:sz w:val="18"/>
                <w:szCs w:val="18"/>
              </w:rPr>
              <m:t>awms, NT</m:t>
            </m:r>
          </m:sub>
        </m:sSub>
      </m:oMath>
      <w:r w:rsidR="007F2754" w:rsidRPr="006B36D6">
        <w:rPr>
          <w:sz w:val="24"/>
        </w:rPr>
        <w:t xml:space="preserve"> </w:t>
      </w:r>
      <w:r w:rsidR="007F2754" w:rsidRPr="006B36D6">
        <w:rPr>
          <w:sz w:val="20"/>
        </w:rPr>
        <w:t>(</w:t>
      </w:r>
      <w:r w:rsidR="00D533AE" w:rsidRPr="006B36D6">
        <w:rPr>
          <w:b/>
          <w:sz w:val="20"/>
        </w:rPr>
        <w:t>5</w:t>
      </w:r>
      <w:r w:rsidR="007F2754" w:rsidRPr="006B36D6">
        <w:rPr>
          <w:sz w:val="20"/>
        </w:rPr>
        <w:t>)</w:t>
      </w:r>
    </w:p>
    <w:p w14:paraId="67680A57" w14:textId="77777777" w:rsidR="007F2754" w:rsidRPr="006B36D6" w:rsidRDefault="007F2754" w:rsidP="007F2754">
      <w:pPr>
        <w:spacing w:line="240" w:lineRule="auto"/>
      </w:pPr>
    </w:p>
    <w:p w14:paraId="1D61A4C4" w14:textId="77777777" w:rsidR="007F2754" w:rsidRPr="006B36D6" w:rsidRDefault="007F2754" w:rsidP="007F2754">
      <w:pPr>
        <w:spacing w:line="240" w:lineRule="auto"/>
      </w:pPr>
      <w:r w:rsidRPr="006B36D6">
        <w:t>Where:</w:t>
      </w:r>
    </w:p>
    <w:p w14:paraId="45FAC207" w14:textId="77777777" w:rsidR="007F2754" w:rsidRPr="006B36D6" w:rsidRDefault="007F2754" w:rsidP="007F2754">
      <w:pPr>
        <w:spacing w:line="240" w:lineRule="auto"/>
      </w:pPr>
    </w:p>
    <w:p w14:paraId="3FF263AE" w14:textId="77777777" w:rsidR="007F2754" w:rsidRPr="006B36D6" w:rsidRDefault="007F2754" w:rsidP="007F2754">
      <w:pPr>
        <w:spacing w:line="240" w:lineRule="auto"/>
        <w:ind w:left="1872" w:hanging="1248"/>
      </w:pPr>
      <w:r w:rsidRPr="006B36D6">
        <w:t>PE</w:t>
      </w:r>
      <w:r w:rsidRPr="006B36D6">
        <w:rPr>
          <w:vertAlign w:val="subscript"/>
        </w:rPr>
        <w:t>p1,CH4,y</w:t>
      </w:r>
      <w:r w:rsidRPr="006B36D6">
        <w:tab/>
        <w:t>Project emissions from manure handling during the year y in tCO</w:t>
      </w:r>
      <w:r w:rsidRPr="006B36D6">
        <w:rPr>
          <w:vertAlign w:val="subscript"/>
        </w:rPr>
        <w:t>2</w:t>
      </w:r>
      <w:r w:rsidRPr="006B36D6">
        <w:t>e</w:t>
      </w:r>
    </w:p>
    <w:p w14:paraId="50E6DB95" w14:textId="77777777" w:rsidR="007F2754" w:rsidRPr="006B36D6" w:rsidRDefault="007F2754" w:rsidP="007F2754">
      <w:pPr>
        <w:spacing w:line="240" w:lineRule="auto"/>
        <w:ind w:left="1872" w:hanging="1248"/>
      </w:pPr>
    </w:p>
    <w:p w14:paraId="4382C702" w14:textId="77777777" w:rsidR="007F2754" w:rsidRPr="006B36D6" w:rsidRDefault="007F2754" w:rsidP="007F2754">
      <w:pPr>
        <w:spacing w:line="240" w:lineRule="auto"/>
        <w:ind w:left="1872" w:hanging="1248"/>
      </w:pPr>
      <w:r w:rsidRPr="006B36D6">
        <w:t>GWP</w:t>
      </w:r>
      <w:r w:rsidRPr="006B36D6">
        <w:rPr>
          <w:vertAlign w:val="subscript"/>
        </w:rPr>
        <w:t>CH4</w:t>
      </w:r>
      <w:r w:rsidRPr="006B36D6">
        <w:tab/>
        <w:t xml:space="preserve">Global Warming Potential of methane </w:t>
      </w:r>
      <w:r w:rsidR="00014393" w:rsidRPr="006B36D6">
        <w:t>(25)</w:t>
      </w:r>
    </w:p>
    <w:p w14:paraId="0B197671" w14:textId="77777777" w:rsidR="007F2754" w:rsidRPr="006B36D6" w:rsidRDefault="007F2754" w:rsidP="007F2754">
      <w:pPr>
        <w:spacing w:line="240" w:lineRule="auto"/>
        <w:rPr>
          <w:i/>
          <w:sz w:val="20"/>
        </w:rPr>
      </w:pPr>
    </w:p>
    <w:p w14:paraId="6AE170F0" w14:textId="77777777" w:rsidR="007F2754" w:rsidRPr="006B36D6" w:rsidRDefault="007F2754" w:rsidP="007F2754">
      <w:pPr>
        <w:spacing w:line="240" w:lineRule="auto"/>
        <w:ind w:left="1872" w:hanging="1248"/>
      </w:pPr>
      <w:r w:rsidRPr="006B36D6">
        <w:t>N</w:t>
      </w:r>
      <w:r w:rsidRPr="006B36D6">
        <w:rPr>
          <w:vertAlign w:val="subscript"/>
        </w:rPr>
        <w:t>T,h</w:t>
      </w:r>
      <w:r w:rsidRPr="006B36D6">
        <w:tab/>
        <w:t>Number of livestock category T in premise h</w:t>
      </w:r>
    </w:p>
    <w:p w14:paraId="65B6A79D" w14:textId="77777777" w:rsidR="007F2754" w:rsidRPr="006B36D6" w:rsidRDefault="007F2754" w:rsidP="007F2754">
      <w:pPr>
        <w:spacing w:line="240" w:lineRule="auto"/>
        <w:ind w:left="1872" w:hanging="1248"/>
      </w:pPr>
    </w:p>
    <w:p w14:paraId="2B4918C3" w14:textId="77777777" w:rsidR="007F2754" w:rsidRPr="006B36D6" w:rsidRDefault="007F2754" w:rsidP="007F2754">
      <w:pPr>
        <w:spacing w:line="240" w:lineRule="auto"/>
        <w:ind w:left="1872" w:hanging="1248"/>
      </w:pPr>
      <w:r w:rsidRPr="006B36D6">
        <w:t>EF</w:t>
      </w:r>
      <w:r w:rsidRPr="006B36D6">
        <w:rPr>
          <w:vertAlign w:val="subscript"/>
        </w:rPr>
        <w:t>awms, T</w:t>
      </w:r>
      <w:r w:rsidRPr="006B36D6">
        <w:tab/>
        <w:t>Emission factor for the defined livestock population category T</w:t>
      </w:r>
    </w:p>
    <w:p w14:paraId="2E47CBCE" w14:textId="77777777" w:rsidR="007F2754" w:rsidRPr="006B36D6" w:rsidRDefault="007F2754" w:rsidP="007F2754">
      <w:pPr>
        <w:spacing w:line="240" w:lineRule="auto"/>
        <w:ind w:left="1872" w:hanging="1248"/>
      </w:pPr>
    </w:p>
    <w:p w14:paraId="136264F2" w14:textId="77777777" w:rsidR="007F2754" w:rsidRPr="006B36D6" w:rsidRDefault="007F2754" w:rsidP="007F2754">
      <w:pPr>
        <w:spacing w:line="240" w:lineRule="auto"/>
        <w:ind w:left="1872" w:hanging="1248"/>
      </w:pPr>
      <w:r w:rsidRPr="006B36D6">
        <w:t>PL</w:t>
      </w:r>
      <w:r w:rsidRPr="006B36D6">
        <w:rPr>
          <w:vertAlign w:val="subscript"/>
        </w:rPr>
        <w:t>y</w:t>
      </w:r>
      <w:r w:rsidRPr="006B36D6">
        <w:tab/>
        <w:t>Physical leakage of the biodigester (through measurement or application of 10% default)</w:t>
      </w:r>
    </w:p>
    <w:p w14:paraId="40C759DA" w14:textId="77777777" w:rsidR="007F2754" w:rsidRPr="006B36D6" w:rsidRDefault="007F2754" w:rsidP="007F2754">
      <w:pPr>
        <w:spacing w:line="240" w:lineRule="auto"/>
        <w:ind w:left="1872" w:hanging="1248"/>
      </w:pPr>
    </w:p>
    <w:p w14:paraId="3ACED40A" w14:textId="77777777" w:rsidR="007F2754" w:rsidRPr="006B36D6" w:rsidRDefault="007F2754" w:rsidP="007F2754">
      <w:pPr>
        <w:spacing w:line="240" w:lineRule="auto"/>
        <w:ind w:left="1872" w:hanging="1248"/>
        <w:rPr>
          <w:iCs/>
          <w:szCs w:val="22"/>
        </w:rPr>
      </w:pPr>
      <w:r w:rsidRPr="006B36D6">
        <w:rPr>
          <w:szCs w:val="22"/>
        </w:rPr>
        <w:t>η</w:t>
      </w:r>
      <w:r w:rsidRPr="006B36D6">
        <w:rPr>
          <w:iCs/>
          <w:szCs w:val="22"/>
          <w:vertAlign w:val="subscript"/>
        </w:rPr>
        <w:t xml:space="preserve"> new stove</w:t>
      </w:r>
      <w:r w:rsidRPr="006B36D6">
        <w:rPr>
          <w:iCs/>
          <w:szCs w:val="22"/>
          <w:vertAlign w:val="subscript"/>
        </w:rPr>
        <w:tab/>
      </w:r>
      <w:r w:rsidRPr="006B36D6">
        <w:rPr>
          <w:iCs/>
          <w:szCs w:val="22"/>
        </w:rPr>
        <w:t>Combustion efficiency of the used type of biogas stove</w:t>
      </w:r>
    </w:p>
    <w:p w14:paraId="2BA9674A" w14:textId="77777777" w:rsidR="007F2754" w:rsidRPr="006B36D6" w:rsidRDefault="007F2754" w:rsidP="007F2754">
      <w:pPr>
        <w:spacing w:line="240" w:lineRule="auto"/>
        <w:ind w:left="1872" w:hanging="1248"/>
        <w:rPr>
          <w:iCs/>
          <w:szCs w:val="22"/>
        </w:rPr>
      </w:pPr>
    </w:p>
    <w:p w14:paraId="1CEC4BB1" w14:textId="77777777" w:rsidR="007F2754" w:rsidRPr="006B36D6" w:rsidRDefault="007F2754" w:rsidP="007F2754">
      <w:pPr>
        <w:spacing w:line="240" w:lineRule="auto"/>
        <w:ind w:left="1872" w:hanging="1248"/>
        <w:rPr>
          <w:szCs w:val="22"/>
        </w:rPr>
      </w:pPr>
      <w:r w:rsidRPr="006B36D6">
        <w:rPr>
          <w:iCs/>
          <w:szCs w:val="22"/>
        </w:rPr>
        <w:t>PE</w:t>
      </w:r>
      <w:r w:rsidRPr="006B36D6">
        <w:rPr>
          <w:iCs/>
          <w:szCs w:val="22"/>
          <w:vertAlign w:val="subscript"/>
        </w:rPr>
        <w:t>awms,NT</w:t>
      </w:r>
      <w:r w:rsidRPr="006B36D6">
        <w:rPr>
          <w:szCs w:val="22"/>
        </w:rPr>
        <w:tab/>
        <w:t>Project emission from the animal waste not treated in the biodigester</w:t>
      </w:r>
    </w:p>
    <w:p w14:paraId="3020758E" w14:textId="77777777" w:rsidR="007F2754" w:rsidRPr="006B36D6" w:rsidRDefault="007F2754" w:rsidP="007F2754">
      <w:pPr>
        <w:spacing w:line="240" w:lineRule="auto"/>
        <w:ind w:left="1872" w:hanging="1248"/>
      </w:pPr>
    </w:p>
    <w:p w14:paraId="684AA186" w14:textId="77777777" w:rsidR="007F2754" w:rsidRPr="006B36D6" w:rsidRDefault="007F2754" w:rsidP="007F2754">
      <w:pPr>
        <w:spacing w:line="240" w:lineRule="auto"/>
      </w:pPr>
      <w:r w:rsidRPr="006B36D6">
        <w:t>Project emissions from the animal waste not treated in the biodigester in the project scenario will be zero since the non-treated animals in the project scenario will have the same situation as they would have had in the baseline.</w:t>
      </w:r>
    </w:p>
    <w:p w14:paraId="122382D3" w14:textId="77777777" w:rsidR="00C50CAE" w:rsidRPr="006B36D6" w:rsidRDefault="00C50CAE" w:rsidP="00AF1562">
      <w:pPr>
        <w:rPr>
          <w:lang w:val="en-US"/>
        </w:rPr>
      </w:pPr>
    </w:p>
    <w:p w14:paraId="775E96C4" w14:textId="283B85A8" w:rsidR="00154B9D" w:rsidRPr="006B36D6" w:rsidRDefault="00154B9D" w:rsidP="00154B9D">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28</w:t>
      </w:r>
      <w:r w:rsidR="0014520D" w:rsidRPr="006B36D6">
        <w:fldChar w:fldCharType="end"/>
      </w:r>
      <w:r w:rsidRPr="006B36D6">
        <w:t>: Ex-post Project emission from animal waste management</w:t>
      </w:r>
      <w:r w:rsidR="005A6B8A" w:rsidRPr="006B36D6">
        <w:rPr>
          <w:rStyle w:val="FootnoteReference"/>
        </w:rPr>
        <w:footnoteReference w:id="50"/>
      </w:r>
      <w:r w:rsidR="00197A61" w:rsidRPr="006B36D6">
        <w:rPr>
          <w:vertAlign w:val="superscript"/>
        </w:rPr>
        <w:t>,</w:t>
      </w:r>
      <w:r w:rsidR="00197A61" w:rsidRPr="006B36D6">
        <w:rPr>
          <w:rStyle w:val="FootnoteReference"/>
        </w:rPr>
        <w:footnoteReference w:id="51"/>
      </w:r>
    </w:p>
    <w:tbl>
      <w:tblPr>
        <w:tblStyle w:val="TableGrid"/>
        <w:tblW w:w="9345" w:type="dxa"/>
        <w:tblLook w:val="04A0" w:firstRow="1" w:lastRow="0" w:firstColumn="1" w:lastColumn="0" w:noHBand="0" w:noVBand="1"/>
      </w:tblPr>
      <w:tblGrid>
        <w:gridCol w:w="1278"/>
        <w:gridCol w:w="2519"/>
        <w:gridCol w:w="1937"/>
        <w:gridCol w:w="1214"/>
        <w:gridCol w:w="2397"/>
      </w:tblGrid>
      <w:tr w:rsidR="00BD739A" w:rsidRPr="006B36D6" w14:paraId="430219E9" w14:textId="77777777" w:rsidTr="007C2265">
        <w:trPr>
          <w:cnfStyle w:val="100000000000" w:firstRow="1" w:lastRow="0" w:firstColumn="0" w:lastColumn="0" w:oddVBand="0" w:evenVBand="0" w:oddHBand="0" w:evenHBand="0" w:firstRowFirstColumn="0" w:firstRowLastColumn="0" w:lastRowFirstColumn="0" w:lastRowLastColumn="0"/>
        </w:trPr>
        <w:tc>
          <w:tcPr>
            <w:tcW w:w="1278" w:type="dxa"/>
            <w:shd w:val="clear" w:color="auto" w:fill="A6A6A6" w:themeFill="background1" w:themeFillShade="A6"/>
          </w:tcPr>
          <w:p w14:paraId="02CACD4D" w14:textId="77777777" w:rsidR="00BD739A" w:rsidRPr="006B36D6" w:rsidRDefault="00BD739A" w:rsidP="00070AD8">
            <w:pPr>
              <w:rPr>
                <w:sz w:val="20"/>
                <w:szCs w:val="18"/>
              </w:rPr>
            </w:pPr>
            <w:r w:rsidRPr="006B36D6">
              <w:rPr>
                <w:sz w:val="20"/>
                <w:szCs w:val="18"/>
              </w:rPr>
              <w:t>Animal T</w:t>
            </w:r>
          </w:p>
        </w:tc>
        <w:tc>
          <w:tcPr>
            <w:tcW w:w="2519" w:type="dxa"/>
            <w:shd w:val="clear" w:color="auto" w:fill="A6A6A6" w:themeFill="background1" w:themeFillShade="A6"/>
          </w:tcPr>
          <w:p w14:paraId="3932AC42" w14:textId="77777777" w:rsidR="00BD739A" w:rsidRPr="006B36D6" w:rsidRDefault="00BD739A" w:rsidP="00070AD8">
            <w:pPr>
              <w:rPr>
                <w:sz w:val="20"/>
                <w:szCs w:val="18"/>
                <w:vertAlign w:val="subscript"/>
              </w:rPr>
            </w:pPr>
            <w:r w:rsidRPr="006B36D6">
              <w:rPr>
                <w:sz w:val="20"/>
                <w:szCs w:val="18"/>
              </w:rPr>
              <w:t>BE</w:t>
            </w:r>
            <w:r w:rsidRPr="006B36D6">
              <w:rPr>
                <w:sz w:val="20"/>
                <w:szCs w:val="18"/>
                <w:vertAlign w:val="subscript"/>
              </w:rPr>
              <w:t>b</w:t>
            </w:r>
            <w:r w:rsidR="006E3B82" w:rsidRPr="006B36D6">
              <w:rPr>
                <w:sz w:val="20"/>
                <w:szCs w:val="18"/>
                <w:vertAlign w:val="subscript"/>
              </w:rPr>
              <w:t>1</w:t>
            </w:r>
            <w:r w:rsidRPr="006B36D6">
              <w:rPr>
                <w:sz w:val="20"/>
                <w:szCs w:val="18"/>
                <w:vertAlign w:val="subscript"/>
              </w:rPr>
              <w:t>,CH4,y</w:t>
            </w:r>
            <w:r w:rsidRPr="006B36D6">
              <w:rPr>
                <w:sz w:val="20"/>
                <w:szCs w:val="18"/>
              </w:rPr>
              <w:t xml:space="preserve"> (tCO</w:t>
            </w:r>
            <w:r w:rsidRPr="006B36D6">
              <w:rPr>
                <w:sz w:val="20"/>
                <w:szCs w:val="18"/>
                <w:vertAlign w:val="subscript"/>
              </w:rPr>
              <w:t>2</w:t>
            </w:r>
            <w:r w:rsidRPr="006B36D6">
              <w:rPr>
                <w:sz w:val="20"/>
                <w:szCs w:val="18"/>
              </w:rPr>
              <w:t>e/year)</w:t>
            </w:r>
          </w:p>
        </w:tc>
        <w:tc>
          <w:tcPr>
            <w:tcW w:w="1937" w:type="dxa"/>
            <w:shd w:val="clear" w:color="auto" w:fill="A6A6A6" w:themeFill="background1" w:themeFillShade="A6"/>
          </w:tcPr>
          <w:p w14:paraId="68073D0A" w14:textId="77777777" w:rsidR="00BD739A" w:rsidRPr="006B36D6" w:rsidRDefault="00BD739A" w:rsidP="00070AD8">
            <w:pPr>
              <w:jc w:val="left"/>
              <w:rPr>
                <w:sz w:val="20"/>
                <w:szCs w:val="18"/>
              </w:rPr>
            </w:pPr>
            <w:r w:rsidRPr="006B36D6">
              <w:rPr>
                <w:sz w:val="20"/>
                <w:szCs w:val="18"/>
              </w:rPr>
              <w:t>PL</w:t>
            </w:r>
            <w:r w:rsidRPr="006B36D6">
              <w:rPr>
                <w:sz w:val="20"/>
                <w:szCs w:val="18"/>
                <w:vertAlign w:val="subscript"/>
              </w:rPr>
              <w:t>y</w:t>
            </w:r>
          </w:p>
        </w:tc>
        <w:tc>
          <w:tcPr>
            <w:tcW w:w="1214" w:type="dxa"/>
            <w:shd w:val="clear" w:color="auto" w:fill="A6A6A6" w:themeFill="background1" w:themeFillShade="A6"/>
          </w:tcPr>
          <w:p w14:paraId="78BD8A09" w14:textId="20DD965B" w:rsidR="00BD739A" w:rsidRPr="006B36D6" w:rsidRDefault="00BD739A" w:rsidP="00070AD8">
            <w:pPr>
              <w:rPr>
                <w:sz w:val="20"/>
                <w:szCs w:val="18"/>
                <w:vertAlign w:val="subscript"/>
              </w:rPr>
            </w:pPr>
            <w:r w:rsidRPr="006B36D6">
              <w:rPr>
                <w:sz w:val="20"/>
                <w:szCs w:val="18"/>
              </w:rPr>
              <w:t>η</w:t>
            </w:r>
            <w:r w:rsidRPr="006B36D6">
              <w:rPr>
                <w:iCs/>
                <w:sz w:val="20"/>
                <w:szCs w:val="18"/>
                <w:vertAlign w:val="subscript"/>
              </w:rPr>
              <w:t>new stove</w:t>
            </w:r>
          </w:p>
        </w:tc>
        <w:tc>
          <w:tcPr>
            <w:tcW w:w="2397" w:type="dxa"/>
            <w:shd w:val="clear" w:color="auto" w:fill="A6A6A6" w:themeFill="background1" w:themeFillShade="A6"/>
          </w:tcPr>
          <w:p w14:paraId="1A658092" w14:textId="796B1368" w:rsidR="00BD739A" w:rsidRPr="006B36D6" w:rsidRDefault="00C150AF" w:rsidP="00C150AF">
            <w:pPr>
              <w:rPr>
                <w:sz w:val="20"/>
                <w:szCs w:val="18"/>
              </w:rPr>
            </w:pPr>
            <w:r w:rsidRPr="006B36D6">
              <w:rPr>
                <w:sz w:val="20"/>
                <w:szCs w:val="18"/>
              </w:rPr>
              <w:t>PE</w:t>
            </w:r>
            <w:r>
              <w:rPr>
                <w:sz w:val="20"/>
                <w:szCs w:val="18"/>
                <w:vertAlign w:val="subscript"/>
              </w:rPr>
              <w:t>p</w:t>
            </w:r>
            <w:r w:rsidRPr="006B36D6">
              <w:rPr>
                <w:sz w:val="20"/>
                <w:szCs w:val="18"/>
                <w:vertAlign w:val="subscript"/>
              </w:rPr>
              <w:t>1</w:t>
            </w:r>
            <w:r w:rsidR="00BD739A" w:rsidRPr="006B36D6">
              <w:rPr>
                <w:sz w:val="20"/>
                <w:szCs w:val="18"/>
                <w:vertAlign w:val="subscript"/>
              </w:rPr>
              <w:t>,CH4,y</w:t>
            </w:r>
            <w:r w:rsidR="00BD739A" w:rsidRPr="006B36D6">
              <w:rPr>
                <w:sz w:val="20"/>
                <w:szCs w:val="18"/>
              </w:rPr>
              <w:t xml:space="preserve"> (tCO</w:t>
            </w:r>
            <w:r w:rsidR="00BD739A" w:rsidRPr="006B36D6">
              <w:rPr>
                <w:sz w:val="20"/>
                <w:szCs w:val="18"/>
                <w:vertAlign w:val="subscript"/>
              </w:rPr>
              <w:t>2</w:t>
            </w:r>
            <w:r w:rsidR="00BD739A" w:rsidRPr="006B36D6">
              <w:rPr>
                <w:sz w:val="20"/>
                <w:szCs w:val="18"/>
              </w:rPr>
              <w:t>e/year)</w:t>
            </w:r>
          </w:p>
        </w:tc>
      </w:tr>
      <w:tr w:rsidR="00412CEB" w:rsidRPr="006B36D6" w14:paraId="5E1C5441" w14:textId="77777777" w:rsidTr="00412CEB">
        <w:trPr>
          <w:trHeight w:val="615"/>
        </w:trPr>
        <w:tc>
          <w:tcPr>
            <w:tcW w:w="1278" w:type="dxa"/>
          </w:tcPr>
          <w:p w14:paraId="42A8D450" w14:textId="77777777" w:rsidR="00412CEB" w:rsidRPr="006B36D6" w:rsidRDefault="00412CEB" w:rsidP="00412CEB">
            <w:pPr>
              <w:rPr>
                <w:bCs/>
                <w:sz w:val="20"/>
                <w:szCs w:val="18"/>
              </w:rPr>
            </w:pPr>
            <w:r w:rsidRPr="006B36D6">
              <w:rPr>
                <w:bCs/>
                <w:sz w:val="20"/>
                <w:szCs w:val="18"/>
              </w:rPr>
              <w:lastRenderedPageBreak/>
              <w:t>Dairy cow</w:t>
            </w:r>
          </w:p>
        </w:tc>
        <w:tc>
          <w:tcPr>
            <w:tcW w:w="2519" w:type="dxa"/>
          </w:tcPr>
          <w:p w14:paraId="61E5E4A4" w14:textId="77777777" w:rsidR="00412CEB" w:rsidRPr="006B36D6" w:rsidRDefault="00412CEB" w:rsidP="00A44CFA">
            <w:pPr>
              <w:jc w:val="right"/>
              <w:rPr>
                <w:color w:val="000000"/>
                <w:sz w:val="20"/>
                <w:szCs w:val="18"/>
              </w:rPr>
            </w:pPr>
            <w:r>
              <w:rPr>
                <w:color w:val="000000"/>
                <w:sz w:val="20"/>
                <w:szCs w:val="18"/>
              </w:rPr>
              <w:t>3.</w:t>
            </w:r>
            <w:r w:rsidR="00A44CFA">
              <w:rPr>
                <w:color w:val="000000"/>
                <w:sz w:val="20"/>
                <w:szCs w:val="18"/>
              </w:rPr>
              <w:t>557</w:t>
            </w:r>
          </w:p>
        </w:tc>
        <w:tc>
          <w:tcPr>
            <w:tcW w:w="1937" w:type="dxa"/>
          </w:tcPr>
          <w:p w14:paraId="4B8150C7" w14:textId="77777777" w:rsidR="00412CEB" w:rsidRPr="006B36D6" w:rsidRDefault="00412CEB" w:rsidP="00412CEB">
            <w:pPr>
              <w:jc w:val="right"/>
              <w:rPr>
                <w:color w:val="000000"/>
                <w:sz w:val="20"/>
                <w:szCs w:val="18"/>
              </w:rPr>
            </w:pPr>
            <w:r w:rsidRPr="006B36D6">
              <w:rPr>
                <w:color w:val="000000"/>
                <w:sz w:val="20"/>
                <w:szCs w:val="18"/>
              </w:rPr>
              <w:t>10%</w:t>
            </w:r>
          </w:p>
        </w:tc>
        <w:tc>
          <w:tcPr>
            <w:tcW w:w="1214" w:type="dxa"/>
          </w:tcPr>
          <w:p w14:paraId="3B04BD08" w14:textId="77777777" w:rsidR="00412CEB" w:rsidRPr="006B36D6" w:rsidRDefault="00412CEB" w:rsidP="00412CEB">
            <w:pPr>
              <w:jc w:val="right"/>
              <w:rPr>
                <w:color w:val="000000"/>
                <w:sz w:val="20"/>
                <w:szCs w:val="18"/>
              </w:rPr>
            </w:pPr>
            <w:r w:rsidRPr="006B36D6">
              <w:rPr>
                <w:color w:val="000000"/>
                <w:sz w:val="20"/>
                <w:szCs w:val="18"/>
              </w:rPr>
              <w:t>50%</w:t>
            </w:r>
          </w:p>
        </w:tc>
        <w:tc>
          <w:tcPr>
            <w:tcW w:w="2397" w:type="dxa"/>
          </w:tcPr>
          <w:p w14:paraId="3FD4B479" w14:textId="3F44DE78" w:rsidR="00412CEB" w:rsidRPr="006B36D6" w:rsidRDefault="00A44CFA" w:rsidP="00C150AF">
            <w:pPr>
              <w:jc w:val="right"/>
              <w:rPr>
                <w:color w:val="000000"/>
                <w:sz w:val="20"/>
                <w:szCs w:val="18"/>
              </w:rPr>
            </w:pPr>
            <w:r>
              <w:rPr>
                <w:color w:val="000000"/>
                <w:sz w:val="20"/>
                <w:szCs w:val="18"/>
              </w:rPr>
              <w:t>1.</w:t>
            </w:r>
            <w:r w:rsidR="00C150AF">
              <w:rPr>
                <w:color w:val="000000"/>
                <w:sz w:val="20"/>
                <w:szCs w:val="18"/>
              </w:rPr>
              <w:t>956</w:t>
            </w:r>
          </w:p>
        </w:tc>
      </w:tr>
      <w:tr w:rsidR="00AB4A18" w:rsidRPr="006B36D6" w14:paraId="1D649F2A" w14:textId="77777777" w:rsidTr="00DF6DAA">
        <w:trPr>
          <w:trHeight w:val="615"/>
        </w:trPr>
        <w:tc>
          <w:tcPr>
            <w:tcW w:w="1278" w:type="dxa"/>
          </w:tcPr>
          <w:p w14:paraId="7FD93AB2" w14:textId="77777777" w:rsidR="00AB4A18" w:rsidRPr="006B36D6" w:rsidRDefault="00AB4A18" w:rsidP="00AB4A18">
            <w:pPr>
              <w:rPr>
                <w:bCs/>
                <w:sz w:val="20"/>
                <w:szCs w:val="18"/>
              </w:rPr>
            </w:pPr>
          </w:p>
        </w:tc>
        <w:tc>
          <w:tcPr>
            <w:tcW w:w="2519" w:type="dxa"/>
          </w:tcPr>
          <w:p w14:paraId="4BADACE2" w14:textId="77777777" w:rsidR="00AB4A18" w:rsidRPr="006B36D6" w:rsidRDefault="00AB4A18" w:rsidP="00AB4A18">
            <w:pPr>
              <w:jc w:val="right"/>
              <w:rPr>
                <w:bCs/>
                <w:sz w:val="20"/>
                <w:szCs w:val="18"/>
              </w:rPr>
            </w:pPr>
          </w:p>
        </w:tc>
        <w:tc>
          <w:tcPr>
            <w:tcW w:w="3151" w:type="dxa"/>
            <w:gridSpan w:val="2"/>
          </w:tcPr>
          <w:p w14:paraId="60CE3B6F" w14:textId="77777777" w:rsidR="00AB4A18" w:rsidRPr="006B36D6" w:rsidRDefault="00AB4A18" w:rsidP="008A605F">
            <w:pPr>
              <w:rPr>
                <w:b/>
                <w:bCs/>
                <w:color w:val="000000"/>
                <w:sz w:val="20"/>
                <w:szCs w:val="18"/>
              </w:rPr>
            </w:pPr>
            <w:r w:rsidRPr="006B36D6">
              <w:rPr>
                <w:b/>
                <w:bCs/>
                <w:color w:val="000000"/>
                <w:sz w:val="20"/>
                <w:szCs w:val="18"/>
              </w:rPr>
              <w:t xml:space="preserve">Total (rounded </w:t>
            </w:r>
            <w:r w:rsidR="007E3A35">
              <w:rPr>
                <w:b/>
                <w:bCs/>
                <w:color w:val="000000"/>
                <w:sz w:val="20"/>
                <w:szCs w:val="18"/>
              </w:rPr>
              <w:t>up</w:t>
            </w:r>
            <w:r w:rsidRPr="006B36D6">
              <w:rPr>
                <w:b/>
                <w:bCs/>
                <w:color w:val="000000"/>
                <w:sz w:val="20"/>
                <w:szCs w:val="18"/>
              </w:rPr>
              <w:t>)</w:t>
            </w:r>
          </w:p>
        </w:tc>
        <w:tc>
          <w:tcPr>
            <w:tcW w:w="2397" w:type="dxa"/>
          </w:tcPr>
          <w:p w14:paraId="62CAE94A" w14:textId="2D26E2AF" w:rsidR="00AB4A18" w:rsidRPr="006B36D6" w:rsidRDefault="00A44CFA" w:rsidP="00C150AF">
            <w:pPr>
              <w:jc w:val="right"/>
              <w:rPr>
                <w:b/>
                <w:bCs/>
                <w:color w:val="000000"/>
                <w:sz w:val="20"/>
                <w:szCs w:val="18"/>
              </w:rPr>
            </w:pPr>
            <w:r>
              <w:rPr>
                <w:b/>
                <w:bCs/>
                <w:color w:val="000000"/>
                <w:sz w:val="20"/>
                <w:szCs w:val="18"/>
              </w:rPr>
              <w:t>1.</w:t>
            </w:r>
            <w:r w:rsidR="00C150AF">
              <w:rPr>
                <w:b/>
                <w:bCs/>
                <w:color w:val="000000"/>
                <w:sz w:val="20"/>
                <w:szCs w:val="18"/>
              </w:rPr>
              <w:t>956</w:t>
            </w:r>
          </w:p>
        </w:tc>
      </w:tr>
    </w:tbl>
    <w:p w14:paraId="383ADB96" w14:textId="77777777" w:rsidR="007F2754" w:rsidRPr="006B36D6" w:rsidRDefault="007F2754" w:rsidP="00AF1562">
      <w:pPr>
        <w:rPr>
          <w:lang w:val="en-US"/>
        </w:rPr>
      </w:pPr>
    </w:p>
    <w:p w14:paraId="6A3EB331" w14:textId="77777777" w:rsidR="002930CD" w:rsidRPr="006B36D6" w:rsidRDefault="002930CD" w:rsidP="002930CD">
      <w:pPr>
        <w:rPr>
          <w:lang w:val="en-US"/>
        </w:rPr>
      </w:pPr>
      <w:r w:rsidRPr="006B36D6">
        <w:rPr>
          <w:lang w:val="en-US"/>
        </w:rPr>
        <w:t xml:space="preserve">The emission reductions from animal waste are the difference between the baseline and the project, </w:t>
      </w:r>
      <w:r>
        <w:rPr>
          <w:lang w:val="en-US"/>
        </w:rPr>
        <w:t>as per the table below. Please note that here project emissions from bio-slurry are not included – refer to Section 3.1.5 for an overview of the calculation of project emissions from bio-slurry and Section 3.1.6 for how these project emissions have been accounted for in the final calculation.</w:t>
      </w:r>
    </w:p>
    <w:p w14:paraId="312729C3" w14:textId="77777777" w:rsidR="00C50CAE" w:rsidRPr="006B36D6" w:rsidRDefault="00C50CAE" w:rsidP="00AF1562">
      <w:pPr>
        <w:rPr>
          <w:lang w:val="en-US"/>
        </w:rPr>
      </w:pPr>
    </w:p>
    <w:p w14:paraId="4679FA3A" w14:textId="0E834CB6" w:rsidR="00154B9D" w:rsidRPr="006B36D6" w:rsidRDefault="00154B9D" w:rsidP="00154B9D">
      <w:pPr>
        <w:pStyle w:val="Caption"/>
        <w:rPr>
          <w:vertAlign w:val="superscript"/>
        </w:rPr>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29</w:t>
      </w:r>
      <w:r w:rsidR="0014520D" w:rsidRPr="006B36D6">
        <w:fldChar w:fldCharType="end"/>
      </w:r>
      <w:r w:rsidRPr="006B36D6">
        <w:t xml:space="preserve">: </w:t>
      </w:r>
      <w:r w:rsidRPr="006B36D6">
        <w:rPr>
          <w:bCs w:val="0"/>
        </w:rPr>
        <w:t>Emission reductions from animal waste management</w:t>
      </w:r>
      <w:r w:rsidR="00E86FE0">
        <w:rPr>
          <w:bCs w:val="0"/>
        </w:rPr>
        <w:t xml:space="preserve"> (</w:t>
      </w:r>
      <w:r w:rsidR="00C150AF">
        <w:rPr>
          <w:bCs w:val="0"/>
        </w:rPr>
        <w:t xml:space="preserve">including </w:t>
      </w:r>
      <w:r w:rsidR="00E86FE0">
        <w:rPr>
          <w:bCs w:val="0"/>
        </w:rPr>
        <w:t>project emissions from bio-slurry</w:t>
      </w:r>
      <w:r w:rsidR="00C150AF">
        <w:rPr>
          <w:bCs w:val="0"/>
        </w:rPr>
        <w:t>, see Section 3.1.5</w:t>
      </w:r>
      <w:r w:rsidR="00E86FE0">
        <w:rPr>
          <w:bCs w:val="0"/>
        </w:rPr>
        <w:t>)</w:t>
      </w:r>
      <w:r w:rsidR="005A6B8A" w:rsidRPr="006B36D6">
        <w:rPr>
          <w:rStyle w:val="FootnoteReference"/>
          <w:bCs w:val="0"/>
        </w:rPr>
        <w:footnoteReference w:id="52"/>
      </w:r>
    </w:p>
    <w:tbl>
      <w:tblPr>
        <w:tblStyle w:val="TableGrid"/>
        <w:tblW w:w="7140" w:type="dxa"/>
        <w:tblLook w:val="04A0" w:firstRow="1" w:lastRow="0" w:firstColumn="1" w:lastColumn="0" w:noHBand="0" w:noVBand="1"/>
      </w:tblPr>
      <w:tblGrid>
        <w:gridCol w:w="1600"/>
        <w:gridCol w:w="1900"/>
        <w:gridCol w:w="1820"/>
        <w:gridCol w:w="1820"/>
      </w:tblGrid>
      <w:tr w:rsidR="00C150AF" w:rsidRPr="006B36D6" w14:paraId="3AAB204D" w14:textId="77777777" w:rsidTr="00C150AF">
        <w:trPr>
          <w:cnfStyle w:val="100000000000" w:firstRow="1" w:lastRow="0" w:firstColumn="0" w:lastColumn="0" w:oddVBand="0" w:evenVBand="0" w:oddHBand="0" w:evenHBand="0" w:firstRowFirstColumn="0" w:firstRowLastColumn="0" w:lastRowFirstColumn="0" w:lastRowLastColumn="0"/>
          <w:trHeight w:val="330"/>
        </w:trPr>
        <w:tc>
          <w:tcPr>
            <w:tcW w:w="1600" w:type="dxa"/>
            <w:shd w:val="clear" w:color="auto" w:fill="A6A6A6" w:themeFill="background1" w:themeFillShade="A6"/>
            <w:noWrap/>
            <w:hideMark/>
          </w:tcPr>
          <w:p w14:paraId="50815B7C" w14:textId="77777777" w:rsidR="00C150AF" w:rsidRPr="006B36D6" w:rsidRDefault="00C150AF" w:rsidP="00C150AF">
            <w:pPr>
              <w:spacing w:line="240" w:lineRule="auto"/>
              <w:rPr>
                <w:color w:val="000000"/>
                <w:sz w:val="20"/>
                <w:lang w:val="en-US"/>
              </w:rPr>
            </w:pPr>
            <w:r w:rsidRPr="006B36D6">
              <w:rPr>
                <w:sz w:val="20"/>
              </w:rPr>
              <w:t>BE</w:t>
            </w:r>
            <w:r w:rsidRPr="006B36D6">
              <w:rPr>
                <w:sz w:val="20"/>
                <w:vertAlign w:val="subscript"/>
              </w:rPr>
              <w:t>b1,CH4,y</w:t>
            </w:r>
            <w:r w:rsidRPr="006B36D6">
              <w:rPr>
                <w:sz w:val="20"/>
              </w:rPr>
              <w:t xml:space="preserve"> (tCO</w:t>
            </w:r>
            <w:r w:rsidRPr="006B36D6">
              <w:rPr>
                <w:sz w:val="20"/>
                <w:vertAlign w:val="subscript"/>
              </w:rPr>
              <w:t>2</w:t>
            </w:r>
            <w:r w:rsidRPr="006B36D6">
              <w:rPr>
                <w:sz w:val="20"/>
              </w:rPr>
              <w:t>e/year)</w:t>
            </w:r>
          </w:p>
        </w:tc>
        <w:tc>
          <w:tcPr>
            <w:tcW w:w="1900" w:type="dxa"/>
            <w:shd w:val="clear" w:color="auto" w:fill="A6A6A6" w:themeFill="background1" w:themeFillShade="A6"/>
            <w:noWrap/>
            <w:hideMark/>
          </w:tcPr>
          <w:p w14:paraId="0D9F8AC7" w14:textId="77777777" w:rsidR="00C150AF" w:rsidRPr="006B36D6" w:rsidRDefault="00C150AF" w:rsidP="00C150AF">
            <w:pPr>
              <w:spacing w:line="240" w:lineRule="auto"/>
              <w:jc w:val="left"/>
              <w:rPr>
                <w:color w:val="000000"/>
                <w:sz w:val="20"/>
                <w:lang w:val="en-US"/>
              </w:rPr>
            </w:pPr>
            <w:r w:rsidRPr="006B36D6">
              <w:rPr>
                <w:sz w:val="20"/>
              </w:rPr>
              <w:t>PE</w:t>
            </w:r>
            <w:r w:rsidRPr="006B36D6">
              <w:rPr>
                <w:sz w:val="20"/>
                <w:vertAlign w:val="subscript"/>
              </w:rPr>
              <w:t>b1,CH4,y</w:t>
            </w:r>
            <w:r w:rsidRPr="006B36D6">
              <w:rPr>
                <w:sz w:val="20"/>
              </w:rPr>
              <w:t xml:space="preserve"> (tCO</w:t>
            </w:r>
            <w:r w:rsidRPr="006B36D6">
              <w:rPr>
                <w:sz w:val="20"/>
                <w:vertAlign w:val="subscript"/>
              </w:rPr>
              <w:t>2</w:t>
            </w:r>
            <w:r w:rsidRPr="006B36D6">
              <w:rPr>
                <w:sz w:val="20"/>
              </w:rPr>
              <w:t>e/year)</w:t>
            </w:r>
          </w:p>
        </w:tc>
        <w:tc>
          <w:tcPr>
            <w:tcW w:w="1820" w:type="dxa"/>
            <w:shd w:val="clear" w:color="auto" w:fill="A6A6A6" w:themeFill="background1" w:themeFillShade="A6"/>
          </w:tcPr>
          <w:p w14:paraId="20847A15" w14:textId="77777777" w:rsidR="00C150AF" w:rsidRDefault="00C150AF" w:rsidP="00C150AF">
            <w:pPr>
              <w:spacing w:line="240" w:lineRule="auto"/>
              <w:jc w:val="left"/>
              <w:rPr>
                <w:sz w:val="20"/>
                <w:vertAlign w:val="subscript"/>
              </w:rPr>
            </w:pPr>
            <w:r w:rsidRPr="004931A0">
              <w:rPr>
                <w:sz w:val="20"/>
              </w:rPr>
              <w:t>PE</w:t>
            </w:r>
            <w:r w:rsidRPr="004931A0">
              <w:rPr>
                <w:sz w:val="20"/>
                <w:vertAlign w:val="subscript"/>
              </w:rPr>
              <w:t>p1 bio-slurry</w:t>
            </w:r>
          </w:p>
          <w:p w14:paraId="305983B0" w14:textId="154C2AF5" w:rsidR="00C150AF" w:rsidRPr="006B36D6" w:rsidRDefault="00C150AF" w:rsidP="00C150AF">
            <w:pPr>
              <w:spacing w:line="240" w:lineRule="auto"/>
              <w:jc w:val="left"/>
              <w:rPr>
                <w:sz w:val="20"/>
              </w:rPr>
            </w:pPr>
            <w:r w:rsidRPr="006B36D6">
              <w:rPr>
                <w:sz w:val="20"/>
              </w:rPr>
              <w:t>(tCO</w:t>
            </w:r>
            <w:r w:rsidRPr="006B36D6">
              <w:rPr>
                <w:sz w:val="20"/>
                <w:vertAlign w:val="subscript"/>
              </w:rPr>
              <w:t>2</w:t>
            </w:r>
            <w:r w:rsidRPr="006B36D6">
              <w:rPr>
                <w:sz w:val="20"/>
              </w:rPr>
              <w:t>e/year)</w:t>
            </w:r>
          </w:p>
        </w:tc>
        <w:tc>
          <w:tcPr>
            <w:tcW w:w="1820" w:type="dxa"/>
            <w:shd w:val="clear" w:color="auto" w:fill="A6A6A6" w:themeFill="background1" w:themeFillShade="A6"/>
            <w:noWrap/>
            <w:hideMark/>
          </w:tcPr>
          <w:p w14:paraId="3C9BA8E5" w14:textId="5D73D5AC" w:rsidR="00C150AF" w:rsidRPr="006B36D6" w:rsidRDefault="00C150AF" w:rsidP="00C150AF">
            <w:pPr>
              <w:spacing w:line="240" w:lineRule="auto"/>
              <w:jc w:val="left"/>
              <w:rPr>
                <w:color w:val="000000"/>
                <w:sz w:val="20"/>
                <w:lang w:val="en-US"/>
              </w:rPr>
            </w:pPr>
            <w:r w:rsidRPr="006B36D6">
              <w:rPr>
                <w:sz w:val="20"/>
              </w:rPr>
              <w:t>ER</w:t>
            </w:r>
            <w:r w:rsidRPr="006B36D6">
              <w:rPr>
                <w:sz w:val="20"/>
                <w:vertAlign w:val="subscript"/>
              </w:rPr>
              <w:t>CH4,y</w:t>
            </w:r>
            <w:r w:rsidRPr="006B36D6">
              <w:rPr>
                <w:sz w:val="20"/>
              </w:rPr>
              <w:t xml:space="preserve"> (tCO</w:t>
            </w:r>
            <w:r w:rsidRPr="006B36D6">
              <w:rPr>
                <w:sz w:val="20"/>
                <w:vertAlign w:val="subscript"/>
              </w:rPr>
              <w:t>2</w:t>
            </w:r>
            <w:r w:rsidRPr="006B36D6">
              <w:rPr>
                <w:sz w:val="20"/>
              </w:rPr>
              <w:t>e/year)</w:t>
            </w:r>
          </w:p>
        </w:tc>
      </w:tr>
      <w:tr w:rsidR="00C150AF" w:rsidRPr="006B36D6" w14:paraId="138EDDFC" w14:textId="77777777" w:rsidTr="00C150AF">
        <w:trPr>
          <w:trHeight w:val="330"/>
        </w:trPr>
        <w:tc>
          <w:tcPr>
            <w:tcW w:w="1600" w:type="dxa"/>
            <w:noWrap/>
            <w:vAlign w:val="bottom"/>
          </w:tcPr>
          <w:p w14:paraId="5202EBE9" w14:textId="77777777" w:rsidR="00C150AF" w:rsidRPr="006B36D6" w:rsidRDefault="00C150AF" w:rsidP="00C150AF">
            <w:pPr>
              <w:jc w:val="right"/>
              <w:rPr>
                <w:bCs/>
                <w:color w:val="000000"/>
                <w:sz w:val="20"/>
                <w:szCs w:val="18"/>
              </w:rPr>
            </w:pPr>
            <w:r>
              <w:rPr>
                <w:bCs/>
                <w:color w:val="000000"/>
                <w:sz w:val="20"/>
                <w:szCs w:val="18"/>
              </w:rPr>
              <w:t>3.557</w:t>
            </w:r>
          </w:p>
        </w:tc>
        <w:tc>
          <w:tcPr>
            <w:tcW w:w="1900" w:type="dxa"/>
            <w:noWrap/>
          </w:tcPr>
          <w:p w14:paraId="55211D7D" w14:textId="2B9B9FEB" w:rsidR="00C150AF" w:rsidRPr="006B36D6" w:rsidRDefault="00C150AF" w:rsidP="00C150AF">
            <w:pPr>
              <w:jc w:val="right"/>
              <w:rPr>
                <w:bCs/>
                <w:color w:val="000000"/>
                <w:sz w:val="20"/>
                <w:szCs w:val="18"/>
              </w:rPr>
            </w:pPr>
            <w:r>
              <w:rPr>
                <w:bCs/>
                <w:color w:val="000000"/>
                <w:sz w:val="20"/>
                <w:szCs w:val="18"/>
              </w:rPr>
              <w:t>1.956</w:t>
            </w:r>
          </w:p>
        </w:tc>
        <w:tc>
          <w:tcPr>
            <w:tcW w:w="1820" w:type="dxa"/>
          </w:tcPr>
          <w:p w14:paraId="127AC401" w14:textId="2618BCBE" w:rsidR="00C150AF" w:rsidRDefault="00C150AF" w:rsidP="00C150AF">
            <w:pPr>
              <w:spacing w:line="240" w:lineRule="auto"/>
              <w:ind w:left="720"/>
              <w:contextualSpacing/>
              <w:jc w:val="right"/>
              <w:rPr>
                <w:b/>
                <w:color w:val="000000"/>
                <w:sz w:val="20"/>
                <w:lang w:val="en-US"/>
              </w:rPr>
            </w:pPr>
            <w:r w:rsidRPr="004931A0">
              <w:rPr>
                <w:color w:val="000000"/>
                <w:sz w:val="20"/>
                <w:lang w:val="en-US"/>
              </w:rPr>
              <w:t>0.014</w:t>
            </w:r>
          </w:p>
        </w:tc>
        <w:tc>
          <w:tcPr>
            <w:tcW w:w="1820" w:type="dxa"/>
            <w:noWrap/>
          </w:tcPr>
          <w:p w14:paraId="72752810" w14:textId="03E67563" w:rsidR="00C150AF" w:rsidRPr="006B36D6" w:rsidRDefault="00C150AF" w:rsidP="00C150AF">
            <w:pPr>
              <w:spacing w:line="240" w:lineRule="auto"/>
              <w:ind w:left="720"/>
              <w:contextualSpacing/>
              <w:jc w:val="right"/>
              <w:rPr>
                <w:b/>
                <w:color w:val="000000"/>
                <w:sz w:val="20"/>
                <w:lang w:val="en-US"/>
              </w:rPr>
            </w:pPr>
            <w:r>
              <w:rPr>
                <w:b/>
                <w:color w:val="000000"/>
                <w:sz w:val="20"/>
                <w:lang w:val="en-US"/>
              </w:rPr>
              <w:t>1.601</w:t>
            </w:r>
          </w:p>
        </w:tc>
      </w:tr>
    </w:tbl>
    <w:p w14:paraId="6AE6BCE0" w14:textId="77777777" w:rsidR="009E23C7" w:rsidRPr="006B36D6" w:rsidRDefault="009E23C7" w:rsidP="00AF1562">
      <w:pPr>
        <w:rPr>
          <w:b/>
          <w:u w:val="single"/>
          <w:lang w:val="en-US"/>
        </w:rPr>
      </w:pPr>
    </w:p>
    <w:p w14:paraId="30E8BD49" w14:textId="77777777" w:rsidR="007A7869" w:rsidRPr="006B36D6" w:rsidRDefault="007A7869">
      <w:pPr>
        <w:spacing w:line="240" w:lineRule="auto"/>
        <w:jc w:val="left"/>
        <w:rPr>
          <w:rFonts w:cs="DaunPenh"/>
          <w:b/>
          <w:bCs/>
          <w:smallCaps/>
          <w:spacing w:val="5"/>
          <w:szCs w:val="26"/>
          <w:lang w:bidi="en-US"/>
        </w:rPr>
      </w:pPr>
    </w:p>
    <w:p w14:paraId="6BB2602D" w14:textId="77777777" w:rsidR="00AF1562" w:rsidRPr="006B36D6" w:rsidRDefault="00C50CAE" w:rsidP="00C50CAE">
      <w:pPr>
        <w:pStyle w:val="Heading3"/>
      </w:pPr>
      <w:bookmarkStart w:id="740" w:name="_Toc353107641"/>
      <w:bookmarkStart w:id="741" w:name="_Toc478050173"/>
      <w:r w:rsidRPr="006B36D6">
        <w:t>3.</w:t>
      </w:r>
      <w:r w:rsidR="00B76BFA" w:rsidRPr="006B36D6">
        <w:t>1.</w:t>
      </w:r>
      <w:r w:rsidR="00915F5E" w:rsidRPr="006B36D6">
        <w:t>4</w:t>
      </w:r>
      <w:r w:rsidR="00493101" w:rsidRPr="006B36D6">
        <w:tab/>
        <w:t>Leakage emissions</w:t>
      </w:r>
      <w:bookmarkEnd w:id="740"/>
      <w:bookmarkEnd w:id="741"/>
    </w:p>
    <w:p w14:paraId="35208334" w14:textId="77777777" w:rsidR="00493101" w:rsidRPr="006B36D6" w:rsidRDefault="00493101" w:rsidP="00493101">
      <w:pPr>
        <w:rPr>
          <w:lang w:val="en-US" w:bidi="en-US"/>
        </w:rPr>
      </w:pPr>
    </w:p>
    <w:p w14:paraId="3B562840" w14:textId="77777777" w:rsidR="00085C94" w:rsidRPr="006B36D6" w:rsidRDefault="00085C94" w:rsidP="00085C94">
      <w:pPr>
        <w:rPr>
          <w:lang w:val="en-US"/>
        </w:rPr>
      </w:pPr>
      <w:r w:rsidRPr="006B36D6">
        <w:rPr>
          <w:lang w:val="en-US"/>
        </w:rPr>
        <w:t>The project proponent investigated the following potential sources of leakage:</w:t>
      </w:r>
    </w:p>
    <w:p w14:paraId="7352E83A" w14:textId="77777777" w:rsidR="00085C94" w:rsidRPr="006B36D6" w:rsidRDefault="00085C94" w:rsidP="00085C94">
      <w:pPr>
        <w:rPr>
          <w:lang w:val="en-US"/>
        </w:rPr>
      </w:pPr>
    </w:p>
    <w:p w14:paraId="4EA3F620" w14:textId="5E228AF4" w:rsidR="00085C94" w:rsidRPr="006B36D6" w:rsidRDefault="00085C94" w:rsidP="00085C94">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30</w:t>
      </w:r>
      <w:r w:rsidR="0014520D" w:rsidRPr="006B36D6">
        <w:fldChar w:fldCharType="end"/>
      </w:r>
      <w:r w:rsidRPr="006B36D6">
        <w:t xml:space="preserve">: </w:t>
      </w:r>
      <w:r w:rsidRPr="006B36D6">
        <w:rPr>
          <w:lang w:val="en-US"/>
        </w:rPr>
        <w:t>Leakage emission assessment</w:t>
      </w:r>
    </w:p>
    <w:tbl>
      <w:tblPr>
        <w:tblStyle w:val="TableGrid"/>
        <w:tblW w:w="0" w:type="auto"/>
        <w:tblLook w:val="04A0" w:firstRow="1" w:lastRow="0" w:firstColumn="1" w:lastColumn="0" w:noHBand="0" w:noVBand="1"/>
      </w:tblPr>
      <w:tblGrid>
        <w:gridCol w:w="528"/>
        <w:gridCol w:w="4560"/>
        <w:gridCol w:w="4262"/>
      </w:tblGrid>
      <w:tr w:rsidR="00085C94" w:rsidRPr="006B36D6" w14:paraId="16270C8F" w14:textId="77777777" w:rsidTr="007C2265">
        <w:trPr>
          <w:cnfStyle w:val="100000000000" w:firstRow="1" w:lastRow="0" w:firstColumn="0" w:lastColumn="0" w:oddVBand="0" w:evenVBand="0" w:oddHBand="0" w:evenHBand="0" w:firstRowFirstColumn="0" w:firstRowLastColumn="0" w:lastRowFirstColumn="0" w:lastRowLastColumn="0"/>
        </w:trPr>
        <w:tc>
          <w:tcPr>
            <w:tcW w:w="53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326099D" w14:textId="77777777" w:rsidR="00085C94" w:rsidRPr="006B36D6" w:rsidRDefault="00085C94" w:rsidP="009F7970">
            <w:pPr>
              <w:rPr>
                <w:sz w:val="20"/>
                <w:lang w:val="en-US"/>
              </w:rPr>
            </w:pPr>
            <w:r w:rsidRPr="006B36D6">
              <w:rPr>
                <w:sz w:val="20"/>
                <w:lang w:val="en-US"/>
              </w:rPr>
              <w:t>#</w:t>
            </w:r>
          </w:p>
        </w:tc>
        <w:tc>
          <w:tcPr>
            <w:tcW w:w="467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54B734C" w14:textId="77777777" w:rsidR="00085C94" w:rsidRPr="006B36D6" w:rsidRDefault="00085C94" w:rsidP="009F7970">
            <w:pPr>
              <w:rPr>
                <w:sz w:val="20"/>
                <w:lang w:val="en-US"/>
              </w:rPr>
            </w:pPr>
            <w:r w:rsidRPr="006B36D6">
              <w:rPr>
                <w:sz w:val="20"/>
                <w:lang w:val="en-US"/>
              </w:rPr>
              <w:t>Leakage source</w:t>
            </w:r>
          </w:p>
        </w:tc>
        <w:tc>
          <w:tcPr>
            <w:tcW w:w="43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A930B59" w14:textId="77777777" w:rsidR="00085C94" w:rsidRPr="006B36D6" w:rsidRDefault="00085C94" w:rsidP="009F7970">
            <w:pPr>
              <w:rPr>
                <w:sz w:val="20"/>
                <w:lang w:val="en-US"/>
              </w:rPr>
            </w:pPr>
            <w:r w:rsidRPr="006B36D6">
              <w:rPr>
                <w:sz w:val="20"/>
                <w:lang w:val="en-US"/>
              </w:rPr>
              <w:t>Applicability</w:t>
            </w:r>
          </w:p>
        </w:tc>
      </w:tr>
      <w:tr w:rsidR="00085C94" w:rsidRPr="006B36D6" w14:paraId="1F8AB904" w14:textId="77777777" w:rsidTr="009F7970">
        <w:tc>
          <w:tcPr>
            <w:tcW w:w="534" w:type="dxa"/>
            <w:tcBorders>
              <w:top w:val="single" w:sz="4" w:space="0" w:color="auto"/>
              <w:left w:val="single" w:sz="4" w:space="0" w:color="auto"/>
              <w:bottom w:val="single" w:sz="4" w:space="0" w:color="auto"/>
              <w:right w:val="single" w:sz="4" w:space="0" w:color="auto"/>
            </w:tcBorders>
            <w:hideMark/>
          </w:tcPr>
          <w:p w14:paraId="73197867" w14:textId="77777777" w:rsidR="00085C94" w:rsidRPr="006B36D6" w:rsidRDefault="00085C94" w:rsidP="009F7970">
            <w:pPr>
              <w:rPr>
                <w:b/>
                <w:sz w:val="18"/>
                <w:szCs w:val="18"/>
                <w:lang w:val="en-US"/>
              </w:rPr>
            </w:pPr>
            <w:r w:rsidRPr="006B36D6">
              <w:rPr>
                <w:b/>
                <w:sz w:val="18"/>
                <w:szCs w:val="18"/>
                <w:lang w:val="en-US"/>
              </w:rPr>
              <w:t>a</w:t>
            </w:r>
          </w:p>
        </w:tc>
        <w:tc>
          <w:tcPr>
            <w:tcW w:w="4677" w:type="dxa"/>
            <w:tcBorders>
              <w:top w:val="single" w:sz="4" w:space="0" w:color="auto"/>
              <w:left w:val="single" w:sz="4" w:space="0" w:color="auto"/>
              <w:bottom w:val="single" w:sz="4" w:space="0" w:color="auto"/>
              <w:right w:val="single" w:sz="4" w:space="0" w:color="auto"/>
            </w:tcBorders>
            <w:hideMark/>
          </w:tcPr>
          <w:p w14:paraId="332CF8EF" w14:textId="77777777" w:rsidR="00085C94" w:rsidRPr="006B36D6" w:rsidRDefault="00085C94" w:rsidP="009F7970">
            <w:pPr>
              <w:ind w:left="33"/>
              <w:contextualSpacing/>
              <w:rPr>
                <w:sz w:val="18"/>
                <w:szCs w:val="18"/>
                <w:lang w:val="en-US"/>
              </w:rPr>
            </w:pPr>
            <w:r w:rsidRPr="006B36D6">
              <w:rPr>
                <w:sz w:val="18"/>
                <w:szCs w:val="18"/>
                <w:lang w:val="en-US"/>
              </w:rPr>
              <w:t>The displaced baseline technologies are reused outside the project boundary in place of lower emitting technology or in a manner suggesting more usage than would have occurred in the absence of the project.</w:t>
            </w:r>
          </w:p>
        </w:tc>
        <w:tc>
          <w:tcPr>
            <w:tcW w:w="4365" w:type="dxa"/>
            <w:tcBorders>
              <w:top w:val="single" w:sz="4" w:space="0" w:color="auto"/>
              <w:left w:val="single" w:sz="4" w:space="0" w:color="auto"/>
              <w:bottom w:val="single" w:sz="4" w:space="0" w:color="auto"/>
              <w:right w:val="single" w:sz="4" w:space="0" w:color="auto"/>
            </w:tcBorders>
            <w:hideMark/>
          </w:tcPr>
          <w:p w14:paraId="5F56C9DB" w14:textId="77777777" w:rsidR="00085C94" w:rsidRPr="006B36D6" w:rsidRDefault="00085C94" w:rsidP="009F7970">
            <w:pPr>
              <w:rPr>
                <w:sz w:val="18"/>
                <w:szCs w:val="18"/>
                <w:lang w:val="en-US"/>
              </w:rPr>
            </w:pPr>
            <w:r w:rsidRPr="006B36D6">
              <w:rPr>
                <w:sz w:val="18"/>
                <w:szCs w:val="18"/>
                <w:lang w:val="en-US"/>
              </w:rPr>
              <w:t>The baseline technologies are not reused outside the project boundary. Traditional firewood stoves cannot be moved as they are fixed to the floor of the kitchenette. LPG stoves are retained by households and are needed for days with larger cookeries, such as festivals or national celebrations.</w:t>
            </w:r>
          </w:p>
        </w:tc>
      </w:tr>
      <w:tr w:rsidR="00085C94" w:rsidRPr="006B36D6" w14:paraId="77881B67" w14:textId="77777777" w:rsidTr="009F7970">
        <w:tc>
          <w:tcPr>
            <w:tcW w:w="534" w:type="dxa"/>
            <w:tcBorders>
              <w:top w:val="single" w:sz="4" w:space="0" w:color="auto"/>
              <w:left w:val="single" w:sz="4" w:space="0" w:color="auto"/>
              <w:bottom w:val="single" w:sz="4" w:space="0" w:color="auto"/>
              <w:right w:val="single" w:sz="4" w:space="0" w:color="auto"/>
            </w:tcBorders>
            <w:hideMark/>
          </w:tcPr>
          <w:p w14:paraId="27E89BDB" w14:textId="77777777" w:rsidR="00085C94" w:rsidRPr="006B36D6" w:rsidRDefault="00085C94" w:rsidP="009F7970">
            <w:pPr>
              <w:rPr>
                <w:b/>
                <w:sz w:val="18"/>
                <w:szCs w:val="18"/>
                <w:lang w:val="en-US"/>
              </w:rPr>
            </w:pPr>
            <w:r w:rsidRPr="006B36D6">
              <w:rPr>
                <w:b/>
                <w:sz w:val="18"/>
                <w:szCs w:val="18"/>
                <w:lang w:val="en-US"/>
              </w:rPr>
              <w:t>b</w:t>
            </w:r>
          </w:p>
        </w:tc>
        <w:tc>
          <w:tcPr>
            <w:tcW w:w="4677" w:type="dxa"/>
            <w:tcBorders>
              <w:top w:val="single" w:sz="4" w:space="0" w:color="auto"/>
              <w:left w:val="single" w:sz="4" w:space="0" w:color="auto"/>
              <w:bottom w:val="single" w:sz="4" w:space="0" w:color="auto"/>
              <w:right w:val="single" w:sz="4" w:space="0" w:color="auto"/>
            </w:tcBorders>
            <w:hideMark/>
          </w:tcPr>
          <w:p w14:paraId="21AFEC63" w14:textId="77777777" w:rsidR="00085C94" w:rsidRPr="006B36D6" w:rsidRDefault="00085C94" w:rsidP="009F7970">
            <w:pPr>
              <w:ind w:left="33"/>
              <w:contextualSpacing/>
              <w:rPr>
                <w:sz w:val="18"/>
                <w:szCs w:val="18"/>
                <w:lang w:val="en-US"/>
              </w:rPr>
            </w:pPr>
            <w:r w:rsidRPr="006B36D6">
              <w:rPr>
                <w:sz w:val="18"/>
                <w:szCs w:val="18"/>
                <w:lang w:val="en-US"/>
              </w:rPr>
              <w:t>The non-renewable biomass or fossil fuels saved under the project activity are used by non-project users who previously used lower emitting energy sources.</w:t>
            </w:r>
          </w:p>
        </w:tc>
        <w:tc>
          <w:tcPr>
            <w:tcW w:w="4365" w:type="dxa"/>
            <w:tcBorders>
              <w:top w:val="single" w:sz="4" w:space="0" w:color="auto"/>
              <w:left w:val="single" w:sz="4" w:space="0" w:color="auto"/>
              <w:bottom w:val="single" w:sz="4" w:space="0" w:color="auto"/>
              <w:right w:val="single" w:sz="4" w:space="0" w:color="auto"/>
            </w:tcBorders>
            <w:hideMark/>
          </w:tcPr>
          <w:p w14:paraId="750C64E8" w14:textId="77777777" w:rsidR="00085C94" w:rsidRPr="009E6C07" w:rsidRDefault="000C2B79" w:rsidP="000C2B79">
            <w:pPr>
              <w:rPr>
                <w:sz w:val="18"/>
                <w:szCs w:val="18"/>
                <w:lang w:val="en-US"/>
              </w:rPr>
            </w:pPr>
            <w:r w:rsidRPr="009E6C07">
              <w:rPr>
                <w:sz w:val="18"/>
                <w:szCs w:val="18"/>
                <w:lang w:val="en-US"/>
              </w:rPr>
              <w:t>It is considered as project emissions. A leakage assessment has been conducted as part of the BUS 201</w:t>
            </w:r>
            <w:r w:rsidR="00A1783D" w:rsidRPr="009E6C07">
              <w:rPr>
                <w:sz w:val="18"/>
                <w:szCs w:val="18"/>
                <w:lang w:val="en-US"/>
              </w:rPr>
              <w:t>8</w:t>
            </w:r>
            <w:r w:rsidR="004A5B10" w:rsidRPr="009E6C07">
              <w:rPr>
                <w:sz w:val="18"/>
                <w:szCs w:val="18"/>
                <w:lang w:val="en-US"/>
              </w:rPr>
              <w:t>, and is valid for a period of two years as per Gold Standard guidance.</w:t>
            </w:r>
            <w:r w:rsidRPr="009E6C07">
              <w:rPr>
                <w:sz w:val="18"/>
                <w:szCs w:val="18"/>
                <w:lang w:val="en-US"/>
              </w:rPr>
              <w:t xml:space="preserve"> According to the results </w:t>
            </w:r>
            <w:r w:rsidRPr="003F64B7">
              <w:rPr>
                <w:sz w:val="18"/>
                <w:szCs w:val="18"/>
                <w:lang w:val="en-US"/>
              </w:rPr>
              <w:t xml:space="preserve">reported by households that are neighbors to biogas users, </w:t>
            </w:r>
            <w:r w:rsidR="009E6C07" w:rsidRPr="003F64B7">
              <w:rPr>
                <w:sz w:val="18"/>
                <w:szCs w:val="18"/>
                <w:lang w:val="en-US"/>
              </w:rPr>
              <w:t>4.5</w:t>
            </w:r>
            <w:r w:rsidR="003834E4" w:rsidRPr="003F64B7">
              <w:rPr>
                <w:sz w:val="18"/>
                <w:szCs w:val="18"/>
                <w:lang w:val="en-US"/>
              </w:rPr>
              <w:t>8</w:t>
            </w:r>
            <w:r w:rsidRPr="003F64B7">
              <w:rPr>
                <w:sz w:val="18"/>
                <w:szCs w:val="18"/>
                <w:lang w:val="en-US"/>
              </w:rPr>
              <w:t xml:space="preserve">% of the households uses more firewood because of the neighbor having a biogas digester. On average, the increased amount of firewood for these households is </w:t>
            </w:r>
            <w:r w:rsidR="009E6C07" w:rsidRPr="003F64B7">
              <w:rPr>
                <w:sz w:val="18"/>
                <w:szCs w:val="18"/>
                <w:lang w:val="en-US"/>
              </w:rPr>
              <w:t xml:space="preserve">1030 </w:t>
            </w:r>
            <w:r w:rsidRPr="003F64B7">
              <w:rPr>
                <w:sz w:val="18"/>
                <w:szCs w:val="18"/>
                <w:lang w:val="en-US"/>
              </w:rPr>
              <w:t xml:space="preserve">kg per year. This amounts to leakage emissions of </w:t>
            </w:r>
            <w:r w:rsidR="003834E4" w:rsidRPr="003F64B7">
              <w:rPr>
                <w:sz w:val="18"/>
                <w:szCs w:val="18"/>
                <w:lang w:val="en-US"/>
              </w:rPr>
              <w:t>0.0</w:t>
            </w:r>
            <w:r w:rsidRPr="003F64B7">
              <w:rPr>
                <w:sz w:val="18"/>
                <w:szCs w:val="18"/>
                <w:lang w:val="en-US"/>
              </w:rPr>
              <w:t>3</w:t>
            </w:r>
            <w:r w:rsidR="003834E4" w:rsidRPr="003F64B7">
              <w:rPr>
                <w:sz w:val="18"/>
                <w:szCs w:val="18"/>
                <w:lang w:val="en-US"/>
              </w:rPr>
              <w:t>6</w:t>
            </w:r>
            <w:r w:rsidRPr="003F64B7">
              <w:rPr>
                <w:sz w:val="18"/>
                <w:szCs w:val="18"/>
                <w:lang w:val="en-US"/>
              </w:rPr>
              <w:t xml:space="preserve"> tCO</w:t>
            </w:r>
            <w:r w:rsidRPr="003F64B7">
              <w:rPr>
                <w:sz w:val="18"/>
                <w:szCs w:val="18"/>
                <w:vertAlign w:val="subscript"/>
                <w:lang w:val="en-US"/>
              </w:rPr>
              <w:t>2</w:t>
            </w:r>
            <w:r w:rsidRPr="003F64B7">
              <w:rPr>
                <w:sz w:val="18"/>
                <w:szCs w:val="18"/>
                <w:lang w:val="en-US"/>
              </w:rPr>
              <w:t>e per year.</w:t>
            </w:r>
            <w:r w:rsidRPr="003F64B7">
              <w:rPr>
                <w:rStyle w:val="FootnoteReference"/>
                <w:sz w:val="18"/>
                <w:szCs w:val="18"/>
                <w:lang w:val="en-US"/>
              </w:rPr>
              <w:footnoteReference w:id="53"/>
            </w:r>
          </w:p>
        </w:tc>
      </w:tr>
      <w:tr w:rsidR="00085C94" w:rsidRPr="006B36D6" w14:paraId="5D2A099E" w14:textId="77777777" w:rsidTr="009F7970">
        <w:tc>
          <w:tcPr>
            <w:tcW w:w="534" w:type="dxa"/>
            <w:tcBorders>
              <w:top w:val="single" w:sz="4" w:space="0" w:color="auto"/>
              <w:left w:val="single" w:sz="4" w:space="0" w:color="auto"/>
              <w:bottom w:val="single" w:sz="4" w:space="0" w:color="auto"/>
              <w:right w:val="single" w:sz="4" w:space="0" w:color="auto"/>
            </w:tcBorders>
            <w:hideMark/>
          </w:tcPr>
          <w:p w14:paraId="3B9039D3" w14:textId="77777777" w:rsidR="00085C94" w:rsidRPr="006B36D6" w:rsidRDefault="00085C94" w:rsidP="009F7970">
            <w:pPr>
              <w:rPr>
                <w:b/>
                <w:sz w:val="18"/>
                <w:szCs w:val="18"/>
                <w:lang w:val="en-US"/>
              </w:rPr>
            </w:pPr>
            <w:r w:rsidRPr="006B36D6">
              <w:rPr>
                <w:b/>
                <w:sz w:val="18"/>
                <w:szCs w:val="18"/>
                <w:lang w:val="en-US"/>
              </w:rPr>
              <w:lastRenderedPageBreak/>
              <w:t>c</w:t>
            </w:r>
          </w:p>
        </w:tc>
        <w:tc>
          <w:tcPr>
            <w:tcW w:w="4677" w:type="dxa"/>
            <w:tcBorders>
              <w:top w:val="single" w:sz="4" w:space="0" w:color="auto"/>
              <w:left w:val="single" w:sz="4" w:space="0" w:color="auto"/>
              <w:bottom w:val="single" w:sz="4" w:space="0" w:color="auto"/>
              <w:right w:val="single" w:sz="4" w:space="0" w:color="auto"/>
            </w:tcBorders>
            <w:hideMark/>
          </w:tcPr>
          <w:p w14:paraId="270733CA" w14:textId="77777777" w:rsidR="00085C94" w:rsidRPr="006B36D6" w:rsidRDefault="00085C94" w:rsidP="009F7970">
            <w:pPr>
              <w:ind w:left="33"/>
              <w:contextualSpacing/>
              <w:rPr>
                <w:sz w:val="18"/>
                <w:szCs w:val="18"/>
                <w:lang w:val="en-US"/>
              </w:rPr>
            </w:pPr>
            <w:r w:rsidRPr="006B36D6">
              <w:rPr>
                <w:sz w:val="18"/>
                <w:szCs w:val="18"/>
                <w:lang w:val="en-US"/>
              </w:rPr>
              <w:t>The project significantly impacts the NRB fraction within an area where other CDM or VER project activities account for NRB fraction in their baseline scenario.</w:t>
            </w:r>
          </w:p>
        </w:tc>
        <w:tc>
          <w:tcPr>
            <w:tcW w:w="4365" w:type="dxa"/>
            <w:tcBorders>
              <w:top w:val="single" w:sz="4" w:space="0" w:color="auto"/>
              <w:left w:val="single" w:sz="4" w:space="0" w:color="auto"/>
              <w:bottom w:val="single" w:sz="4" w:space="0" w:color="auto"/>
              <w:right w:val="single" w:sz="4" w:space="0" w:color="auto"/>
            </w:tcBorders>
            <w:hideMark/>
          </w:tcPr>
          <w:p w14:paraId="5A5A8195" w14:textId="77777777" w:rsidR="00085C94" w:rsidRPr="006B36D6" w:rsidRDefault="00085C94" w:rsidP="009F7970">
            <w:pPr>
              <w:rPr>
                <w:sz w:val="18"/>
                <w:szCs w:val="18"/>
                <w:lang w:val="en-US"/>
              </w:rPr>
            </w:pPr>
            <w:r w:rsidRPr="006B36D6">
              <w:rPr>
                <w:sz w:val="18"/>
                <w:szCs w:val="18"/>
                <w:lang w:val="en-US"/>
              </w:rPr>
              <w:t>There is no registered project in Indonesia that has a NRB component in the project. It is therefore not likely that the NRB fraction is impacted significantly.</w:t>
            </w:r>
          </w:p>
        </w:tc>
      </w:tr>
      <w:tr w:rsidR="00085C94" w:rsidRPr="006B36D6" w14:paraId="3DC1E686" w14:textId="77777777" w:rsidTr="009F7970">
        <w:tc>
          <w:tcPr>
            <w:tcW w:w="534" w:type="dxa"/>
            <w:tcBorders>
              <w:top w:val="single" w:sz="4" w:space="0" w:color="auto"/>
              <w:left w:val="single" w:sz="4" w:space="0" w:color="auto"/>
              <w:bottom w:val="single" w:sz="4" w:space="0" w:color="auto"/>
              <w:right w:val="single" w:sz="4" w:space="0" w:color="auto"/>
            </w:tcBorders>
            <w:hideMark/>
          </w:tcPr>
          <w:p w14:paraId="30BFE018" w14:textId="77777777" w:rsidR="00085C94" w:rsidRPr="006B36D6" w:rsidRDefault="00085C94" w:rsidP="009F7970">
            <w:pPr>
              <w:rPr>
                <w:b/>
                <w:sz w:val="18"/>
                <w:szCs w:val="18"/>
                <w:lang w:val="en-US"/>
              </w:rPr>
            </w:pPr>
            <w:r w:rsidRPr="006B36D6">
              <w:rPr>
                <w:b/>
                <w:sz w:val="18"/>
                <w:szCs w:val="18"/>
                <w:lang w:val="en-US"/>
              </w:rPr>
              <w:t>d</w:t>
            </w:r>
          </w:p>
        </w:tc>
        <w:tc>
          <w:tcPr>
            <w:tcW w:w="4677" w:type="dxa"/>
            <w:tcBorders>
              <w:top w:val="single" w:sz="4" w:space="0" w:color="auto"/>
              <w:left w:val="single" w:sz="4" w:space="0" w:color="auto"/>
              <w:bottom w:val="single" w:sz="4" w:space="0" w:color="auto"/>
              <w:right w:val="single" w:sz="4" w:space="0" w:color="auto"/>
            </w:tcBorders>
            <w:hideMark/>
          </w:tcPr>
          <w:p w14:paraId="4C04CF8F" w14:textId="77777777" w:rsidR="00085C94" w:rsidRPr="006B36D6" w:rsidRDefault="00085C94" w:rsidP="009F7970">
            <w:pPr>
              <w:ind w:left="33"/>
              <w:contextualSpacing/>
              <w:rPr>
                <w:sz w:val="18"/>
                <w:szCs w:val="18"/>
                <w:lang w:val="en-US"/>
              </w:rPr>
            </w:pPr>
            <w:r w:rsidRPr="006B36D6">
              <w:rPr>
                <w:sz w:val="18"/>
                <w:szCs w:val="18"/>
                <w:lang w:val="en-US"/>
              </w:rPr>
              <w:t>The project population compensates for loss of the space heating effect of inefficient technology by adopting some other form of heating or by retaining some use of inefficient technology</w:t>
            </w:r>
          </w:p>
        </w:tc>
        <w:tc>
          <w:tcPr>
            <w:tcW w:w="4365" w:type="dxa"/>
            <w:tcBorders>
              <w:top w:val="single" w:sz="4" w:space="0" w:color="auto"/>
              <w:left w:val="single" w:sz="4" w:space="0" w:color="auto"/>
              <w:bottom w:val="single" w:sz="4" w:space="0" w:color="auto"/>
              <w:right w:val="single" w:sz="4" w:space="0" w:color="auto"/>
            </w:tcBorders>
            <w:hideMark/>
          </w:tcPr>
          <w:p w14:paraId="6F9B8ECB" w14:textId="77777777" w:rsidR="00085C94" w:rsidRPr="006B36D6" w:rsidRDefault="00085C94" w:rsidP="009F7970">
            <w:pPr>
              <w:rPr>
                <w:sz w:val="18"/>
                <w:szCs w:val="18"/>
                <w:lang w:val="en-US"/>
              </w:rPr>
            </w:pPr>
            <w:r w:rsidRPr="006B36D6">
              <w:rPr>
                <w:sz w:val="18"/>
                <w:szCs w:val="18"/>
                <w:lang w:val="en-US"/>
              </w:rPr>
              <w:t>Space heating does not occur in Indonesia.</w:t>
            </w:r>
          </w:p>
        </w:tc>
      </w:tr>
      <w:tr w:rsidR="00085C94" w:rsidRPr="006B36D6" w14:paraId="23B9123D" w14:textId="77777777" w:rsidTr="009F7970">
        <w:tc>
          <w:tcPr>
            <w:tcW w:w="534" w:type="dxa"/>
            <w:tcBorders>
              <w:top w:val="single" w:sz="4" w:space="0" w:color="auto"/>
              <w:left w:val="single" w:sz="4" w:space="0" w:color="auto"/>
              <w:bottom w:val="single" w:sz="4" w:space="0" w:color="auto"/>
              <w:right w:val="single" w:sz="4" w:space="0" w:color="auto"/>
            </w:tcBorders>
            <w:hideMark/>
          </w:tcPr>
          <w:p w14:paraId="52B5885B" w14:textId="77777777" w:rsidR="00085C94" w:rsidRPr="006B36D6" w:rsidRDefault="00085C94" w:rsidP="009F7970">
            <w:pPr>
              <w:rPr>
                <w:b/>
                <w:sz w:val="18"/>
                <w:szCs w:val="18"/>
                <w:lang w:val="en-US"/>
              </w:rPr>
            </w:pPr>
            <w:r w:rsidRPr="006B36D6">
              <w:rPr>
                <w:b/>
                <w:sz w:val="18"/>
                <w:szCs w:val="18"/>
                <w:lang w:val="en-US"/>
              </w:rPr>
              <w:t>e</w:t>
            </w:r>
          </w:p>
        </w:tc>
        <w:tc>
          <w:tcPr>
            <w:tcW w:w="4677" w:type="dxa"/>
            <w:tcBorders>
              <w:top w:val="single" w:sz="4" w:space="0" w:color="auto"/>
              <w:left w:val="single" w:sz="4" w:space="0" w:color="auto"/>
              <w:bottom w:val="single" w:sz="4" w:space="0" w:color="auto"/>
              <w:right w:val="single" w:sz="4" w:space="0" w:color="auto"/>
            </w:tcBorders>
            <w:hideMark/>
          </w:tcPr>
          <w:p w14:paraId="193CF78F" w14:textId="77777777" w:rsidR="00085C94" w:rsidRPr="006B36D6" w:rsidRDefault="00085C94" w:rsidP="009F7970">
            <w:pPr>
              <w:ind w:left="33"/>
              <w:contextualSpacing/>
              <w:rPr>
                <w:sz w:val="18"/>
                <w:szCs w:val="18"/>
                <w:lang w:val="en-US"/>
              </w:rPr>
            </w:pPr>
            <w:r w:rsidRPr="006B36D6">
              <w:rPr>
                <w:sz w:val="18"/>
                <w:szCs w:val="18"/>
                <w:lang w:val="en-US"/>
              </w:rPr>
              <w:t>By virtue of promotion and marketing of a new technology with high efficiency, the project stimulates substitution within households who commonly used a technology with relatively lower emissions, in cases where such a trend is not eligible as an evolving baseline.</w:t>
            </w:r>
          </w:p>
        </w:tc>
        <w:tc>
          <w:tcPr>
            <w:tcW w:w="4365" w:type="dxa"/>
            <w:tcBorders>
              <w:top w:val="single" w:sz="4" w:space="0" w:color="auto"/>
              <w:left w:val="single" w:sz="4" w:space="0" w:color="auto"/>
              <w:bottom w:val="single" w:sz="4" w:space="0" w:color="auto"/>
              <w:right w:val="single" w:sz="4" w:space="0" w:color="auto"/>
            </w:tcBorders>
            <w:hideMark/>
          </w:tcPr>
          <w:p w14:paraId="52F1DD06" w14:textId="77777777" w:rsidR="00085C94" w:rsidRPr="006B36D6" w:rsidRDefault="009C47D8" w:rsidP="009F7970">
            <w:pPr>
              <w:rPr>
                <w:sz w:val="18"/>
                <w:szCs w:val="18"/>
                <w:lang w:val="en-US"/>
              </w:rPr>
            </w:pPr>
            <w:r w:rsidRPr="006B36D6">
              <w:rPr>
                <w:sz w:val="18"/>
                <w:szCs w:val="18"/>
                <w:lang w:val="en-US"/>
              </w:rPr>
              <w:t>The combustion of biogas is both more efficient than using open-source fires for cooking purposes and leads to lower emissions compared to the baseline fuels (firewood and LPG)  as it is 100% renewable.</w:t>
            </w:r>
          </w:p>
        </w:tc>
      </w:tr>
      <w:tr w:rsidR="00085C94" w:rsidRPr="006B36D6" w14:paraId="076D292C" w14:textId="77777777" w:rsidTr="009F7970">
        <w:tc>
          <w:tcPr>
            <w:tcW w:w="534" w:type="dxa"/>
            <w:tcBorders>
              <w:top w:val="single" w:sz="4" w:space="0" w:color="auto"/>
              <w:left w:val="single" w:sz="4" w:space="0" w:color="auto"/>
              <w:bottom w:val="single" w:sz="4" w:space="0" w:color="auto"/>
              <w:right w:val="single" w:sz="4" w:space="0" w:color="auto"/>
            </w:tcBorders>
          </w:tcPr>
          <w:p w14:paraId="0DFD6696" w14:textId="77777777" w:rsidR="00085C94" w:rsidRPr="006B36D6" w:rsidRDefault="00085C94" w:rsidP="009F7970">
            <w:pPr>
              <w:rPr>
                <w:b/>
                <w:sz w:val="18"/>
                <w:szCs w:val="18"/>
                <w:lang w:val="en-US"/>
              </w:rPr>
            </w:pPr>
            <w:r w:rsidRPr="006B36D6">
              <w:rPr>
                <w:b/>
                <w:sz w:val="18"/>
                <w:szCs w:val="18"/>
                <w:lang w:val="en-US"/>
              </w:rPr>
              <w:t>F</w:t>
            </w:r>
          </w:p>
        </w:tc>
        <w:tc>
          <w:tcPr>
            <w:tcW w:w="4677" w:type="dxa"/>
            <w:tcBorders>
              <w:top w:val="single" w:sz="4" w:space="0" w:color="auto"/>
              <w:left w:val="single" w:sz="4" w:space="0" w:color="auto"/>
              <w:bottom w:val="single" w:sz="4" w:space="0" w:color="auto"/>
              <w:right w:val="single" w:sz="4" w:space="0" w:color="auto"/>
            </w:tcBorders>
          </w:tcPr>
          <w:p w14:paraId="4D55335A" w14:textId="77777777" w:rsidR="00085C94" w:rsidRPr="006B36D6" w:rsidRDefault="00085C94" w:rsidP="009F7970">
            <w:pPr>
              <w:ind w:left="33"/>
              <w:contextualSpacing/>
              <w:rPr>
                <w:sz w:val="18"/>
                <w:szCs w:val="18"/>
                <w:lang w:val="en-US"/>
              </w:rPr>
            </w:pPr>
            <w:r w:rsidRPr="006B36D6">
              <w:rPr>
                <w:sz w:val="18"/>
                <w:szCs w:val="18"/>
                <w:lang w:val="en-US"/>
              </w:rPr>
              <w:t>Physical leakage emissions</w:t>
            </w:r>
          </w:p>
        </w:tc>
        <w:tc>
          <w:tcPr>
            <w:tcW w:w="4365" w:type="dxa"/>
            <w:tcBorders>
              <w:top w:val="single" w:sz="4" w:space="0" w:color="auto"/>
              <w:left w:val="single" w:sz="4" w:space="0" w:color="auto"/>
              <w:bottom w:val="single" w:sz="4" w:space="0" w:color="auto"/>
              <w:right w:val="single" w:sz="4" w:space="0" w:color="auto"/>
            </w:tcBorders>
          </w:tcPr>
          <w:p w14:paraId="589FD9A3" w14:textId="77777777" w:rsidR="00085C94" w:rsidRPr="006B36D6" w:rsidRDefault="00BF7485" w:rsidP="00163276">
            <w:pPr>
              <w:rPr>
                <w:sz w:val="18"/>
                <w:szCs w:val="18"/>
                <w:lang w:val="en-US"/>
              </w:rPr>
            </w:pPr>
            <w:r w:rsidRPr="006B36D6">
              <w:rPr>
                <w:sz w:val="18"/>
                <w:szCs w:val="18"/>
                <w:lang w:val="en-US"/>
              </w:rPr>
              <w:t>It is considered as project emissions</w:t>
            </w:r>
            <w:r w:rsidRPr="006B36D6" w:rsidDel="00BF7485">
              <w:rPr>
                <w:sz w:val="18"/>
                <w:szCs w:val="18"/>
                <w:lang w:val="en-US"/>
              </w:rPr>
              <w:t xml:space="preserve"> </w:t>
            </w:r>
            <w:r w:rsidRPr="006B36D6">
              <w:rPr>
                <w:sz w:val="18"/>
                <w:szCs w:val="18"/>
                <w:lang w:val="en-US"/>
              </w:rPr>
              <w:t xml:space="preserve">- </w:t>
            </w:r>
            <w:r w:rsidR="00085C94" w:rsidRPr="006B36D6">
              <w:rPr>
                <w:sz w:val="18"/>
                <w:szCs w:val="18"/>
                <w:lang w:val="en-US"/>
              </w:rPr>
              <w:t xml:space="preserve">see </w:t>
            </w:r>
            <w:r w:rsidR="00163276" w:rsidRPr="006B36D6">
              <w:rPr>
                <w:sz w:val="18"/>
                <w:szCs w:val="18"/>
                <w:lang w:val="en-US"/>
              </w:rPr>
              <w:t>section 3.1.3 and the emission reduction calculation spread sheet</w:t>
            </w:r>
          </w:p>
        </w:tc>
      </w:tr>
      <w:tr w:rsidR="00085C94" w:rsidRPr="006B36D6" w14:paraId="776528B4" w14:textId="77777777" w:rsidTr="009F7970">
        <w:tc>
          <w:tcPr>
            <w:tcW w:w="534" w:type="dxa"/>
            <w:tcBorders>
              <w:top w:val="single" w:sz="4" w:space="0" w:color="auto"/>
              <w:left w:val="single" w:sz="4" w:space="0" w:color="auto"/>
              <w:bottom w:val="single" w:sz="4" w:space="0" w:color="auto"/>
              <w:right w:val="single" w:sz="4" w:space="0" w:color="auto"/>
            </w:tcBorders>
          </w:tcPr>
          <w:p w14:paraId="01D12021" w14:textId="77777777" w:rsidR="00085C94" w:rsidRPr="006B36D6" w:rsidRDefault="00085C94" w:rsidP="009F7970">
            <w:pPr>
              <w:rPr>
                <w:b/>
                <w:sz w:val="18"/>
                <w:szCs w:val="18"/>
                <w:lang w:val="en-US"/>
              </w:rPr>
            </w:pPr>
            <w:r w:rsidRPr="006B36D6">
              <w:rPr>
                <w:b/>
                <w:sz w:val="18"/>
                <w:szCs w:val="18"/>
                <w:lang w:val="en-US"/>
              </w:rPr>
              <w:t>G</w:t>
            </w:r>
          </w:p>
        </w:tc>
        <w:tc>
          <w:tcPr>
            <w:tcW w:w="4677" w:type="dxa"/>
            <w:tcBorders>
              <w:top w:val="single" w:sz="4" w:space="0" w:color="auto"/>
              <w:left w:val="single" w:sz="4" w:space="0" w:color="auto"/>
              <w:bottom w:val="single" w:sz="4" w:space="0" w:color="auto"/>
              <w:right w:val="single" w:sz="4" w:space="0" w:color="auto"/>
            </w:tcBorders>
          </w:tcPr>
          <w:p w14:paraId="4ECA4CBB" w14:textId="77777777" w:rsidR="00085C94" w:rsidRPr="006B36D6" w:rsidRDefault="00085C94" w:rsidP="009F7970">
            <w:pPr>
              <w:ind w:left="33"/>
              <w:contextualSpacing/>
              <w:rPr>
                <w:sz w:val="18"/>
                <w:szCs w:val="18"/>
                <w:lang w:val="en-US"/>
              </w:rPr>
            </w:pPr>
            <w:r w:rsidRPr="006B36D6">
              <w:rPr>
                <w:sz w:val="18"/>
                <w:szCs w:val="18"/>
                <w:lang w:val="en-US"/>
              </w:rPr>
              <w:t>Emissions from biogas slurry</w:t>
            </w:r>
          </w:p>
        </w:tc>
        <w:tc>
          <w:tcPr>
            <w:tcW w:w="4365" w:type="dxa"/>
            <w:tcBorders>
              <w:top w:val="single" w:sz="4" w:space="0" w:color="auto"/>
              <w:left w:val="single" w:sz="4" w:space="0" w:color="auto"/>
              <w:bottom w:val="single" w:sz="4" w:space="0" w:color="auto"/>
              <w:right w:val="single" w:sz="4" w:space="0" w:color="auto"/>
            </w:tcBorders>
          </w:tcPr>
          <w:p w14:paraId="41EE8B5C" w14:textId="77777777" w:rsidR="00085C94" w:rsidRPr="006B36D6" w:rsidRDefault="000C2B79" w:rsidP="00614F01">
            <w:pPr>
              <w:rPr>
                <w:sz w:val="18"/>
                <w:szCs w:val="18"/>
                <w:lang w:val="en-US"/>
              </w:rPr>
            </w:pPr>
            <w:r w:rsidRPr="006B36D6">
              <w:rPr>
                <w:sz w:val="18"/>
                <w:szCs w:val="18"/>
                <w:lang w:val="en-US"/>
              </w:rPr>
              <w:t>It is considered as project emissions</w:t>
            </w:r>
            <w:r w:rsidRPr="006B36D6" w:rsidDel="00BF7485">
              <w:rPr>
                <w:sz w:val="18"/>
                <w:szCs w:val="18"/>
                <w:lang w:val="en-US"/>
              </w:rPr>
              <w:t xml:space="preserve"> </w:t>
            </w:r>
            <w:r w:rsidRPr="006B36D6">
              <w:rPr>
                <w:sz w:val="18"/>
                <w:szCs w:val="18"/>
                <w:lang w:val="en-US"/>
              </w:rPr>
              <w:t xml:space="preserve">- see section 3.1.5 and the emission reduction calculation spread sheet. This </w:t>
            </w:r>
            <w:r w:rsidRPr="00EF17BC">
              <w:rPr>
                <w:sz w:val="18"/>
                <w:szCs w:val="18"/>
                <w:lang w:val="en-US"/>
              </w:rPr>
              <w:t>amounts to leakage emissions of 0.0</w:t>
            </w:r>
            <w:r w:rsidR="00614F01">
              <w:rPr>
                <w:sz w:val="18"/>
                <w:szCs w:val="18"/>
                <w:lang w:val="en-US"/>
              </w:rPr>
              <w:t>14</w:t>
            </w:r>
            <w:r w:rsidRPr="00EF17BC">
              <w:rPr>
                <w:sz w:val="18"/>
                <w:szCs w:val="18"/>
                <w:lang w:val="en-US"/>
              </w:rPr>
              <w:t xml:space="preserve"> tCO</w:t>
            </w:r>
            <w:r w:rsidRPr="00EF17BC">
              <w:rPr>
                <w:sz w:val="18"/>
                <w:szCs w:val="18"/>
                <w:vertAlign w:val="subscript"/>
                <w:lang w:val="en-US"/>
              </w:rPr>
              <w:t>2</w:t>
            </w:r>
            <w:r w:rsidRPr="00EF17BC">
              <w:rPr>
                <w:sz w:val="18"/>
                <w:szCs w:val="18"/>
                <w:lang w:val="en-US"/>
              </w:rPr>
              <w:t>e per year.</w:t>
            </w:r>
            <w:r w:rsidRPr="00EF17BC">
              <w:rPr>
                <w:rStyle w:val="FootnoteReference"/>
                <w:sz w:val="18"/>
                <w:szCs w:val="18"/>
                <w:lang w:val="en-US"/>
              </w:rPr>
              <w:footnoteReference w:id="54"/>
            </w:r>
          </w:p>
        </w:tc>
      </w:tr>
    </w:tbl>
    <w:p w14:paraId="292C7D14" w14:textId="77777777" w:rsidR="00FB65EF" w:rsidRDefault="00FB65EF" w:rsidP="005D1EF6">
      <w:pPr>
        <w:spacing w:before="240"/>
        <w:rPr>
          <w:b/>
          <w:lang w:val="en-US"/>
        </w:rPr>
      </w:pPr>
      <w:r w:rsidRPr="00B10DC0">
        <w:rPr>
          <w:b/>
          <w:lang w:val="en-US"/>
        </w:rPr>
        <w:t>3.</w:t>
      </w:r>
      <w:r w:rsidR="00B76BFA" w:rsidRPr="00B10DC0">
        <w:rPr>
          <w:b/>
          <w:lang w:val="en-US"/>
        </w:rPr>
        <w:t>1.</w:t>
      </w:r>
      <w:r w:rsidR="00915F5E" w:rsidRPr="00B10DC0">
        <w:rPr>
          <w:b/>
          <w:lang w:val="en-US"/>
        </w:rPr>
        <w:t>5</w:t>
      </w:r>
      <w:r w:rsidRPr="00B10DC0">
        <w:rPr>
          <w:b/>
          <w:lang w:val="en-US"/>
        </w:rPr>
        <w:tab/>
        <w:t>Emissions from bio-slurry (digestate)</w:t>
      </w:r>
    </w:p>
    <w:p w14:paraId="0FEC6F40" w14:textId="77777777" w:rsidR="005810D5" w:rsidRPr="006B36D6" w:rsidRDefault="005810D5" w:rsidP="00FB65EF">
      <w:pPr>
        <w:rPr>
          <w:b/>
          <w:lang w:val="en-US"/>
        </w:rPr>
      </w:pPr>
    </w:p>
    <w:p w14:paraId="2AC7306C" w14:textId="77777777" w:rsidR="00FB65EF" w:rsidRPr="006B36D6" w:rsidRDefault="00FB65EF" w:rsidP="00FB65EF">
      <w:pPr>
        <w:rPr>
          <w:lang w:val="en-US"/>
        </w:rPr>
      </w:pPr>
      <w:r w:rsidRPr="006B36D6">
        <w:rPr>
          <w:lang w:val="en-US"/>
        </w:rPr>
        <w:t>The following leakage emission source is accounted for in this section: CH</w:t>
      </w:r>
      <w:r w:rsidRPr="006B36D6">
        <w:rPr>
          <w:vertAlign w:val="subscript"/>
          <w:lang w:val="en-US"/>
        </w:rPr>
        <w:t>4</w:t>
      </w:r>
      <w:r w:rsidRPr="006B36D6">
        <w:rPr>
          <w:lang w:val="en-US"/>
        </w:rPr>
        <w:t xml:space="preserve"> emissions from the anaerobic decay of the residual organic content of bio-slurry subjected to anaerobic storage. Bio-slurry typically has low biodegradability because easily biodegradable organic matter has been converted in the anaerobic digester and therefore the biodegradability of bio-slurry is much lower than manure. This approach has been approved by the GS for the project GS1083 and is therefore followed.</w:t>
      </w:r>
    </w:p>
    <w:p w14:paraId="36997601" w14:textId="77777777" w:rsidR="00FB65EF" w:rsidRPr="006B36D6" w:rsidRDefault="00FB65EF" w:rsidP="00FB65EF">
      <w:pPr>
        <w:rPr>
          <w:lang w:val="en-US"/>
        </w:rPr>
      </w:pPr>
    </w:p>
    <w:p w14:paraId="3850C4E1" w14:textId="77777777" w:rsidR="00FB65EF" w:rsidRPr="006B36D6" w:rsidRDefault="00FB65EF" w:rsidP="00FB65EF">
      <w:pPr>
        <w:rPr>
          <w:lang w:val="en-US"/>
        </w:rPr>
      </w:pPr>
      <w:r w:rsidRPr="006B36D6">
        <w:rPr>
          <w:lang w:val="en-US"/>
        </w:rPr>
        <w:t>This emission source is determined through the following steps:</w:t>
      </w:r>
    </w:p>
    <w:p w14:paraId="0D9DAE47" w14:textId="77777777" w:rsidR="00FB65EF" w:rsidRPr="006B36D6" w:rsidRDefault="00FB65EF" w:rsidP="00D46CD4">
      <w:pPr>
        <w:pStyle w:val="ListParagraph"/>
        <w:numPr>
          <w:ilvl w:val="0"/>
          <w:numId w:val="7"/>
        </w:numPr>
        <w:rPr>
          <w:lang w:val="en-US"/>
        </w:rPr>
      </w:pPr>
      <w:r w:rsidRPr="006B36D6">
        <w:rPr>
          <w:lang w:val="en-US"/>
        </w:rPr>
        <w:t>Estimation of the total amount of VS entering the biodigester</w:t>
      </w:r>
    </w:p>
    <w:p w14:paraId="753398A8" w14:textId="77777777" w:rsidR="00FB65EF" w:rsidRPr="006B36D6" w:rsidRDefault="00FB65EF" w:rsidP="00D46CD4">
      <w:pPr>
        <w:pStyle w:val="ListParagraph"/>
        <w:numPr>
          <w:ilvl w:val="0"/>
          <w:numId w:val="7"/>
        </w:numPr>
        <w:rPr>
          <w:lang w:val="en-US"/>
        </w:rPr>
      </w:pPr>
      <w:r w:rsidRPr="006B36D6">
        <w:rPr>
          <w:lang w:val="en-US"/>
        </w:rPr>
        <w:t>Assessment of remaining VS content of bio-slurry</w:t>
      </w:r>
    </w:p>
    <w:p w14:paraId="57744E14" w14:textId="77777777" w:rsidR="00FB65EF" w:rsidRPr="006B36D6" w:rsidRDefault="00FB65EF" w:rsidP="00D46CD4">
      <w:pPr>
        <w:pStyle w:val="ListParagraph"/>
        <w:numPr>
          <w:ilvl w:val="0"/>
          <w:numId w:val="7"/>
        </w:numPr>
        <w:rPr>
          <w:lang w:val="en-US"/>
        </w:rPr>
      </w:pPr>
      <w:r w:rsidRPr="006B36D6">
        <w:rPr>
          <w:lang w:val="en-US"/>
        </w:rPr>
        <w:t>Assessment of methane potential of bio-slurry</w:t>
      </w:r>
    </w:p>
    <w:p w14:paraId="23E44895" w14:textId="77777777" w:rsidR="00FB65EF" w:rsidRPr="006B36D6" w:rsidRDefault="00FB65EF" w:rsidP="00D46CD4">
      <w:pPr>
        <w:pStyle w:val="ListParagraph"/>
        <w:numPr>
          <w:ilvl w:val="0"/>
          <w:numId w:val="7"/>
        </w:numPr>
        <w:rPr>
          <w:lang w:val="en-US"/>
        </w:rPr>
      </w:pPr>
      <w:r w:rsidRPr="006B36D6">
        <w:rPr>
          <w:lang w:val="en-US"/>
        </w:rPr>
        <w:t>Calculation of project emissions from bio-slurry using the information obtained in the previous steps</w:t>
      </w:r>
    </w:p>
    <w:p w14:paraId="07C14483" w14:textId="77777777" w:rsidR="00FB65EF" w:rsidRPr="006B36D6" w:rsidRDefault="00FB65EF" w:rsidP="00FB65EF">
      <w:pPr>
        <w:rPr>
          <w:lang w:val="en-US"/>
        </w:rPr>
      </w:pPr>
    </w:p>
    <w:p w14:paraId="1C6E1AE7" w14:textId="77777777" w:rsidR="00FB65EF" w:rsidRPr="006B36D6" w:rsidRDefault="00FB65EF" w:rsidP="00D46CD4">
      <w:pPr>
        <w:pStyle w:val="ListParagraph"/>
        <w:numPr>
          <w:ilvl w:val="0"/>
          <w:numId w:val="8"/>
        </w:numPr>
        <w:rPr>
          <w:b/>
          <w:u w:val="single"/>
          <w:lang w:val="en-US"/>
        </w:rPr>
      </w:pPr>
      <w:r w:rsidRPr="006B36D6">
        <w:rPr>
          <w:b/>
          <w:u w:val="single"/>
          <w:lang w:val="en-US"/>
        </w:rPr>
        <w:t>Estimation of the total amount of VS entering the biodigester</w:t>
      </w:r>
    </w:p>
    <w:p w14:paraId="470AC411" w14:textId="77777777" w:rsidR="00FB65EF" w:rsidRPr="006B36D6" w:rsidRDefault="00FB65EF" w:rsidP="00FB65EF">
      <w:pPr>
        <w:rPr>
          <w:lang w:val="en-US"/>
        </w:rPr>
      </w:pPr>
    </w:p>
    <w:p w14:paraId="0310AA34" w14:textId="77777777" w:rsidR="00FB65EF" w:rsidRPr="006B36D6" w:rsidRDefault="00FB65EF" w:rsidP="00FB65EF">
      <w:pPr>
        <w:rPr>
          <w:lang w:val="en-US"/>
        </w:rPr>
      </w:pPr>
      <w:r w:rsidRPr="006B36D6">
        <w:rPr>
          <w:lang w:val="en-US"/>
        </w:rPr>
        <w:t xml:space="preserve">The total amount of VS entering the biogas plant depends on the type of animal and the share of manure that is fed into the biogas plant. The share of manure fed into the biogas plant can be found in section 3.22, and is calculated as: </w:t>
      </w:r>
    </w:p>
    <w:p w14:paraId="315E4131" w14:textId="77777777" w:rsidR="00FB65EF" w:rsidRPr="006B36D6" w:rsidRDefault="00FB65EF" w:rsidP="00FB65EF">
      <w:pPr>
        <w:rPr>
          <w:lang w:val="en-US"/>
        </w:rPr>
      </w:pPr>
    </w:p>
    <w:p w14:paraId="07F7C667" w14:textId="77777777" w:rsidR="00FB65EF" w:rsidRPr="006B36D6" w:rsidRDefault="00FB65EF" w:rsidP="00FB65EF">
      <w:pPr>
        <w:jc w:val="center"/>
        <w:rPr>
          <w:vertAlign w:val="subscript"/>
          <w:lang w:val="en-US"/>
        </w:rPr>
      </w:pPr>
      <w:r w:rsidRPr="006B36D6">
        <w:rPr>
          <w:b/>
          <w:sz w:val="20"/>
          <w:szCs w:val="20"/>
        </w:rPr>
        <w:t>MS</w:t>
      </w:r>
      <w:r w:rsidRPr="006B36D6">
        <w:rPr>
          <w:b/>
          <w:sz w:val="20"/>
          <w:szCs w:val="20"/>
          <w:vertAlign w:val="subscript"/>
        </w:rPr>
        <w:t>T,S,k</w:t>
      </w:r>
      <w:r w:rsidRPr="006B36D6">
        <w:rPr>
          <w:lang w:val="en-US"/>
        </w:rPr>
        <w:t xml:space="preserve"> = 1 - </w:t>
      </w:r>
      <w:r w:rsidRPr="006B36D6">
        <w:rPr>
          <w:b/>
          <w:sz w:val="20"/>
          <w:szCs w:val="20"/>
        </w:rPr>
        <w:t>MS</w:t>
      </w:r>
      <w:r w:rsidRPr="006B36D6">
        <w:rPr>
          <w:b/>
          <w:sz w:val="20"/>
          <w:szCs w:val="20"/>
          <w:vertAlign w:val="subscript"/>
        </w:rPr>
        <w:t>P,S,K</w:t>
      </w:r>
    </w:p>
    <w:p w14:paraId="4783207B" w14:textId="77777777" w:rsidR="00FB65EF" w:rsidRPr="006B36D6" w:rsidRDefault="00FB65EF" w:rsidP="00FB65EF">
      <w:pPr>
        <w:jc w:val="center"/>
        <w:rPr>
          <w:vertAlign w:val="subscript"/>
          <w:lang w:val="en-US"/>
        </w:rPr>
      </w:pPr>
    </w:p>
    <w:p w14:paraId="0C81D7F8" w14:textId="77777777" w:rsidR="00FB65EF" w:rsidRPr="006B36D6" w:rsidRDefault="00FB65EF" w:rsidP="00FB65EF">
      <w:pPr>
        <w:rPr>
          <w:lang w:val="en-US"/>
        </w:rPr>
      </w:pPr>
      <w:r w:rsidRPr="006B36D6">
        <w:rPr>
          <w:lang w:val="en-US"/>
        </w:rPr>
        <w:t xml:space="preserve">Where, </w:t>
      </w:r>
      <w:r w:rsidRPr="006B36D6">
        <w:rPr>
          <w:sz w:val="20"/>
          <w:szCs w:val="20"/>
        </w:rPr>
        <w:t>MS</w:t>
      </w:r>
      <w:r w:rsidRPr="006B36D6">
        <w:rPr>
          <w:sz w:val="20"/>
          <w:szCs w:val="20"/>
          <w:vertAlign w:val="subscript"/>
        </w:rPr>
        <w:t>T,S,k</w:t>
      </w:r>
      <w:r w:rsidRPr="006B36D6">
        <w:rPr>
          <w:lang w:val="en-US"/>
        </w:rPr>
        <w:t xml:space="preserve"> is the share of manure fed into the digester and </w:t>
      </w:r>
      <w:r w:rsidRPr="006B36D6">
        <w:rPr>
          <w:sz w:val="20"/>
          <w:szCs w:val="20"/>
        </w:rPr>
        <w:t>MS</w:t>
      </w:r>
      <w:r w:rsidRPr="006B36D6">
        <w:rPr>
          <w:sz w:val="20"/>
          <w:szCs w:val="20"/>
          <w:vertAlign w:val="subscript"/>
        </w:rPr>
        <w:t>P,S,K</w:t>
      </w:r>
      <w:r w:rsidRPr="006B36D6">
        <w:rPr>
          <w:lang w:val="en-US"/>
        </w:rPr>
        <w:t xml:space="preserve"> the share not fed into the digester of animal category T. </w:t>
      </w:r>
    </w:p>
    <w:p w14:paraId="6C46EAEE" w14:textId="77777777" w:rsidR="00FB65EF" w:rsidRPr="006B36D6" w:rsidRDefault="00FB65EF" w:rsidP="00FB65EF">
      <w:pPr>
        <w:rPr>
          <w:lang w:val="en-US"/>
        </w:rPr>
      </w:pPr>
    </w:p>
    <w:p w14:paraId="77AFA23F" w14:textId="77777777" w:rsidR="00FB65EF" w:rsidRPr="006B36D6" w:rsidRDefault="00FB65EF" w:rsidP="00FB65EF">
      <w:pPr>
        <w:rPr>
          <w:lang w:val="en-US"/>
        </w:rPr>
      </w:pPr>
      <w:r w:rsidRPr="006B36D6">
        <w:rPr>
          <w:lang w:val="en-US"/>
        </w:rPr>
        <w:t xml:space="preserve">The next tables depict the total amount of VS that enters the average biodigester which is calculated by multiplying the amount of VS excreted by the average number of animals and the </w:t>
      </w:r>
      <w:r w:rsidRPr="006B36D6">
        <w:rPr>
          <w:sz w:val="20"/>
          <w:szCs w:val="20"/>
        </w:rPr>
        <w:t>MS</w:t>
      </w:r>
      <w:r w:rsidRPr="006B36D6">
        <w:rPr>
          <w:sz w:val="20"/>
          <w:szCs w:val="20"/>
          <w:vertAlign w:val="subscript"/>
        </w:rPr>
        <w:t>T,S,k</w:t>
      </w:r>
      <w:r w:rsidRPr="006B36D6">
        <w:rPr>
          <w:lang w:val="en-US"/>
        </w:rPr>
        <w:t xml:space="preserve"> into the biodigester.</w:t>
      </w:r>
    </w:p>
    <w:p w14:paraId="27F03968" w14:textId="77777777" w:rsidR="00FB65EF" w:rsidRPr="006B36D6" w:rsidRDefault="00FB65EF" w:rsidP="00FB65EF">
      <w:pPr>
        <w:rPr>
          <w:lang w:val="en-US"/>
        </w:rPr>
      </w:pPr>
    </w:p>
    <w:p w14:paraId="45D721A0" w14:textId="6E398C41" w:rsidR="00FB65EF" w:rsidRPr="006B36D6" w:rsidRDefault="00FB65EF" w:rsidP="00FB65EF">
      <w:pPr>
        <w:pStyle w:val="Caption"/>
        <w:rPr>
          <w:vertAlign w:val="superscript"/>
        </w:rPr>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31</w:t>
      </w:r>
      <w:r w:rsidR="0014520D" w:rsidRPr="006B36D6">
        <w:fldChar w:fldCharType="end"/>
      </w:r>
      <w:r w:rsidRPr="006B36D6">
        <w:t>: Daily VS production of the average biodigester</w:t>
      </w:r>
      <w:r w:rsidRPr="006B36D6">
        <w:rPr>
          <w:rStyle w:val="FootnoteReference"/>
        </w:rPr>
        <w:footnoteReference w:id="55"/>
      </w:r>
      <w:r w:rsidR="00915F5E" w:rsidRPr="006B36D6">
        <w:rPr>
          <w:vertAlign w:val="superscript"/>
        </w:rPr>
        <w:t>,</w:t>
      </w:r>
      <w:r w:rsidR="00915F5E" w:rsidRPr="006B36D6">
        <w:rPr>
          <w:rStyle w:val="FootnoteReference"/>
        </w:rPr>
        <w:footnoteReference w:id="56"/>
      </w:r>
    </w:p>
    <w:tbl>
      <w:tblPr>
        <w:tblStyle w:val="TableGrid"/>
        <w:tblW w:w="9345" w:type="dxa"/>
        <w:tblLayout w:type="fixed"/>
        <w:tblLook w:val="04A0" w:firstRow="1" w:lastRow="0" w:firstColumn="1" w:lastColumn="0" w:noHBand="0" w:noVBand="1"/>
      </w:tblPr>
      <w:tblGrid>
        <w:gridCol w:w="1357"/>
        <w:gridCol w:w="1618"/>
        <w:gridCol w:w="1618"/>
        <w:gridCol w:w="1618"/>
        <w:gridCol w:w="1618"/>
        <w:gridCol w:w="1516"/>
      </w:tblGrid>
      <w:tr w:rsidR="00FB65EF" w:rsidRPr="006B36D6" w14:paraId="3DD22ADF" w14:textId="77777777" w:rsidTr="007C2265">
        <w:trPr>
          <w:cnfStyle w:val="100000000000" w:firstRow="1" w:lastRow="0" w:firstColumn="0" w:lastColumn="0" w:oddVBand="0" w:evenVBand="0" w:oddHBand="0" w:evenHBand="0" w:firstRowFirstColumn="0" w:firstRowLastColumn="0" w:lastRowFirstColumn="0" w:lastRowLastColumn="0"/>
          <w:trHeight w:val="915"/>
        </w:trPr>
        <w:tc>
          <w:tcPr>
            <w:tcW w:w="1357" w:type="dxa"/>
            <w:shd w:val="clear" w:color="auto" w:fill="A6A6A6" w:themeFill="background1" w:themeFillShade="A6"/>
            <w:noWrap/>
            <w:hideMark/>
          </w:tcPr>
          <w:p w14:paraId="6931BE9B" w14:textId="77777777" w:rsidR="00FB65EF" w:rsidRPr="006B36D6" w:rsidRDefault="00FB65EF" w:rsidP="009F7970">
            <w:pPr>
              <w:spacing w:line="240" w:lineRule="auto"/>
              <w:jc w:val="left"/>
              <w:rPr>
                <w:bCs/>
                <w:color w:val="000000"/>
                <w:sz w:val="20"/>
                <w:szCs w:val="20"/>
                <w:lang w:val="en-US"/>
              </w:rPr>
            </w:pPr>
            <w:r w:rsidRPr="006B36D6">
              <w:rPr>
                <w:bCs/>
                <w:color w:val="000000"/>
                <w:sz w:val="20"/>
                <w:szCs w:val="20"/>
                <w:lang w:val="en-US"/>
              </w:rPr>
              <w:t>Animal T</w:t>
            </w:r>
          </w:p>
        </w:tc>
        <w:tc>
          <w:tcPr>
            <w:tcW w:w="1618" w:type="dxa"/>
            <w:shd w:val="clear" w:color="auto" w:fill="A6A6A6" w:themeFill="background1" w:themeFillShade="A6"/>
            <w:noWrap/>
            <w:hideMark/>
          </w:tcPr>
          <w:p w14:paraId="346A2517" w14:textId="77777777" w:rsidR="00FB65EF" w:rsidRPr="006B36D6" w:rsidRDefault="00FB65EF" w:rsidP="009F7970">
            <w:pPr>
              <w:spacing w:line="240" w:lineRule="auto"/>
              <w:jc w:val="left"/>
              <w:rPr>
                <w:bCs/>
                <w:color w:val="000000"/>
                <w:sz w:val="20"/>
                <w:szCs w:val="20"/>
                <w:lang w:val="en-US"/>
              </w:rPr>
            </w:pPr>
            <w:r w:rsidRPr="006B36D6">
              <w:rPr>
                <w:bCs/>
                <w:color w:val="000000"/>
                <w:sz w:val="20"/>
                <w:szCs w:val="20"/>
                <w:lang w:val="en-US"/>
              </w:rPr>
              <w:t>VS excretion</w:t>
            </w:r>
          </w:p>
          <w:p w14:paraId="671DA298" w14:textId="77777777" w:rsidR="00FB65EF" w:rsidRPr="006B36D6" w:rsidRDefault="00FB65EF" w:rsidP="009F7970">
            <w:pPr>
              <w:spacing w:line="240" w:lineRule="auto"/>
              <w:jc w:val="left"/>
              <w:rPr>
                <w:bCs/>
                <w:color w:val="000000"/>
                <w:sz w:val="20"/>
                <w:szCs w:val="20"/>
                <w:lang w:val="en-US"/>
              </w:rPr>
            </w:pPr>
          </w:p>
          <w:p w14:paraId="76F386BE" w14:textId="77777777" w:rsidR="00FB65EF" w:rsidRPr="006B36D6" w:rsidRDefault="00FB65EF" w:rsidP="009F7970">
            <w:pPr>
              <w:spacing w:line="240" w:lineRule="auto"/>
              <w:jc w:val="left"/>
              <w:rPr>
                <w:b w:val="0"/>
                <w:bCs/>
                <w:color w:val="000000"/>
                <w:sz w:val="20"/>
                <w:szCs w:val="20"/>
                <w:lang w:val="en-US"/>
              </w:rPr>
            </w:pPr>
            <w:r w:rsidRPr="006B36D6">
              <w:rPr>
                <w:bCs/>
                <w:color w:val="000000"/>
                <w:sz w:val="20"/>
                <w:szCs w:val="20"/>
                <w:lang w:val="en-US"/>
              </w:rPr>
              <w:t>kgVS/hd/day</w:t>
            </w:r>
            <w:r w:rsidRPr="006B36D6">
              <w:rPr>
                <w:rStyle w:val="FootnoteReference"/>
                <w:bCs/>
                <w:color w:val="000000"/>
                <w:sz w:val="20"/>
                <w:szCs w:val="20"/>
                <w:lang w:val="en-US"/>
              </w:rPr>
              <w:footnoteReference w:id="57"/>
            </w:r>
          </w:p>
        </w:tc>
        <w:tc>
          <w:tcPr>
            <w:tcW w:w="1618" w:type="dxa"/>
            <w:shd w:val="clear" w:color="auto" w:fill="A6A6A6" w:themeFill="background1" w:themeFillShade="A6"/>
            <w:noWrap/>
            <w:hideMark/>
          </w:tcPr>
          <w:p w14:paraId="77852BF1" w14:textId="77777777" w:rsidR="00FB65EF" w:rsidRPr="006B36D6" w:rsidRDefault="00FB65EF" w:rsidP="009F7970">
            <w:pPr>
              <w:spacing w:line="240" w:lineRule="auto"/>
              <w:jc w:val="left"/>
              <w:rPr>
                <w:bCs/>
                <w:color w:val="000000"/>
                <w:sz w:val="20"/>
                <w:szCs w:val="20"/>
                <w:lang w:val="en-US"/>
              </w:rPr>
            </w:pPr>
            <w:r w:rsidRPr="006B36D6">
              <w:rPr>
                <w:bCs/>
                <w:color w:val="000000"/>
                <w:sz w:val="20"/>
                <w:szCs w:val="20"/>
                <w:lang w:val="en-US"/>
              </w:rPr>
              <w:t>Head/average biodigester</w:t>
            </w:r>
            <w:r w:rsidR="009C47D8" w:rsidRPr="006B36D6">
              <w:rPr>
                <w:rStyle w:val="FootnoteReference"/>
                <w:bCs/>
                <w:color w:val="000000"/>
                <w:sz w:val="20"/>
                <w:szCs w:val="20"/>
                <w:lang w:val="en-US"/>
              </w:rPr>
              <w:footnoteReference w:id="58"/>
            </w:r>
          </w:p>
          <w:p w14:paraId="4AF3C5BF" w14:textId="77777777" w:rsidR="00FB65EF" w:rsidRPr="006B36D6" w:rsidRDefault="00FB65EF" w:rsidP="009F7970">
            <w:pPr>
              <w:spacing w:line="240" w:lineRule="auto"/>
              <w:jc w:val="left"/>
              <w:rPr>
                <w:bCs/>
                <w:color w:val="000000"/>
                <w:sz w:val="20"/>
                <w:szCs w:val="20"/>
                <w:lang w:val="en-US"/>
              </w:rPr>
            </w:pPr>
          </w:p>
          <w:p w14:paraId="04F5FA58" w14:textId="77777777" w:rsidR="00FB65EF" w:rsidRPr="006B36D6" w:rsidRDefault="00FB65EF" w:rsidP="009F7970">
            <w:pPr>
              <w:spacing w:line="240" w:lineRule="auto"/>
              <w:jc w:val="left"/>
              <w:rPr>
                <w:bCs/>
                <w:color w:val="000000"/>
                <w:sz w:val="20"/>
                <w:szCs w:val="20"/>
                <w:lang w:val="en-US"/>
              </w:rPr>
            </w:pPr>
          </w:p>
        </w:tc>
        <w:tc>
          <w:tcPr>
            <w:tcW w:w="1618" w:type="dxa"/>
            <w:shd w:val="clear" w:color="auto" w:fill="A6A6A6" w:themeFill="background1" w:themeFillShade="A6"/>
            <w:noWrap/>
            <w:hideMark/>
          </w:tcPr>
          <w:p w14:paraId="6B91C028" w14:textId="77777777" w:rsidR="00FB65EF" w:rsidRPr="006B36D6" w:rsidRDefault="00FB65EF" w:rsidP="009F7970">
            <w:pPr>
              <w:spacing w:line="240" w:lineRule="auto"/>
              <w:jc w:val="left"/>
              <w:rPr>
                <w:bCs/>
                <w:color w:val="000000"/>
                <w:sz w:val="20"/>
                <w:szCs w:val="20"/>
                <w:lang w:val="en-US"/>
              </w:rPr>
            </w:pPr>
            <w:r w:rsidRPr="006B36D6">
              <w:rPr>
                <w:bCs/>
                <w:color w:val="000000"/>
                <w:sz w:val="20"/>
                <w:szCs w:val="20"/>
                <w:lang w:val="en-US"/>
              </w:rPr>
              <w:t>Total  amount of VS excreted</w:t>
            </w:r>
          </w:p>
          <w:p w14:paraId="5185B597" w14:textId="77777777" w:rsidR="00FB65EF" w:rsidRPr="006B36D6" w:rsidRDefault="00FB65EF" w:rsidP="009F7970">
            <w:pPr>
              <w:spacing w:line="240" w:lineRule="auto"/>
              <w:jc w:val="left"/>
              <w:rPr>
                <w:bCs/>
                <w:color w:val="000000"/>
                <w:sz w:val="20"/>
                <w:szCs w:val="20"/>
                <w:lang w:val="en-US"/>
              </w:rPr>
            </w:pPr>
          </w:p>
          <w:p w14:paraId="119453D3" w14:textId="77777777" w:rsidR="00FB65EF" w:rsidRPr="006B36D6" w:rsidRDefault="00FB65EF" w:rsidP="009F7970">
            <w:pPr>
              <w:spacing w:line="240" w:lineRule="auto"/>
              <w:jc w:val="left"/>
              <w:rPr>
                <w:b w:val="0"/>
                <w:bCs/>
                <w:color w:val="000000"/>
                <w:sz w:val="20"/>
                <w:szCs w:val="20"/>
                <w:lang w:val="en-US"/>
              </w:rPr>
            </w:pPr>
            <w:r w:rsidRPr="006B36D6">
              <w:rPr>
                <w:bCs/>
                <w:color w:val="000000"/>
                <w:sz w:val="20"/>
                <w:szCs w:val="20"/>
                <w:lang w:val="en-US"/>
              </w:rPr>
              <w:t>kgVS.day</w:t>
            </w:r>
            <w:r w:rsidRPr="006B36D6">
              <w:rPr>
                <w:bCs/>
                <w:color w:val="000000"/>
                <w:sz w:val="20"/>
                <w:szCs w:val="20"/>
                <w:vertAlign w:val="superscript"/>
                <w:lang w:val="en-US"/>
              </w:rPr>
              <w:t>-1</w:t>
            </w:r>
          </w:p>
        </w:tc>
        <w:tc>
          <w:tcPr>
            <w:tcW w:w="1618" w:type="dxa"/>
            <w:shd w:val="clear" w:color="auto" w:fill="A6A6A6" w:themeFill="background1" w:themeFillShade="A6"/>
            <w:hideMark/>
          </w:tcPr>
          <w:p w14:paraId="026083B2" w14:textId="77777777" w:rsidR="00FB65EF" w:rsidRPr="006B36D6" w:rsidRDefault="00FB65EF" w:rsidP="009F7970">
            <w:pPr>
              <w:spacing w:line="240" w:lineRule="auto"/>
              <w:jc w:val="left"/>
              <w:rPr>
                <w:sz w:val="20"/>
                <w:szCs w:val="20"/>
                <w:lang w:val="en-US"/>
              </w:rPr>
            </w:pPr>
            <w:r w:rsidRPr="006B36D6">
              <w:rPr>
                <w:sz w:val="20"/>
                <w:szCs w:val="20"/>
              </w:rPr>
              <w:t>MS</w:t>
            </w:r>
            <w:r w:rsidRPr="006B36D6">
              <w:rPr>
                <w:sz w:val="20"/>
                <w:szCs w:val="20"/>
                <w:vertAlign w:val="subscript"/>
              </w:rPr>
              <w:t>T,S,k</w:t>
            </w:r>
            <w:r w:rsidRPr="006B36D6">
              <w:rPr>
                <w:sz w:val="20"/>
                <w:szCs w:val="20"/>
                <w:lang w:val="en-US"/>
              </w:rPr>
              <w:t xml:space="preserve"> </w:t>
            </w:r>
          </w:p>
          <w:p w14:paraId="4BA9066D" w14:textId="77777777" w:rsidR="00FB65EF" w:rsidRPr="006B36D6" w:rsidRDefault="00FB65EF" w:rsidP="009F7970">
            <w:pPr>
              <w:spacing w:line="240" w:lineRule="auto"/>
              <w:jc w:val="left"/>
              <w:rPr>
                <w:bCs/>
                <w:color w:val="000000"/>
                <w:sz w:val="20"/>
                <w:szCs w:val="20"/>
                <w:lang w:val="en-US"/>
              </w:rPr>
            </w:pPr>
            <w:r w:rsidRPr="006B36D6">
              <w:rPr>
                <w:bCs/>
                <w:color w:val="000000"/>
                <w:sz w:val="20"/>
                <w:szCs w:val="20"/>
                <w:lang w:val="en-US"/>
              </w:rPr>
              <w:t>Share fed into biodigester</w:t>
            </w:r>
          </w:p>
          <w:p w14:paraId="2E68575F" w14:textId="77777777" w:rsidR="00FB65EF" w:rsidRPr="006B36D6" w:rsidRDefault="00FB65EF" w:rsidP="009F7970">
            <w:pPr>
              <w:spacing w:line="240" w:lineRule="auto"/>
              <w:jc w:val="left"/>
              <w:rPr>
                <w:bCs/>
                <w:color w:val="000000"/>
                <w:sz w:val="20"/>
                <w:szCs w:val="20"/>
                <w:lang w:val="en-US"/>
              </w:rPr>
            </w:pPr>
          </w:p>
        </w:tc>
        <w:tc>
          <w:tcPr>
            <w:tcW w:w="1516" w:type="dxa"/>
            <w:shd w:val="clear" w:color="auto" w:fill="A6A6A6" w:themeFill="background1" w:themeFillShade="A6"/>
            <w:noWrap/>
            <w:hideMark/>
          </w:tcPr>
          <w:p w14:paraId="73ECA4D6" w14:textId="77777777" w:rsidR="00FB65EF" w:rsidRPr="006B36D6" w:rsidRDefault="00FB65EF" w:rsidP="009F7970">
            <w:pPr>
              <w:spacing w:line="240" w:lineRule="auto"/>
              <w:jc w:val="left"/>
              <w:rPr>
                <w:bCs/>
                <w:color w:val="000000"/>
                <w:sz w:val="20"/>
                <w:szCs w:val="20"/>
                <w:lang w:val="en-US"/>
              </w:rPr>
            </w:pPr>
            <w:r w:rsidRPr="006B36D6">
              <w:rPr>
                <w:bCs/>
                <w:color w:val="000000"/>
                <w:sz w:val="20"/>
                <w:szCs w:val="20"/>
                <w:lang w:val="en-US"/>
              </w:rPr>
              <w:t>Total VS entering the biodigester</w:t>
            </w:r>
          </w:p>
          <w:p w14:paraId="587C90F7" w14:textId="77777777" w:rsidR="00FB65EF" w:rsidRPr="006B36D6" w:rsidRDefault="00FB65EF" w:rsidP="009F7970">
            <w:pPr>
              <w:spacing w:line="240" w:lineRule="auto"/>
              <w:jc w:val="left"/>
              <w:rPr>
                <w:b w:val="0"/>
                <w:bCs/>
                <w:color w:val="000000"/>
                <w:sz w:val="20"/>
                <w:szCs w:val="20"/>
                <w:vertAlign w:val="superscript"/>
                <w:lang w:val="en-US"/>
              </w:rPr>
            </w:pPr>
            <w:r w:rsidRPr="006B36D6">
              <w:rPr>
                <w:bCs/>
                <w:color w:val="000000"/>
                <w:sz w:val="20"/>
                <w:szCs w:val="20"/>
                <w:lang w:val="en-US"/>
              </w:rPr>
              <w:t>kgVS.day</w:t>
            </w:r>
            <w:r w:rsidRPr="006B36D6">
              <w:rPr>
                <w:bCs/>
                <w:color w:val="000000"/>
                <w:sz w:val="20"/>
                <w:szCs w:val="20"/>
                <w:vertAlign w:val="superscript"/>
                <w:lang w:val="en-US"/>
              </w:rPr>
              <w:t>-1</w:t>
            </w:r>
          </w:p>
        </w:tc>
      </w:tr>
      <w:tr w:rsidR="00FB65EF" w:rsidRPr="006B36D6" w14:paraId="6509A726" w14:textId="77777777" w:rsidTr="00DC78AC">
        <w:trPr>
          <w:trHeight w:val="380"/>
        </w:trPr>
        <w:tc>
          <w:tcPr>
            <w:tcW w:w="1357" w:type="dxa"/>
            <w:noWrap/>
          </w:tcPr>
          <w:p w14:paraId="42C3905E" w14:textId="77777777" w:rsidR="00FB65EF" w:rsidRPr="006B36D6" w:rsidRDefault="00FB65EF" w:rsidP="009F7970">
            <w:pPr>
              <w:spacing w:line="240" w:lineRule="auto"/>
              <w:jc w:val="left"/>
              <w:rPr>
                <w:b/>
                <w:bCs/>
                <w:color w:val="000000"/>
                <w:sz w:val="20"/>
                <w:szCs w:val="20"/>
                <w:lang w:val="en-US"/>
              </w:rPr>
            </w:pPr>
          </w:p>
        </w:tc>
        <w:tc>
          <w:tcPr>
            <w:tcW w:w="1618" w:type="dxa"/>
            <w:noWrap/>
          </w:tcPr>
          <w:p w14:paraId="63863A71" w14:textId="77777777" w:rsidR="00FB65EF" w:rsidRPr="006B36D6" w:rsidRDefault="00FB65EF" w:rsidP="009F7970">
            <w:pPr>
              <w:spacing w:line="240" w:lineRule="auto"/>
              <w:jc w:val="center"/>
              <w:rPr>
                <w:b/>
                <w:bCs/>
                <w:color w:val="000000"/>
                <w:sz w:val="20"/>
                <w:szCs w:val="20"/>
                <w:lang w:val="en-US"/>
              </w:rPr>
            </w:pPr>
            <w:r w:rsidRPr="006B36D6">
              <w:rPr>
                <w:b/>
                <w:bCs/>
                <w:color w:val="000000"/>
                <w:sz w:val="20"/>
                <w:szCs w:val="20"/>
                <w:lang w:val="en-US"/>
              </w:rPr>
              <w:t>A</w:t>
            </w:r>
          </w:p>
        </w:tc>
        <w:tc>
          <w:tcPr>
            <w:tcW w:w="1618" w:type="dxa"/>
            <w:noWrap/>
          </w:tcPr>
          <w:p w14:paraId="2F7CE827" w14:textId="77777777" w:rsidR="00FB65EF" w:rsidRPr="006B36D6" w:rsidRDefault="00FB65EF" w:rsidP="009F7970">
            <w:pPr>
              <w:spacing w:line="240" w:lineRule="auto"/>
              <w:jc w:val="center"/>
              <w:rPr>
                <w:b/>
                <w:bCs/>
                <w:color w:val="000000"/>
                <w:sz w:val="20"/>
                <w:szCs w:val="20"/>
                <w:lang w:val="en-US"/>
              </w:rPr>
            </w:pPr>
            <w:r w:rsidRPr="006B36D6">
              <w:rPr>
                <w:b/>
                <w:bCs/>
                <w:color w:val="000000"/>
                <w:sz w:val="20"/>
                <w:szCs w:val="20"/>
                <w:lang w:val="en-US"/>
              </w:rPr>
              <w:t>B</w:t>
            </w:r>
          </w:p>
        </w:tc>
        <w:tc>
          <w:tcPr>
            <w:tcW w:w="1618" w:type="dxa"/>
            <w:noWrap/>
          </w:tcPr>
          <w:p w14:paraId="65E2F79B" w14:textId="77777777" w:rsidR="00FB65EF" w:rsidRPr="006B36D6" w:rsidRDefault="00FB65EF" w:rsidP="009F7970">
            <w:pPr>
              <w:spacing w:line="240" w:lineRule="auto"/>
              <w:jc w:val="center"/>
              <w:rPr>
                <w:b/>
                <w:bCs/>
                <w:color w:val="000000"/>
                <w:sz w:val="20"/>
                <w:szCs w:val="20"/>
                <w:lang w:val="en-US"/>
              </w:rPr>
            </w:pPr>
            <w:r w:rsidRPr="006B36D6">
              <w:rPr>
                <w:b/>
                <w:bCs/>
                <w:color w:val="000000"/>
                <w:sz w:val="20"/>
                <w:szCs w:val="20"/>
                <w:lang w:val="en-US"/>
              </w:rPr>
              <w:t>AxB =C</w:t>
            </w:r>
          </w:p>
        </w:tc>
        <w:tc>
          <w:tcPr>
            <w:tcW w:w="1618" w:type="dxa"/>
          </w:tcPr>
          <w:p w14:paraId="4F41F489" w14:textId="77777777" w:rsidR="00FB65EF" w:rsidRPr="006B36D6" w:rsidRDefault="00FB65EF" w:rsidP="009F7970">
            <w:pPr>
              <w:spacing w:line="240" w:lineRule="auto"/>
              <w:jc w:val="center"/>
              <w:rPr>
                <w:b/>
                <w:bCs/>
                <w:color w:val="000000"/>
                <w:sz w:val="20"/>
                <w:szCs w:val="20"/>
                <w:lang w:val="en-US"/>
              </w:rPr>
            </w:pPr>
            <w:r w:rsidRPr="006B36D6">
              <w:rPr>
                <w:b/>
                <w:bCs/>
                <w:color w:val="000000"/>
                <w:sz w:val="20"/>
                <w:szCs w:val="20"/>
                <w:lang w:val="en-US"/>
              </w:rPr>
              <w:t>D</w:t>
            </w:r>
          </w:p>
        </w:tc>
        <w:tc>
          <w:tcPr>
            <w:tcW w:w="1516" w:type="dxa"/>
            <w:noWrap/>
          </w:tcPr>
          <w:p w14:paraId="304F15F2" w14:textId="77777777" w:rsidR="00FB65EF" w:rsidRPr="006B36D6" w:rsidRDefault="00FB65EF" w:rsidP="009F7970">
            <w:pPr>
              <w:spacing w:line="240" w:lineRule="auto"/>
              <w:jc w:val="center"/>
              <w:rPr>
                <w:b/>
                <w:bCs/>
                <w:color w:val="000000"/>
                <w:sz w:val="20"/>
                <w:szCs w:val="20"/>
                <w:lang w:val="en-US"/>
              </w:rPr>
            </w:pPr>
            <w:r w:rsidRPr="006B36D6">
              <w:rPr>
                <w:b/>
                <w:bCs/>
                <w:color w:val="000000"/>
                <w:sz w:val="20"/>
                <w:szCs w:val="20"/>
                <w:lang w:val="en-US"/>
              </w:rPr>
              <w:t>CxD</w:t>
            </w:r>
          </w:p>
        </w:tc>
      </w:tr>
      <w:tr w:rsidR="00FB65EF" w:rsidRPr="006B36D6" w14:paraId="12D09B77" w14:textId="77777777" w:rsidTr="00DC78AC">
        <w:trPr>
          <w:trHeight w:val="315"/>
        </w:trPr>
        <w:tc>
          <w:tcPr>
            <w:tcW w:w="1357" w:type="dxa"/>
            <w:noWrap/>
            <w:hideMark/>
          </w:tcPr>
          <w:p w14:paraId="3E5E4C86" w14:textId="77777777" w:rsidR="00FB65EF" w:rsidRPr="006B36D6" w:rsidRDefault="00FB65EF" w:rsidP="009F7970">
            <w:pPr>
              <w:spacing w:line="240" w:lineRule="auto"/>
              <w:jc w:val="left"/>
              <w:rPr>
                <w:color w:val="000000"/>
                <w:sz w:val="20"/>
                <w:szCs w:val="20"/>
                <w:lang w:val="en-US"/>
              </w:rPr>
            </w:pPr>
            <w:r w:rsidRPr="006B36D6">
              <w:rPr>
                <w:color w:val="000000"/>
                <w:sz w:val="20"/>
                <w:szCs w:val="20"/>
                <w:lang w:val="en-US"/>
              </w:rPr>
              <w:t>Dairy Cow</w:t>
            </w:r>
          </w:p>
        </w:tc>
        <w:tc>
          <w:tcPr>
            <w:tcW w:w="1618" w:type="dxa"/>
            <w:noWrap/>
            <w:vAlign w:val="bottom"/>
          </w:tcPr>
          <w:p w14:paraId="42AA83DA" w14:textId="77777777" w:rsidR="00FB65EF" w:rsidRPr="006B36D6" w:rsidRDefault="00FB65EF" w:rsidP="009F7970">
            <w:pPr>
              <w:spacing w:line="240" w:lineRule="auto"/>
              <w:jc w:val="right"/>
              <w:rPr>
                <w:color w:val="000000"/>
                <w:sz w:val="20"/>
                <w:szCs w:val="20"/>
                <w:lang w:val="en-US"/>
              </w:rPr>
            </w:pPr>
            <w:r w:rsidRPr="006B36D6">
              <w:rPr>
                <w:color w:val="000000"/>
                <w:sz w:val="20"/>
                <w:szCs w:val="20"/>
                <w:lang w:val="en-US"/>
              </w:rPr>
              <w:t>2.80</w:t>
            </w:r>
          </w:p>
        </w:tc>
        <w:tc>
          <w:tcPr>
            <w:tcW w:w="1618" w:type="dxa"/>
            <w:noWrap/>
            <w:vAlign w:val="bottom"/>
          </w:tcPr>
          <w:p w14:paraId="22910D80" w14:textId="77777777" w:rsidR="00FB65EF" w:rsidRPr="00524C8A" w:rsidRDefault="00ED3DDE" w:rsidP="00614F01">
            <w:pPr>
              <w:spacing w:line="240" w:lineRule="auto"/>
              <w:jc w:val="right"/>
              <w:rPr>
                <w:color w:val="000000"/>
                <w:sz w:val="20"/>
                <w:szCs w:val="20"/>
                <w:lang w:val="en-US"/>
              </w:rPr>
            </w:pPr>
            <w:r w:rsidRPr="00524C8A">
              <w:rPr>
                <w:color w:val="000000"/>
                <w:sz w:val="20"/>
                <w:szCs w:val="20"/>
              </w:rPr>
              <w:t>4.</w:t>
            </w:r>
            <w:r w:rsidR="00614F01">
              <w:rPr>
                <w:color w:val="000000"/>
                <w:sz w:val="20"/>
                <w:szCs w:val="20"/>
              </w:rPr>
              <w:t>59</w:t>
            </w:r>
          </w:p>
        </w:tc>
        <w:tc>
          <w:tcPr>
            <w:tcW w:w="1618" w:type="dxa"/>
            <w:noWrap/>
            <w:vAlign w:val="bottom"/>
          </w:tcPr>
          <w:p w14:paraId="31BFB008" w14:textId="5C37603E" w:rsidR="00FB65EF" w:rsidRPr="00524C8A" w:rsidRDefault="00C150AF" w:rsidP="00C150AF">
            <w:pPr>
              <w:jc w:val="right"/>
              <w:rPr>
                <w:color w:val="000000"/>
                <w:sz w:val="20"/>
                <w:szCs w:val="20"/>
              </w:rPr>
            </w:pPr>
            <w:r>
              <w:rPr>
                <w:color w:val="000000"/>
                <w:sz w:val="20"/>
                <w:szCs w:val="20"/>
              </w:rPr>
              <w:t>12.852</w:t>
            </w:r>
          </w:p>
        </w:tc>
        <w:tc>
          <w:tcPr>
            <w:tcW w:w="1618" w:type="dxa"/>
            <w:noWrap/>
            <w:vAlign w:val="bottom"/>
          </w:tcPr>
          <w:p w14:paraId="21D0F627" w14:textId="77777777" w:rsidR="00FB65EF" w:rsidRPr="00524C8A" w:rsidRDefault="00614F01" w:rsidP="009F7970">
            <w:pPr>
              <w:spacing w:line="240" w:lineRule="auto"/>
              <w:jc w:val="right"/>
              <w:rPr>
                <w:color w:val="000000"/>
                <w:sz w:val="20"/>
                <w:szCs w:val="20"/>
                <w:lang w:val="en-US"/>
              </w:rPr>
            </w:pPr>
            <w:r>
              <w:rPr>
                <w:color w:val="000000"/>
                <w:sz w:val="20"/>
                <w:szCs w:val="20"/>
              </w:rPr>
              <w:t>81.00</w:t>
            </w:r>
            <w:r w:rsidR="003B5666" w:rsidRPr="00524C8A">
              <w:rPr>
                <w:color w:val="000000"/>
                <w:sz w:val="20"/>
                <w:szCs w:val="20"/>
              </w:rPr>
              <w:t>%</w:t>
            </w:r>
          </w:p>
        </w:tc>
        <w:tc>
          <w:tcPr>
            <w:tcW w:w="1516" w:type="dxa"/>
            <w:noWrap/>
            <w:vAlign w:val="bottom"/>
          </w:tcPr>
          <w:p w14:paraId="68800870" w14:textId="77777777" w:rsidR="00FB65EF" w:rsidRPr="00524C8A" w:rsidRDefault="00614F01" w:rsidP="00BD3B23">
            <w:pPr>
              <w:spacing w:line="240" w:lineRule="auto"/>
              <w:jc w:val="right"/>
              <w:rPr>
                <w:color w:val="000000"/>
                <w:sz w:val="20"/>
                <w:szCs w:val="20"/>
                <w:lang w:val="en-US"/>
              </w:rPr>
            </w:pPr>
            <w:r>
              <w:rPr>
                <w:color w:val="000000"/>
                <w:sz w:val="20"/>
                <w:szCs w:val="20"/>
                <w:lang w:val="en-US"/>
              </w:rPr>
              <w:t>10.41</w:t>
            </w:r>
          </w:p>
        </w:tc>
      </w:tr>
      <w:tr w:rsidR="00FB65EF" w:rsidRPr="006B36D6" w14:paraId="0B1D3611" w14:textId="77777777" w:rsidTr="00DC78AC">
        <w:trPr>
          <w:trHeight w:val="300"/>
        </w:trPr>
        <w:tc>
          <w:tcPr>
            <w:tcW w:w="7829" w:type="dxa"/>
            <w:gridSpan w:val="5"/>
            <w:noWrap/>
            <w:hideMark/>
          </w:tcPr>
          <w:p w14:paraId="67E8D17C" w14:textId="77777777" w:rsidR="00FB65EF" w:rsidRPr="006B36D6" w:rsidRDefault="00FB65EF" w:rsidP="009F7970">
            <w:pPr>
              <w:spacing w:line="240" w:lineRule="auto"/>
              <w:jc w:val="right"/>
              <w:rPr>
                <w:b/>
                <w:bCs/>
                <w:color w:val="000000"/>
                <w:sz w:val="20"/>
                <w:szCs w:val="20"/>
                <w:lang w:val="en-US"/>
              </w:rPr>
            </w:pPr>
            <w:r w:rsidRPr="006B36D6">
              <w:rPr>
                <w:b/>
                <w:bCs/>
                <w:color w:val="000000"/>
                <w:sz w:val="20"/>
                <w:szCs w:val="20"/>
                <w:lang w:val="en-US"/>
              </w:rPr>
              <w:t>Sum</w:t>
            </w:r>
          </w:p>
        </w:tc>
        <w:tc>
          <w:tcPr>
            <w:tcW w:w="1516" w:type="dxa"/>
            <w:noWrap/>
            <w:hideMark/>
          </w:tcPr>
          <w:p w14:paraId="69B97728" w14:textId="77777777" w:rsidR="00FB65EF" w:rsidRPr="003B5666" w:rsidRDefault="00614F01" w:rsidP="00BD3B23">
            <w:pPr>
              <w:spacing w:line="240" w:lineRule="auto"/>
              <w:jc w:val="right"/>
              <w:rPr>
                <w:b/>
                <w:bCs/>
                <w:color w:val="000000"/>
                <w:sz w:val="20"/>
                <w:szCs w:val="20"/>
                <w:lang w:val="en-US"/>
              </w:rPr>
            </w:pPr>
            <w:r>
              <w:rPr>
                <w:b/>
                <w:bCs/>
                <w:color w:val="000000"/>
                <w:sz w:val="20"/>
                <w:szCs w:val="20"/>
                <w:lang w:val="en-US"/>
              </w:rPr>
              <w:t>10.41</w:t>
            </w:r>
          </w:p>
        </w:tc>
      </w:tr>
    </w:tbl>
    <w:p w14:paraId="7AAFD94D" w14:textId="77777777" w:rsidR="00FB65EF" w:rsidRPr="006B36D6" w:rsidRDefault="00FB65EF" w:rsidP="00FB65EF">
      <w:pPr>
        <w:rPr>
          <w:b/>
          <w:lang w:val="en-US"/>
        </w:rPr>
      </w:pPr>
    </w:p>
    <w:p w14:paraId="473068D7" w14:textId="77777777" w:rsidR="00FB65EF" w:rsidRPr="006B36D6" w:rsidRDefault="00FB65EF" w:rsidP="00FB65EF">
      <w:pPr>
        <w:spacing w:line="240" w:lineRule="auto"/>
        <w:jc w:val="left"/>
        <w:rPr>
          <w:b/>
          <w:u w:val="single"/>
          <w:lang w:val="en-US"/>
        </w:rPr>
      </w:pPr>
    </w:p>
    <w:p w14:paraId="2732E257" w14:textId="77777777" w:rsidR="00FB65EF" w:rsidRPr="006B36D6" w:rsidRDefault="00FB65EF" w:rsidP="00D46CD4">
      <w:pPr>
        <w:pStyle w:val="ListParagraph"/>
        <w:numPr>
          <w:ilvl w:val="0"/>
          <w:numId w:val="8"/>
        </w:numPr>
        <w:rPr>
          <w:b/>
          <w:u w:val="single"/>
          <w:lang w:val="en-US"/>
        </w:rPr>
      </w:pPr>
      <w:r w:rsidRPr="006B36D6">
        <w:rPr>
          <w:b/>
          <w:u w:val="single"/>
          <w:lang w:val="en-US"/>
        </w:rPr>
        <w:t>Assessment of remaining VS content of bio-slurry</w:t>
      </w:r>
    </w:p>
    <w:p w14:paraId="6621DC19" w14:textId="77777777" w:rsidR="00FB65EF" w:rsidRPr="006B36D6" w:rsidRDefault="00FB65EF" w:rsidP="00FB65EF">
      <w:pPr>
        <w:pStyle w:val="ListParagraph"/>
        <w:ind w:left="360"/>
        <w:rPr>
          <w:b/>
          <w:lang w:val="en-US"/>
        </w:rPr>
      </w:pPr>
    </w:p>
    <w:p w14:paraId="3C05A9A3" w14:textId="77777777" w:rsidR="00FB65EF" w:rsidRPr="006B36D6" w:rsidRDefault="00FB65EF" w:rsidP="00FB65EF">
      <w:pPr>
        <w:rPr>
          <w:lang w:val="en-US"/>
        </w:rPr>
      </w:pPr>
      <w:r w:rsidRPr="006B36D6">
        <w:rPr>
          <w:lang w:val="en-US"/>
        </w:rPr>
        <w:t xml:space="preserve">During anaerobic digestion VS is converted into biogas. The efficiency of that process determines how much VS remains in bio-slurry. The efficiency depends on many factors and is difficult to estimate, such as retention time, dilution ratio, temperature C/N ratio etc. </w:t>
      </w:r>
    </w:p>
    <w:p w14:paraId="4049A409" w14:textId="77777777" w:rsidR="00FB65EF" w:rsidRPr="006B36D6" w:rsidRDefault="00FB65EF" w:rsidP="00FB65EF">
      <w:pPr>
        <w:rPr>
          <w:lang w:val="en-US"/>
        </w:rPr>
      </w:pPr>
    </w:p>
    <w:p w14:paraId="6426D498" w14:textId="77777777" w:rsidR="00FB65EF" w:rsidRPr="006B36D6" w:rsidRDefault="00FB65EF" w:rsidP="00FB65EF">
      <w:pPr>
        <w:rPr>
          <w:lang w:val="en-US"/>
        </w:rPr>
      </w:pPr>
      <w:r w:rsidRPr="006B36D6">
        <w:rPr>
          <w:lang w:val="en-US"/>
        </w:rPr>
        <w:t>According to the Biogas Handbook (2008) of Big East, the digestion efficiency of agricultural biogas plants is typically in the range 50-60%</w:t>
      </w:r>
      <w:r w:rsidRPr="006B36D6">
        <w:rPr>
          <w:rStyle w:val="FootnoteReference"/>
          <w:lang w:val="en-US"/>
        </w:rPr>
        <w:footnoteReference w:id="59"/>
      </w:r>
      <w:r w:rsidRPr="006B36D6">
        <w:rPr>
          <w:lang w:val="en-US"/>
        </w:rPr>
        <w:t xml:space="preserve">. This means that bio-slurry contains 40-50% of the initial organic dry matter, primarily as fibers. </w:t>
      </w:r>
    </w:p>
    <w:p w14:paraId="40B6B791" w14:textId="77777777" w:rsidR="00FB65EF" w:rsidRPr="006B36D6" w:rsidRDefault="00FB65EF" w:rsidP="00FB65EF">
      <w:pPr>
        <w:rPr>
          <w:lang w:val="en-US"/>
        </w:rPr>
      </w:pPr>
    </w:p>
    <w:p w14:paraId="3CAD022E" w14:textId="77777777" w:rsidR="00FB65EF" w:rsidRPr="006B36D6" w:rsidRDefault="00FB65EF" w:rsidP="00FB65EF">
      <w:pPr>
        <w:rPr>
          <w:lang w:val="en-US"/>
        </w:rPr>
      </w:pPr>
      <w:r w:rsidRPr="006B36D6">
        <w:rPr>
          <w:lang w:val="en-US"/>
        </w:rPr>
        <w:t xml:space="preserve">In other words, it can be assumed that around 55% of the initial concentration of VS is converted into biogas and that around 45% remains in bio-slurry. This means that the </w:t>
      </w:r>
      <w:r w:rsidRPr="006B36D6">
        <w:rPr>
          <w:sz w:val="20"/>
          <w:szCs w:val="20"/>
        </w:rPr>
        <w:t>MS</w:t>
      </w:r>
      <w:r w:rsidRPr="006B36D6">
        <w:rPr>
          <w:sz w:val="20"/>
          <w:szCs w:val="20"/>
          <w:vertAlign w:val="subscript"/>
        </w:rPr>
        <w:t>T,S,k</w:t>
      </w:r>
      <w:r w:rsidRPr="006B36D6">
        <w:rPr>
          <w:vertAlign w:val="subscript"/>
          <w:lang w:val="en-US"/>
        </w:rPr>
        <w:t xml:space="preserve"> </w:t>
      </w:r>
      <w:r w:rsidRPr="006B36D6">
        <w:rPr>
          <w:lang w:val="en-US"/>
        </w:rPr>
        <w:t xml:space="preserve">is 55% and the </w:t>
      </w:r>
      <w:r w:rsidRPr="006B36D6">
        <w:rPr>
          <w:sz w:val="20"/>
          <w:szCs w:val="20"/>
        </w:rPr>
        <w:t>MS</w:t>
      </w:r>
      <w:r w:rsidRPr="006B36D6">
        <w:rPr>
          <w:sz w:val="20"/>
          <w:szCs w:val="20"/>
          <w:vertAlign w:val="subscript"/>
        </w:rPr>
        <w:t>P,S,K</w:t>
      </w:r>
      <w:r w:rsidRPr="006B36D6">
        <w:rPr>
          <w:lang w:val="en-US"/>
        </w:rPr>
        <w:t xml:space="preserve"> is 45% of total VS entering the biogas plant.</w:t>
      </w:r>
    </w:p>
    <w:p w14:paraId="543963A5" w14:textId="77777777" w:rsidR="00FB65EF" w:rsidRPr="006B36D6" w:rsidRDefault="00FB65EF" w:rsidP="00FB65EF">
      <w:pPr>
        <w:rPr>
          <w:lang w:val="en-US"/>
        </w:rPr>
      </w:pPr>
    </w:p>
    <w:p w14:paraId="38B08EFA" w14:textId="77777777" w:rsidR="00FB65EF" w:rsidRPr="006B36D6" w:rsidRDefault="00FB65EF" w:rsidP="00FB65EF">
      <w:pPr>
        <w:rPr>
          <w:lang w:val="en-US"/>
        </w:rPr>
      </w:pPr>
      <w:r w:rsidRPr="006B36D6">
        <w:rPr>
          <w:lang w:val="en-US"/>
        </w:rPr>
        <w:t>The remaining VS however has a different composition than VS in manure, it is more fibrous and therefore it will more slowly degrade under continued anaerobic conditions. Some compounds, could even be recalcitrant to further anaerobic biodegradation. The next table shows the calculated amount of VS that leaves the average biodigester per day:</w:t>
      </w:r>
    </w:p>
    <w:p w14:paraId="6869E515" w14:textId="77777777" w:rsidR="00FB65EF" w:rsidRPr="006B36D6" w:rsidRDefault="00FB65EF" w:rsidP="00FB65EF">
      <w:pPr>
        <w:rPr>
          <w:lang w:val="en-US"/>
        </w:rPr>
      </w:pPr>
    </w:p>
    <w:p w14:paraId="418655C8" w14:textId="30C67CBF" w:rsidR="00FB65EF" w:rsidRPr="006B36D6" w:rsidRDefault="00FB65EF" w:rsidP="00FB65EF">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32</w:t>
      </w:r>
      <w:r w:rsidR="0014520D" w:rsidRPr="006B36D6">
        <w:fldChar w:fldCharType="end"/>
      </w:r>
      <w:r w:rsidRPr="006B36D6">
        <w:t>: Average amount of VS in digester effluent</w:t>
      </w:r>
      <w:r w:rsidR="00915F5E" w:rsidRPr="006B36D6">
        <w:rPr>
          <w:rStyle w:val="FootnoteReference"/>
        </w:rPr>
        <w:footnoteReference w:id="60"/>
      </w:r>
    </w:p>
    <w:tbl>
      <w:tblPr>
        <w:tblStyle w:val="TableGrid"/>
        <w:tblW w:w="5000" w:type="pct"/>
        <w:tblLook w:val="04A0" w:firstRow="1" w:lastRow="0" w:firstColumn="1" w:lastColumn="0" w:noHBand="0" w:noVBand="1"/>
      </w:tblPr>
      <w:tblGrid>
        <w:gridCol w:w="2332"/>
        <w:gridCol w:w="2332"/>
        <w:gridCol w:w="2333"/>
        <w:gridCol w:w="2333"/>
      </w:tblGrid>
      <w:tr w:rsidR="00FB65EF" w:rsidRPr="006B36D6" w14:paraId="48C7DB65" w14:textId="77777777" w:rsidTr="007C2265">
        <w:trPr>
          <w:cnfStyle w:val="100000000000" w:firstRow="1" w:lastRow="0" w:firstColumn="0" w:lastColumn="0" w:oddVBand="0" w:evenVBand="0" w:oddHBand="0" w:evenHBand="0" w:firstRowFirstColumn="0" w:firstRowLastColumn="0" w:lastRowFirstColumn="0" w:lastRowLastColumn="0"/>
        </w:trPr>
        <w:tc>
          <w:tcPr>
            <w:tcW w:w="1250" w:type="pct"/>
            <w:shd w:val="clear" w:color="auto" w:fill="A6A6A6" w:themeFill="background1" w:themeFillShade="A6"/>
          </w:tcPr>
          <w:p w14:paraId="5995BCDC" w14:textId="77777777" w:rsidR="00FB65EF" w:rsidRPr="006B36D6" w:rsidRDefault="00FB65EF" w:rsidP="009F7970">
            <w:pPr>
              <w:spacing w:line="240" w:lineRule="auto"/>
              <w:jc w:val="left"/>
              <w:rPr>
                <w:b w:val="0"/>
                <w:bCs/>
                <w:color w:val="000000"/>
                <w:sz w:val="20"/>
                <w:szCs w:val="22"/>
                <w:lang w:val="en-US"/>
              </w:rPr>
            </w:pPr>
            <w:r w:rsidRPr="006B36D6">
              <w:rPr>
                <w:bCs/>
                <w:color w:val="000000"/>
                <w:sz w:val="20"/>
                <w:szCs w:val="22"/>
                <w:lang w:val="en-US"/>
              </w:rPr>
              <w:t>(A) Total VS entering the biodigester</w:t>
            </w:r>
          </w:p>
          <w:p w14:paraId="607B30A4" w14:textId="77777777" w:rsidR="00FB65EF" w:rsidRPr="006B36D6" w:rsidRDefault="00FB65EF" w:rsidP="009F7970">
            <w:pPr>
              <w:rPr>
                <w:sz w:val="20"/>
                <w:lang w:val="en-US"/>
              </w:rPr>
            </w:pPr>
            <w:r w:rsidRPr="006B36D6">
              <w:rPr>
                <w:color w:val="000000"/>
                <w:sz w:val="20"/>
                <w:szCs w:val="22"/>
                <w:lang w:val="en-US"/>
              </w:rPr>
              <w:t>kgVS.day</w:t>
            </w:r>
            <w:r w:rsidRPr="006B36D6">
              <w:rPr>
                <w:color w:val="000000"/>
                <w:sz w:val="20"/>
                <w:szCs w:val="22"/>
                <w:vertAlign w:val="superscript"/>
                <w:lang w:val="en-US"/>
              </w:rPr>
              <w:t>-1</w:t>
            </w:r>
          </w:p>
        </w:tc>
        <w:tc>
          <w:tcPr>
            <w:tcW w:w="1250" w:type="pct"/>
            <w:shd w:val="clear" w:color="auto" w:fill="A6A6A6" w:themeFill="background1" w:themeFillShade="A6"/>
          </w:tcPr>
          <w:p w14:paraId="7105F2EB" w14:textId="77777777" w:rsidR="00FB65EF" w:rsidRPr="006B36D6" w:rsidRDefault="00FB65EF" w:rsidP="009F7970">
            <w:pPr>
              <w:rPr>
                <w:sz w:val="20"/>
                <w:lang w:val="en-US"/>
              </w:rPr>
            </w:pPr>
            <w:r w:rsidRPr="006B36D6">
              <w:rPr>
                <w:sz w:val="20"/>
                <w:lang w:val="en-US"/>
              </w:rPr>
              <w:t>Digester efficiency</w:t>
            </w:r>
          </w:p>
        </w:tc>
        <w:tc>
          <w:tcPr>
            <w:tcW w:w="1250" w:type="pct"/>
            <w:shd w:val="clear" w:color="auto" w:fill="A6A6A6" w:themeFill="background1" w:themeFillShade="A6"/>
          </w:tcPr>
          <w:p w14:paraId="0C451E6E" w14:textId="77777777" w:rsidR="00FB65EF" w:rsidRPr="006B36D6" w:rsidRDefault="00FB65EF" w:rsidP="009F7970">
            <w:pPr>
              <w:spacing w:line="240" w:lineRule="auto"/>
              <w:jc w:val="left"/>
              <w:rPr>
                <w:b w:val="0"/>
                <w:bCs/>
                <w:color w:val="000000"/>
                <w:sz w:val="20"/>
                <w:szCs w:val="22"/>
                <w:lang w:val="en-US"/>
              </w:rPr>
            </w:pPr>
            <w:r w:rsidRPr="006B36D6">
              <w:rPr>
                <w:bCs/>
                <w:color w:val="000000"/>
                <w:sz w:val="20"/>
                <w:szCs w:val="22"/>
                <w:lang w:val="en-US"/>
              </w:rPr>
              <w:t>(B) Total VS destroyed in the biodigester</w:t>
            </w:r>
          </w:p>
          <w:p w14:paraId="52AD1B94" w14:textId="77777777" w:rsidR="00FB65EF" w:rsidRPr="006B36D6" w:rsidRDefault="00FB65EF" w:rsidP="009F7970">
            <w:pPr>
              <w:rPr>
                <w:sz w:val="20"/>
                <w:lang w:val="en-US"/>
              </w:rPr>
            </w:pPr>
            <w:r w:rsidRPr="006B36D6">
              <w:rPr>
                <w:color w:val="000000"/>
                <w:sz w:val="20"/>
                <w:szCs w:val="22"/>
                <w:lang w:val="en-US"/>
              </w:rPr>
              <w:t>kgVS.day</w:t>
            </w:r>
            <w:r w:rsidRPr="006B36D6">
              <w:rPr>
                <w:color w:val="000000"/>
                <w:sz w:val="20"/>
                <w:szCs w:val="22"/>
                <w:vertAlign w:val="superscript"/>
                <w:lang w:val="en-US"/>
              </w:rPr>
              <w:t>-1</w:t>
            </w:r>
          </w:p>
        </w:tc>
        <w:tc>
          <w:tcPr>
            <w:tcW w:w="1250" w:type="pct"/>
            <w:shd w:val="clear" w:color="auto" w:fill="A6A6A6" w:themeFill="background1" w:themeFillShade="A6"/>
          </w:tcPr>
          <w:p w14:paraId="5607F0C1" w14:textId="77777777" w:rsidR="00FB65EF" w:rsidRPr="006B36D6" w:rsidRDefault="00FB65EF" w:rsidP="009F7970">
            <w:pPr>
              <w:spacing w:line="240" w:lineRule="auto"/>
              <w:jc w:val="left"/>
              <w:rPr>
                <w:bCs/>
                <w:color w:val="000000"/>
                <w:sz w:val="20"/>
                <w:szCs w:val="22"/>
                <w:lang w:val="en-US"/>
              </w:rPr>
            </w:pPr>
            <w:r w:rsidRPr="006B36D6">
              <w:rPr>
                <w:bCs/>
                <w:color w:val="000000"/>
                <w:sz w:val="20"/>
                <w:szCs w:val="22"/>
                <w:lang w:val="en-US"/>
              </w:rPr>
              <w:t xml:space="preserve">A-B </w:t>
            </w:r>
          </w:p>
          <w:p w14:paraId="09ABFCD9" w14:textId="77777777" w:rsidR="00FB65EF" w:rsidRPr="006B36D6" w:rsidRDefault="00FB65EF" w:rsidP="009F7970">
            <w:pPr>
              <w:spacing w:line="240" w:lineRule="auto"/>
              <w:jc w:val="left"/>
              <w:rPr>
                <w:bCs/>
                <w:color w:val="000000"/>
                <w:sz w:val="20"/>
                <w:szCs w:val="22"/>
                <w:lang w:val="en-US"/>
              </w:rPr>
            </w:pPr>
            <w:r w:rsidRPr="006B36D6">
              <w:rPr>
                <w:bCs/>
                <w:color w:val="000000"/>
                <w:sz w:val="20"/>
                <w:szCs w:val="22"/>
                <w:lang w:val="en-US"/>
              </w:rPr>
              <w:t>Total VS in bio-slurry</w:t>
            </w:r>
          </w:p>
          <w:p w14:paraId="260FD76B" w14:textId="77777777" w:rsidR="00FB65EF" w:rsidRPr="006B36D6" w:rsidRDefault="00FB65EF" w:rsidP="009F7970">
            <w:pPr>
              <w:spacing w:line="240" w:lineRule="auto"/>
              <w:jc w:val="left"/>
              <w:rPr>
                <w:bCs/>
                <w:color w:val="000000"/>
                <w:sz w:val="20"/>
                <w:szCs w:val="22"/>
                <w:lang w:val="en-US"/>
              </w:rPr>
            </w:pPr>
            <w:r w:rsidRPr="006B36D6">
              <w:rPr>
                <w:color w:val="000000"/>
                <w:sz w:val="20"/>
                <w:szCs w:val="22"/>
                <w:lang w:val="en-US"/>
              </w:rPr>
              <w:t>kgVS.day</w:t>
            </w:r>
            <w:r w:rsidRPr="006B36D6">
              <w:rPr>
                <w:color w:val="000000"/>
                <w:sz w:val="20"/>
                <w:szCs w:val="22"/>
                <w:vertAlign w:val="superscript"/>
                <w:lang w:val="en-US"/>
              </w:rPr>
              <w:t>-1</w:t>
            </w:r>
          </w:p>
        </w:tc>
      </w:tr>
      <w:tr w:rsidR="00FB65EF" w:rsidRPr="006B36D6" w14:paraId="3D93CB59" w14:textId="77777777" w:rsidTr="009F7970">
        <w:tc>
          <w:tcPr>
            <w:tcW w:w="1250" w:type="pct"/>
          </w:tcPr>
          <w:p w14:paraId="36387C05" w14:textId="77777777" w:rsidR="00FB65EF" w:rsidRPr="003B5666" w:rsidRDefault="00614F01" w:rsidP="003B5666">
            <w:pPr>
              <w:rPr>
                <w:sz w:val="20"/>
                <w:lang w:val="en-US"/>
              </w:rPr>
            </w:pPr>
            <w:r>
              <w:rPr>
                <w:sz w:val="20"/>
                <w:lang w:val="en-US"/>
              </w:rPr>
              <w:t>10.41</w:t>
            </w:r>
          </w:p>
        </w:tc>
        <w:tc>
          <w:tcPr>
            <w:tcW w:w="1250" w:type="pct"/>
          </w:tcPr>
          <w:p w14:paraId="2FFAACDA" w14:textId="77777777" w:rsidR="00FB65EF" w:rsidRPr="003B5666" w:rsidRDefault="00FB65EF" w:rsidP="009F7970">
            <w:pPr>
              <w:rPr>
                <w:sz w:val="20"/>
                <w:lang w:val="en-US"/>
              </w:rPr>
            </w:pPr>
            <w:r w:rsidRPr="003B5666">
              <w:rPr>
                <w:sz w:val="20"/>
                <w:lang w:val="en-US"/>
              </w:rPr>
              <w:t>55%</w:t>
            </w:r>
          </w:p>
        </w:tc>
        <w:tc>
          <w:tcPr>
            <w:tcW w:w="1250" w:type="pct"/>
          </w:tcPr>
          <w:p w14:paraId="3EC5E34A" w14:textId="77777777" w:rsidR="00FB65EF" w:rsidRPr="003B5666" w:rsidRDefault="00FB65EF" w:rsidP="009F7970">
            <w:pPr>
              <w:rPr>
                <w:sz w:val="20"/>
                <w:lang w:val="en-US"/>
              </w:rPr>
            </w:pPr>
            <w:r w:rsidRPr="003B5666">
              <w:rPr>
                <w:sz w:val="20"/>
                <w:lang w:val="en-US"/>
              </w:rPr>
              <w:t>45%</w:t>
            </w:r>
          </w:p>
        </w:tc>
        <w:tc>
          <w:tcPr>
            <w:tcW w:w="1250" w:type="pct"/>
          </w:tcPr>
          <w:p w14:paraId="48AD5B49" w14:textId="77777777" w:rsidR="00FB65EF" w:rsidRPr="003B5666" w:rsidDel="00107526" w:rsidRDefault="00614F01" w:rsidP="003B5666">
            <w:pPr>
              <w:rPr>
                <w:sz w:val="20"/>
                <w:lang w:val="en-US"/>
              </w:rPr>
            </w:pPr>
            <w:r>
              <w:rPr>
                <w:sz w:val="20"/>
                <w:lang w:val="en-US"/>
              </w:rPr>
              <w:t>4.68</w:t>
            </w:r>
          </w:p>
        </w:tc>
      </w:tr>
    </w:tbl>
    <w:p w14:paraId="69ECE847" w14:textId="77777777" w:rsidR="00FB65EF" w:rsidRPr="006B36D6" w:rsidRDefault="00FB65EF" w:rsidP="00FB65EF">
      <w:pPr>
        <w:rPr>
          <w:lang w:val="en-US"/>
        </w:rPr>
      </w:pPr>
    </w:p>
    <w:p w14:paraId="4097C88E" w14:textId="77777777" w:rsidR="00FB65EF" w:rsidRPr="006B36D6" w:rsidRDefault="00FB65EF" w:rsidP="00D46CD4">
      <w:pPr>
        <w:pStyle w:val="ListParagraph"/>
        <w:numPr>
          <w:ilvl w:val="0"/>
          <w:numId w:val="8"/>
        </w:numPr>
        <w:rPr>
          <w:b/>
          <w:lang w:val="en-US"/>
        </w:rPr>
      </w:pPr>
      <w:r w:rsidRPr="006B36D6">
        <w:rPr>
          <w:b/>
          <w:lang w:val="en-US"/>
        </w:rPr>
        <w:t>Assessment of the methane potential of bio-slurry</w:t>
      </w:r>
    </w:p>
    <w:p w14:paraId="19F5C47B" w14:textId="77777777" w:rsidR="00FB65EF" w:rsidRPr="006B36D6" w:rsidRDefault="00FB65EF" w:rsidP="00FB65EF">
      <w:pPr>
        <w:rPr>
          <w:lang w:val="en-US"/>
        </w:rPr>
      </w:pPr>
    </w:p>
    <w:p w14:paraId="047F74CF" w14:textId="77777777" w:rsidR="00FB65EF" w:rsidRPr="006B36D6" w:rsidRDefault="00FB65EF" w:rsidP="00FB65EF">
      <w:pPr>
        <w:rPr>
          <w:lang w:val="en-US"/>
        </w:rPr>
      </w:pPr>
      <w:r w:rsidRPr="006B36D6">
        <w:rPr>
          <w:lang w:val="en-US"/>
        </w:rPr>
        <w:t>As the nature of VS has changed during anaerobic conversion, the default methane potential (B</w:t>
      </w:r>
      <w:r w:rsidRPr="006B36D6">
        <w:rPr>
          <w:vertAlign w:val="subscript"/>
          <w:lang w:val="en-US"/>
        </w:rPr>
        <w:t>o</w:t>
      </w:r>
      <w:r w:rsidRPr="006B36D6">
        <w:rPr>
          <w:lang w:val="en-US"/>
        </w:rPr>
        <w:t>) value is no longer applicable to VS in bio-slurry. According to EB66 Annex 32</w:t>
      </w:r>
      <w:r w:rsidRPr="006B36D6">
        <w:rPr>
          <w:rStyle w:val="FootnoteReference"/>
          <w:lang w:val="en-US"/>
        </w:rPr>
        <w:footnoteReference w:id="61"/>
      </w:r>
      <w:r w:rsidRPr="006B36D6">
        <w:rPr>
          <w:lang w:val="en-US"/>
        </w:rPr>
        <w:t xml:space="preserve"> the remaining fraction of the original methane potential is 20% for the liquid bio-slurry of conventional digesters. The effluent from biodigesters in Indonesia is liquid and therefore this fraction was applied. The B</w:t>
      </w:r>
      <w:r w:rsidRPr="006B36D6">
        <w:rPr>
          <w:vertAlign w:val="subscript"/>
          <w:lang w:val="en-US"/>
        </w:rPr>
        <w:t>0</w:t>
      </w:r>
      <w:r w:rsidRPr="006B36D6">
        <w:rPr>
          <w:lang w:val="en-US"/>
        </w:rPr>
        <w:t xml:space="preserve"> of bio-slurry is calculated with the following equation:</w:t>
      </w:r>
    </w:p>
    <w:p w14:paraId="28B0DFAD" w14:textId="77777777" w:rsidR="00FB65EF" w:rsidRPr="006B36D6" w:rsidRDefault="00FB65EF" w:rsidP="00FB65EF">
      <w:pPr>
        <w:rPr>
          <w:lang w:val="en-US"/>
        </w:rPr>
      </w:pPr>
    </w:p>
    <w:p w14:paraId="2481A559" w14:textId="77777777" w:rsidR="00FB65EF" w:rsidRPr="006B36D6" w:rsidRDefault="00FB65EF" w:rsidP="00FB65EF">
      <w:pPr>
        <w:ind w:left="720"/>
        <w:rPr>
          <w:vertAlign w:val="subscript"/>
          <w:lang w:val="de-DE"/>
        </w:rPr>
      </w:pPr>
      <w:r w:rsidRPr="006B36D6">
        <w:rPr>
          <w:lang w:val="de-DE"/>
        </w:rPr>
        <w:t>B</w:t>
      </w:r>
      <w:r w:rsidRPr="006B36D6">
        <w:rPr>
          <w:vertAlign w:val="subscript"/>
          <w:lang w:val="de-DE"/>
        </w:rPr>
        <w:t>o,dig,T</w:t>
      </w:r>
      <w:r w:rsidRPr="006B36D6">
        <w:rPr>
          <w:lang w:val="de-DE"/>
        </w:rPr>
        <w:t xml:space="preserve"> = F</w:t>
      </w:r>
      <w:r w:rsidRPr="006B36D6">
        <w:rPr>
          <w:vertAlign w:val="subscript"/>
          <w:lang w:val="de-DE"/>
        </w:rPr>
        <w:t>ww,CH4,default</w:t>
      </w:r>
      <w:r w:rsidRPr="006B36D6">
        <w:rPr>
          <w:lang w:val="de-DE"/>
        </w:rPr>
        <w:t xml:space="preserve"> × B</w:t>
      </w:r>
      <w:r w:rsidRPr="006B36D6">
        <w:rPr>
          <w:vertAlign w:val="subscript"/>
          <w:lang w:val="de-DE"/>
        </w:rPr>
        <w:t>0,T</w:t>
      </w:r>
    </w:p>
    <w:p w14:paraId="1CB11556" w14:textId="77777777" w:rsidR="00FB65EF" w:rsidRPr="006B36D6" w:rsidRDefault="00FB65EF" w:rsidP="00FB65EF">
      <w:pPr>
        <w:pStyle w:val="Caption"/>
        <w:rPr>
          <w:lang w:val="de-DE"/>
        </w:rPr>
      </w:pPr>
    </w:p>
    <w:p w14:paraId="508C3B17" w14:textId="77777777" w:rsidR="00FB65EF" w:rsidRPr="006B36D6" w:rsidRDefault="00FB65EF" w:rsidP="00FB65EF">
      <w:pPr>
        <w:pStyle w:val="Caption"/>
      </w:pPr>
      <w:r w:rsidRPr="006B36D6">
        <w:t xml:space="preserve">Equation </w:t>
      </w:r>
      <w:r w:rsidR="0014520D" w:rsidRPr="006B36D6">
        <w:fldChar w:fldCharType="begin"/>
      </w:r>
      <w:r w:rsidRPr="006B36D6">
        <w:instrText xml:space="preserve"> SEQ Equation \* ARABIC </w:instrText>
      </w:r>
      <w:r w:rsidR="0014520D" w:rsidRPr="006B36D6">
        <w:fldChar w:fldCharType="separate"/>
      </w:r>
      <w:r w:rsidR="006502E6">
        <w:rPr>
          <w:noProof/>
        </w:rPr>
        <w:t>1</w:t>
      </w:r>
      <w:r w:rsidR="0014520D" w:rsidRPr="006B36D6">
        <w:fldChar w:fldCharType="end"/>
      </w:r>
      <w:r w:rsidRPr="006B36D6">
        <w:t xml:space="preserve">: Calculation of methane potential of </w:t>
      </w:r>
      <w:r w:rsidRPr="006B36D6">
        <w:rPr>
          <w:lang w:val="en-US"/>
        </w:rPr>
        <w:t>bio-slurry</w:t>
      </w:r>
    </w:p>
    <w:p w14:paraId="2EC3B9B3" w14:textId="77777777" w:rsidR="00FB65EF" w:rsidRPr="006B36D6" w:rsidRDefault="00FB65EF" w:rsidP="00FB65EF"/>
    <w:p w14:paraId="25B7C16D" w14:textId="77777777" w:rsidR="00FB65EF" w:rsidRPr="006B36D6" w:rsidRDefault="00FB65EF" w:rsidP="00FB65EF">
      <w:pPr>
        <w:rPr>
          <w:lang w:val="en-US"/>
        </w:rPr>
      </w:pPr>
      <w:r w:rsidRPr="006B36D6">
        <w:rPr>
          <w:lang w:val="en-US"/>
        </w:rPr>
        <w:t>Where:</w:t>
      </w:r>
    </w:p>
    <w:tbl>
      <w:tblPr>
        <w:tblStyle w:val="TableGrid1"/>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4"/>
        <w:gridCol w:w="970"/>
        <w:gridCol w:w="6734"/>
      </w:tblGrid>
      <w:tr w:rsidR="00FB65EF" w:rsidRPr="006B36D6" w14:paraId="2C07C02B" w14:textId="77777777" w:rsidTr="009F7970">
        <w:tc>
          <w:tcPr>
            <w:tcW w:w="1276" w:type="dxa"/>
          </w:tcPr>
          <w:p w14:paraId="15842B52" w14:textId="77777777" w:rsidR="00FB65EF" w:rsidRPr="006B36D6" w:rsidRDefault="00FB65EF" w:rsidP="009F7970">
            <w:pPr>
              <w:rPr>
                <w:lang w:val="en-US"/>
              </w:rPr>
            </w:pPr>
            <w:r w:rsidRPr="006B36D6">
              <w:rPr>
                <w:lang w:val="en-US"/>
              </w:rPr>
              <w:t>B</w:t>
            </w:r>
            <w:r w:rsidRPr="006B36D6">
              <w:rPr>
                <w:vertAlign w:val="subscript"/>
                <w:lang w:val="en-US"/>
              </w:rPr>
              <w:t>o,dig,T</w:t>
            </w:r>
          </w:p>
        </w:tc>
        <w:tc>
          <w:tcPr>
            <w:tcW w:w="992" w:type="dxa"/>
          </w:tcPr>
          <w:p w14:paraId="0A7EAF86" w14:textId="77777777" w:rsidR="00FB65EF" w:rsidRPr="006B36D6" w:rsidRDefault="00FB65EF" w:rsidP="009F7970">
            <w:pPr>
              <w:rPr>
                <w:lang w:val="en-US"/>
              </w:rPr>
            </w:pPr>
            <w:r w:rsidRPr="006B36D6">
              <w:rPr>
                <w:lang w:val="en-US"/>
              </w:rPr>
              <w:t>=</w:t>
            </w:r>
          </w:p>
        </w:tc>
        <w:tc>
          <w:tcPr>
            <w:tcW w:w="6916" w:type="dxa"/>
          </w:tcPr>
          <w:p w14:paraId="39206D24" w14:textId="77777777" w:rsidR="00FB65EF" w:rsidRPr="006B36D6" w:rsidRDefault="00FB65EF" w:rsidP="009F7970">
            <w:pPr>
              <w:rPr>
                <w:lang w:val="en-US"/>
              </w:rPr>
            </w:pPr>
            <w:r w:rsidRPr="006B36D6">
              <w:rPr>
                <w:lang w:val="en-US"/>
              </w:rPr>
              <w:t>Methane potential of bio-slurry from animal type T manure</w:t>
            </w:r>
          </w:p>
        </w:tc>
      </w:tr>
      <w:tr w:rsidR="00FB65EF" w:rsidRPr="006B36D6" w14:paraId="00507296" w14:textId="77777777" w:rsidTr="009F7970">
        <w:tc>
          <w:tcPr>
            <w:tcW w:w="1276" w:type="dxa"/>
          </w:tcPr>
          <w:p w14:paraId="4063ED0A" w14:textId="77777777" w:rsidR="00FB65EF" w:rsidRPr="006B36D6" w:rsidRDefault="00FB65EF" w:rsidP="009F7970">
            <w:pPr>
              <w:rPr>
                <w:lang w:val="en-US"/>
              </w:rPr>
            </w:pPr>
            <w:r w:rsidRPr="006B36D6">
              <w:rPr>
                <w:lang w:val="en-US"/>
              </w:rPr>
              <w:t>F</w:t>
            </w:r>
            <w:r w:rsidRPr="006B36D6">
              <w:rPr>
                <w:vertAlign w:val="subscript"/>
                <w:lang w:val="en-US"/>
              </w:rPr>
              <w:t>ww,CH4,</w:t>
            </w:r>
          </w:p>
        </w:tc>
        <w:tc>
          <w:tcPr>
            <w:tcW w:w="992" w:type="dxa"/>
          </w:tcPr>
          <w:p w14:paraId="5489740B" w14:textId="77777777" w:rsidR="00FB65EF" w:rsidRPr="006B36D6" w:rsidRDefault="00FB65EF" w:rsidP="009F7970">
            <w:pPr>
              <w:rPr>
                <w:lang w:val="en-US"/>
              </w:rPr>
            </w:pPr>
            <w:r w:rsidRPr="006B36D6">
              <w:rPr>
                <w:lang w:val="en-US"/>
              </w:rPr>
              <w:t>=</w:t>
            </w:r>
          </w:p>
        </w:tc>
        <w:tc>
          <w:tcPr>
            <w:tcW w:w="6916" w:type="dxa"/>
          </w:tcPr>
          <w:p w14:paraId="3835BAEA" w14:textId="77777777" w:rsidR="00FB65EF" w:rsidRPr="006B36D6" w:rsidRDefault="00FB65EF" w:rsidP="009F7970">
            <w:pPr>
              <w:rPr>
                <w:lang w:val="en-US"/>
              </w:rPr>
            </w:pPr>
            <w:r w:rsidRPr="006B36D6">
              <w:rPr>
                <w:lang w:val="en-US"/>
              </w:rPr>
              <w:t>Default factor representing the remaining CH</w:t>
            </w:r>
            <w:r w:rsidRPr="006B36D6">
              <w:rPr>
                <w:vertAlign w:val="subscript"/>
                <w:lang w:val="en-US"/>
              </w:rPr>
              <w:t>4</w:t>
            </w:r>
            <w:r w:rsidRPr="006B36D6">
              <w:rPr>
                <w:lang w:val="en-US"/>
              </w:rPr>
              <w:t xml:space="preserve"> production capacity of liquid bio-slurry</w:t>
            </w:r>
          </w:p>
        </w:tc>
      </w:tr>
      <w:tr w:rsidR="00FB65EF" w:rsidRPr="006B36D6" w14:paraId="19FA307A" w14:textId="77777777" w:rsidTr="009F7970">
        <w:tc>
          <w:tcPr>
            <w:tcW w:w="1276" w:type="dxa"/>
          </w:tcPr>
          <w:p w14:paraId="29489439" w14:textId="77777777" w:rsidR="00FB65EF" w:rsidRPr="006B36D6" w:rsidRDefault="00FB65EF" w:rsidP="009F7970">
            <w:pPr>
              <w:rPr>
                <w:lang w:val="en-US"/>
              </w:rPr>
            </w:pPr>
            <w:r w:rsidRPr="006B36D6">
              <w:rPr>
                <w:lang w:val="en-US"/>
              </w:rPr>
              <w:t>B</w:t>
            </w:r>
            <w:r w:rsidRPr="006B36D6">
              <w:rPr>
                <w:vertAlign w:val="subscript"/>
                <w:lang w:val="en-US"/>
              </w:rPr>
              <w:t>0,T</w:t>
            </w:r>
          </w:p>
        </w:tc>
        <w:tc>
          <w:tcPr>
            <w:tcW w:w="992" w:type="dxa"/>
          </w:tcPr>
          <w:p w14:paraId="606B1D3B" w14:textId="77777777" w:rsidR="00FB65EF" w:rsidRPr="006B36D6" w:rsidRDefault="00FB65EF" w:rsidP="009F7970">
            <w:pPr>
              <w:rPr>
                <w:lang w:val="en-US"/>
              </w:rPr>
            </w:pPr>
            <w:r w:rsidRPr="006B36D6">
              <w:rPr>
                <w:lang w:val="en-US"/>
              </w:rPr>
              <w:t>=</w:t>
            </w:r>
          </w:p>
        </w:tc>
        <w:tc>
          <w:tcPr>
            <w:tcW w:w="6916" w:type="dxa"/>
          </w:tcPr>
          <w:p w14:paraId="084D5673" w14:textId="77777777" w:rsidR="00FB65EF" w:rsidRPr="006B36D6" w:rsidRDefault="00FB65EF" w:rsidP="009F7970">
            <w:pPr>
              <w:rPr>
                <w:lang w:val="en-US"/>
              </w:rPr>
            </w:pPr>
            <w:r w:rsidRPr="006B36D6">
              <w:rPr>
                <w:lang w:val="en-US"/>
              </w:rPr>
              <w:t>Methane potential of manure from animal type T</w:t>
            </w:r>
          </w:p>
        </w:tc>
      </w:tr>
    </w:tbl>
    <w:p w14:paraId="2E2282BA" w14:textId="77777777" w:rsidR="00FB65EF" w:rsidRPr="006B36D6" w:rsidRDefault="00FB65EF" w:rsidP="00FB65EF">
      <w:pPr>
        <w:rPr>
          <w:lang w:val="en-US"/>
        </w:rPr>
      </w:pPr>
    </w:p>
    <w:p w14:paraId="7CFDDB34" w14:textId="77777777" w:rsidR="00FB65EF" w:rsidRPr="006B36D6" w:rsidRDefault="00FB65EF" w:rsidP="00FB65EF">
      <w:pPr>
        <w:rPr>
          <w:lang w:val="en-US"/>
        </w:rPr>
      </w:pPr>
      <w:r w:rsidRPr="006B36D6">
        <w:rPr>
          <w:lang w:val="en-US"/>
        </w:rPr>
        <w:t xml:space="preserve">With this equation it is possible to calculate for each animal the remaining methane potential. </w:t>
      </w:r>
    </w:p>
    <w:p w14:paraId="31CF5E97" w14:textId="77777777" w:rsidR="00FB65EF" w:rsidRPr="006B36D6" w:rsidRDefault="00FB65EF" w:rsidP="00FB65EF">
      <w:pPr>
        <w:rPr>
          <w:lang w:val="en-US"/>
        </w:rPr>
      </w:pPr>
    </w:p>
    <w:p w14:paraId="7B6C94B4" w14:textId="49AC6ADA" w:rsidR="00FB65EF" w:rsidRPr="00524C8A" w:rsidRDefault="00FB65EF" w:rsidP="00FB65EF">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33</w:t>
      </w:r>
      <w:r w:rsidR="0014520D" w:rsidRPr="006B36D6">
        <w:fldChar w:fldCharType="end"/>
      </w:r>
      <w:r w:rsidRPr="006B36D6">
        <w:t xml:space="preserve">: Calculated methane potential of digestate from </w:t>
      </w:r>
      <w:r w:rsidRPr="00524C8A">
        <w:t>manure by animal type</w:t>
      </w:r>
      <w:r w:rsidR="00915F5E" w:rsidRPr="00524C8A">
        <w:rPr>
          <w:rStyle w:val="FootnoteReference"/>
        </w:rPr>
        <w:footnoteReference w:id="62"/>
      </w:r>
    </w:p>
    <w:tbl>
      <w:tblPr>
        <w:tblStyle w:val="TableGrid"/>
        <w:tblW w:w="9345" w:type="dxa"/>
        <w:jc w:val="center"/>
        <w:tblLayout w:type="fixed"/>
        <w:tblLook w:val="04A0" w:firstRow="1" w:lastRow="0" w:firstColumn="1" w:lastColumn="0" w:noHBand="0" w:noVBand="1"/>
      </w:tblPr>
      <w:tblGrid>
        <w:gridCol w:w="2464"/>
        <w:gridCol w:w="2074"/>
        <w:gridCol w:w="2074"/>
        <w:gridCol w:w="2733"/>
      </w:tblGrid>
      <w:tr w:rsidR="00FB65EF" w:rsidRPr="00524C8A" w14:paraId="0170BC21" w14:textId="77777777" w:rsidTr="007C2265">
        <w:trPr>
          <w:cnfStyle w:val="100000000000" w:firstRow="1" w:lastRow="0" w:firstColumn="0" w:lastColumn="0" w:oddVBand="0" w:evenVBand="0" w:oddHBand="0" w:evenHBand="0" w:firstRowFirstColumn="0" w:firstRowLastColumn="0" w:lastRowFirstColumn="0" w:lastRowLastColumn="0"/>
          <w:trHeight w:val="300"/>
          <w:jc w:val="center"/>
        </w:trPr>
        <w:tc>
          <w:tcPr>
            <w:tcW w:w="2464" w:type="dxa"/>
            <w:shd w:val="clear" w:color="auto" w:fill="A6A6A6" w:themeFill="background1" w:themeFillShade="A6"/>
            <w:noWrap/>
            <w:hideMark/>
          </w:tcPr>
          <w:p w14:paraId="0F91B308" w14:textId="77777777" w:rsidR="00FB65EF" w:rsidRPr="00524C8A" w:rsidRDefault="00FB65EF" w:rsidP="009F7970">
            <w:pPr>
              <w:rPr>
                <w:bCs/>
                <w:color w:val="000000"/>
                <w:sz w:val="20"/>
                <w:szCs w:val="20"/>
              </w:rPr>
            </w:pPr>
            <w:r w:rsidRPr="00524C8A">
              <w:rPr>
                <w:bCs/>
                <w:color w:val="000000"/>
                <w:sz w:val="20"/>
                <w:szCs w:val="20"/>
              </w:rPr>
              <w:t>Animal T</w:t>
            </w:r>
          </w:p>
        </w:tc>
        <w:tc>
          <w:tcPr>
            <w:tcW w:w="2074" w:type="dxa"/>
            <w:shd w:val="clear" w:color="auto" w:fill="A6A6A6" w:themeFill="background1" w:themeFillShade="A6"/>
            <w:noWrap/>
            <w:hideMark/>
          </w:tcPr>
          <w:p w14:paraId="638DF446" w14:textId="77777777" w:rsidR="00FB65EF" w:rsidRPr="00524C8A" w:rsidRDefault="00FB65EF" w:rsidP="009F7970">
            <w:pPr>
              <w:rPr>
                <w:bCs/>
                <w:color w:val="000000"/>
                <w:sz w:val="20"/>
                <w:szCs w:val="20"/>
              </w:rPr>
            </w:pPr>
            <w:r w:rsidRPr="00524C8A">
              <w:rPr>
                <w:sz w:val="20"/>
                <w:szCs w:val="20"/>
                <w:lang w:val="en-US"/>
              </w:rPr>
              <w:t>F</w:t>
            </w:r>
            <w:r w:rsidRPr="00524C8A">
              <w:rPr>
                <w:sz w:val="20"/>
                <w:szCs w:val="20"/>
                <w:vertAlign w:val="subscript"/>
                <w:lang w:val="en-US"/>
              </w:rPr>
              <w:t>ww,CH4,</w:t>
            </w:r>
          </w:p>
        </w:tc>
        <w:tc>
          <w:tcPr>
            <w:tcW w:w="2074" w:type="dxa"/>
            <w:shd w:val="clear" w:color="auto" w:fill="A6A6A6" w:themeFill="background1" w:themeFillShade="A6"/>
            <w:noWrap/>
            <w:hideMark/>
          </w:tcPr>
          <w:p w14:paraId="57E10E60" w14:textId="77777777" w:rsidR="00FB65EF" w:rsidRPr="00524C8A" w:rsidRDefault="00FB65EF" w:rsidP="009F7970">
            <w:pPr>
              <w:rPr>
                <w:bCs/>
                <w:color w:val="000000"/>
                <w:sz w:val="20"/>
                <w:szCs w:val="20"/>
              </w:rPr>
            </w:pPr>
            <w:r w:rsidRPr="00524C8A">
              <w:rPr>
                <w:bCs/>
                <w:color w:val="000000"/>
                <w:sz w:val="20"/>
                <w:szCs w:val="20"/>
              </w:rPr>
              <w:t>Bo(T)</w:t>
            </w:r>
          </w:p>
          <w:p w14:paraId="6FF156C2" w14:textId="77777777" w:rsidR="00FB65EF" w:rsidRPr="00524C8A" w:rsidRDefault="00FB65EF" w:rsidP="009F7970">
            <w:pPr>
              <w:rPr>
                <w:bCs/>
                <w:color w:val="000000"/>
                <w:sz w:val="20"/>
                <w:szCs w:val="20"/>
              </w:rPr>
            </w:pPr>
            <w:r w:rsidRPr="00524C8A">
              <w:rPr>
                <w:bCs/>
                <w:color w:val="000000"/>
                <w:sz w:val="20"/>
                <w:szCs w:val="20"/>
              </w:rPr>
              <w:t>(m</w:t>
            </w:r>
            <w:r w:rsidRPr="00524C8A">
              <w:rPr>
                <w:bCs/>
                <w:color w:val="000000"/>
                <w:sz w:val="20"/>
                <w:szCs w:val="20"/>
                <w:vertAlign w:val="superscript"/>
              </w:rPr>
              <w:t>3</w:t>
            </w:r>
            <w:r w:rsidRPr="00524C8A">
              <w:rPr>
                <w:bCs/>
                <w:color w:val="000000"/>
                <w:sz w:val="20"/>
                <w:szCs w:val="20"/>
              </w:rPr>
              <w:t>CH4/kgVS)</w:t>
            </w:r>
          </w:p>
        </w:tc>
        <w:tc>
          <w:tcPr>
            <w:tcW w:w="2733" w:type="dxa"/>
            <w:shd w:val="clear" w:color="auto" w:fill="A6A6A6" w:themeFill="background1" w:themeFillShade="A6"/>
            <w:noWrap/>
            <w:hideMark/>
          </w:tcPr>
          <w:p w14:paraId="189A412C" w14:textId="77777777" w:rsidR="00FB65EF" w:rsidRPr="00524C8A" w:rsidRDefault="00FB65EF" w:rsidP="009F7970">
            <w:pPr>
              <w:rPr>
                <w:b w:val="0"/>
                <w:bCs/>
                <w:color w:val="000000"/>
                <w:sz w:val="20"/>
                <w:szCs w:val="20"/>
              </w:rPr>
            </w:pPr>
            <w:r w:rsidRPr="00524C8A">
              <w:rPr>
                <w:sz w:val="20"/>
                <w:szCs w:val="20"/>
                <w:lang w:val="en-US"/>
              </w:rPr>
              <w:t>B</w:t>
            </w:r>
            <w:r w:rsidRPr="00524C8A">
              <w:rPr>
                <w:sz w:val="20"/>
                <w:szCs w:val="20"/>
                <w:vertAlign w:val="subscript"/>
                <w:lang w:val="en-US"/>
              </w:rPr>
              <w:t>o,dig</w:t>
            </w:r>
            <w:r w:rsidRPr="00524C8A">
              <w:rPr>
                <w:bCs/>
                <w:color w:val="000000"/>
                <w:sz w:val="20"/>
                <w:szCs w:val="20"/>
              </w:rPr>
              <w:t xml:space="preserve"> </w:t>
            </w:r>
          </w:p>
          <w:p w14:paraId="70C2EFA7" w14:textId="77777777" w:rsidR="00FB65EF" w:rsidRPr="00524C8A" w:rsidRDefault="00FB65EF" w:rsidP="009F7970">
            <w:pPr>
              <w:rPr>
                <w:bCs/>
                <w:color w:val="000000"/>
                <w:sz w:val="20"/>
                <w:szCs w:val="20"/>
              </w:rPr>
            </w:pPr>
            <w:r w:rsidRPr="00524C8A">
              <w:rPr>
                <w:bCs/>
                <w:color w:val="000000"/>
                <w:sz w:val="20"/>
                <w:szCs w:val="20"/>
              </w:rPr>
              <w:t>(m</w:t>
            </w:r>
            <w:r w:rsidRPr="00524C8A">
              <w:rPr>
                <w:bCs/>
                <w:color w:val="000000"/>
                <w:sz w:val="20"/>
                <w:szCs w:val="20"/>
                <w:vertAlign w:val="superscript"/>
              </w:rPr>
              <w:t>3</w:t>
            </w:r>
            <w:r w:rsidRPr="00524C8A">
              <w:rPr>
                <w:bCs/>
                <w:color w:val="000000"/>
                <w:sz w:val="20"/>
                <w:szCs w:val="20"/>
              </w:rPr>
              <w:t>CH4/kgVS)</w:t>
            </w:r>
          </w:p>
        </w:tc>
      </w:tr>
      <w:tr w:rsidR="00FB65EF" w:rsidRPr="00524C8A" w14:paraId="7628A29A" w14:textId="77777777" w:rsidTr="007638AF">
        <w:trPr>
          <w:trHeight w:val="300"/>
          <w:jc w:val="center"/>
        </w:trPr>
        <w:tc>
          <w:tcPr>
            <w:tcW w:w="2464" w:type="dxa"/>
            <w:noWrap/>
            <w:vAlign w:val="bottom"/>
            <w:hideMark/>
          </w:tcPr>
          <w:p w14:paraId="5CEDE52D" w14:textId="77777777" w:rsidR="00FB65EF" w:rsidRPr="00524C8A" w:rsidRDefault="00B05050" w:rsidP="009F7970">
            <w:pPr>
              <w:rPr>
                <w:color w:val="000000"/>
                <w:sz w:val="20"/>
                <w:szCs w:val="20"/>
              </w:rPr>
            </w:pPr>
            <w:r w:rsidRPr="00524C8A">
              <w:rPr>
                <w:color w:val="000000"/>
                <w:sz w:val="20"/>
                <w:szCs w:val="20"/>
              </w:rPr>
              <w:t>Dairy cow</w:t>
            </w:r>
          </w:p>
        </w:tc>
        <w:tc>
          <w:tcPr>
            <w:tcW w:w="2074" w:type="dxa"/>
            <w:noWrap/>
            <w:vAlign w:val="bottom"/>
            <w:hideMark/>
          </w:tcPr>
          <w:p w14:paraId="2D7DC91D" w14:textId="77777777" w:rsidR="00FB65EF" w:rsidRPr="00524C8A" w:rsidRDefault="00FB65EF" w:rsidP="009F7970">
            <w:pPr>
              <w:jc w:val="right"/>
              <w:rPr>
                <w:color w:val="000000"/>
                <w:sz w:val="20"/>
                <w:szCs w:val="20"/>
              </w:rPr>
            </w:pPr>
            <w:r w:rsidRPr="00524C8A">
              <w:rPr>
                <w:color w:val="000000"/>
                <w:sz w:val="20"/>
                <w:szCs w:val="20"/>
              </w:rPr>
              <w:t>0.20</w:t>
            </w:r>
          </w:p>
        </w:tc>
        <w:tc>
          <w:tcPr>
            <w:tcW w:w="2074" w:type="dxa"/>
            <w:noWrap/>
            <w:vAlign w:val="bottom"/>
          </w:tcPr>
          <w:p w14:paraId="4D9933B4" w14:textId="77777777" w:rsidR="00FB65EF" w:rsidRPr="00524C8A" w:rsidRDefault="00FB65EF" w:rsidP="009F7970">
            <w:pPr>
              <w:jc w:val="right"/>
              <w:rPr>
                <w:color w:val="000000"/>
                <w:sz w:val="20"/>
                <w:szCs w:val="20"/>
              </w:rPr>
            </w:pPr>
            <w:r w:rsidRPr="00524C8A">
              <w:rPr>
                <w:color w:val="000000"/>
                <w:sz w:val="20"/>
                <w:szCs w:val="20"/>
              </w:rPr>
              <w:t>0.13</w:t>
            </w:r>
          </w:p>
        </w:tc>
        <w:tc>
          <w:tcPr>
            <w:tcW w:w="2733" w:type="dxa"/>
            <w:noWrap/>
            <w:vAlign w:val="bottom"/>
            <w:hideMark/>
          </w:tcPr>
          <w:p w14:paraId="096155E3" w14:textId="77777777" w:rsidR="00FB65EF" w:rsidRPr="00524C8A" w:rsidRDefault="00CF4EFC" w:rsidP="009F7970">
            <w:pPr>
              <w:jc w:val="right"/>
              <w:rPr>
                <w:color w:val="000000"/>
                <w:sz w:val="20"/>
                <w:szCs w:val="20"/>
              </w:rPr>
            </w:pPr>
            <w:r w:rsidRPr="00524C8A">
              <w:rPr>
                <w:color w:val="000000"/>
                <w:sz w:val="20"/>
                <w:szCs w:val="20"/>
              </w:rPr>
              <w:t>0.026</w:t>
            </w:r>
          </w:p>
        </w:tc>
      </w:tr>
    </w:tbl>
    <w:p w14:paraId="0FF2F68B" w14:textId="77777777" w:rsidR="00FB65EF" w:rsidRPr="00524C8A" w:rsidRDefault="00FB65EF" w:rsidP="00FB65EF">
      <w:pPr>
        <w:rPr>
          <w:i/>
          <w:sz w:val="20"/>
          <w:lang w:val="en-US"/>
        </w:rPr>
      </w:pPr>
      <w:r w:rsidRPr="00524C8A" w:rsidDel="008F4DB3">
        <w:rPr>
          <w:sz w:val="20"/>
          <w:lang w:val="en-US"/>
        </w:rPr>
        <w:t xml:space="preserve"> </w:t>
      </w:r>
    </w:p>
    <w:p w14:paraId="76E8EB10" w14:textId="77777777" w:rsidR="00FB65EF" w:rsidRPr="00524C8A" w:rsidRDefault="001631E1" w:rsidP="00FB65EF">
      <w:pPr>
        <w:rPr>
          <w:lang w:val="en-US"/>
        </w:rPr>
      </w:pPr>
      <w:r w:rsidRPr="00524C8A">
        <w:rPr>
          <w:lang w:val="en-US"/>
        </w:rPr>
        <w:t>As discussed above</w:t>
      </w:r>
      <w:r w:rsidR="00FB65EF" w:rsidRPr="00524C8A">
        <w:rPr>
          <w:lang w:val="en-US"/>
        </w:rPr>
        <w:t>,</w:t>
      </w:r>
      <w:r w:rsidRPr="00524C8A">
        <w:rPr>
          <w:lang w:val="en-US"/>
        </w:rPr>
        <w:t xml:space="preserve"> only dairy cows are taken into consideration for analysis,</w:t>
      </w:r>
      <w:r w:rsidR="00FB65EF" w:rsidRPr="00524C8A">
        <w:rPr>
          <w:lang w:val="en-US"/>
        </w:rPr>
        <w:t xml:space="preserve"> relevant calculation is shown in the table below: </w:t>
      </w:r>
    </w:p>
    <w:p w14:paraId="608ECA55" w14:textId="77777777" w:rsidR="00FB65EF" w:rsidRPr="00524C8A" w:rsidRDefault="00FB65EF" w:rsidP="00FB65EF">
      <w:pPr>
        <w:rPr>
          <w:lang w:val="en-US"/>
        </w:rPr>
      </w:pPr>
    </w:p>
    <w:p w14:paraId="60F51317" w14:textId="768C0143" w:rsidR="00FB65EF" w:rsidRPr="006B36D6" w:rsidRDefault="00FB65EF" w:rsidP="00FB65EF">
      <w:pPr>
        <w:pStyle w:val="Caption"/>
      </w:pPr>
      <w:r w:rsidRPr="00524C8A">
        <w:lastRenderedPageBreak/>
        <w:t xml:space="preserve">Table </w:t>
      </w:r>
      <w:r w:rsidR="0014520D" w:rsidRPr="00524C8A">
        <w:fldChar w:fldCharType="begin"/>
      </w:r>
      <w:r w:rsidRPr="00524C8A">
        <w:instrText xml:space="preserve"> SEQ Table \* ARABIC </w:instrText>
      </w:r>
      <w:r w:rsidR="0014520D" w:rsidRPr="00524C8A">
        <w:fldChar w:fldCharType="separate"/>
      </w:r>
      <w:r w:rsidR="006502E6">
        <w:rPr>
          <w:noProof/>
        </w:rPr>
        <w:t>34</w:t>
      </w:r>
      <w:r w:rsidR="0014520D" w:rsidRPr="00524C8A">
        <w:fldChar w:fldCharType="end"/>
      </w:r>
      <w:r w:rsidRPr="00524C8A">
        <w:t xml:space="preserve">: Average methane potential of </w:t>
      </w:r>
      <w:r w:rsidRPr="00524C8A">
        <w:rPr>
          <w:lang w:val="en-US"/>
        </w:rPr>
        <w:t>bio-slurry</w:t>
      </w:r>
      <w:r w:rsidRPr="00524C8A">
        <w:t xml:space="preserve"> from manure by animal type</w:t>
      </w:r>
      <w:r w:rsidR="00915F5E" w:rsidRPr="00524C8A">
        <w:rPr>
          <w:rStyle w:val="FootnoteReference"/>
        </w:rPr>
        <w:footnoteReference w:id="63"/>
      </w:r>
    </w:p>
    <w:tbl>
      <w:tblPr>
        <w:tblStyle w:val="TableGrid"/>
        <w:tblW w:w="9255" w:type="dxa"/>
        <w:jc w:val="center"/>
        <w:tblLayout w:type="fixed"/>
        <w:tblLook w:val="04A0" w:firstRow="1" w:lastRow="0" w:firstColumn="1" w:lastColumn="0" w:noHBand="0" w:noVBand="1"/>
      </w:tblPr>
      <w:tblGrid>
        <w:gridCol w:w="2464"/>
        <w:gridCol w:w="2074"/>
        <w:gridCol w:w="2074"/>
        <w:gridCol w:w="2643"/>
      </w:tblGrid>
      <w:tr w:rsidR="00FB65EF" w:rsidRPr="006B36D6" w14:paraId="41F50895" w14:textId="77777777" w:rsidTr="007C2265">
        <w:trPr>
          <w:cnfStyle w:val="100000000000" w:firstRow="1" w:lastRow="0" w:firstColumn="0" w:lastColumn="0" w:oddVBand="0" w:evenVBand="0" w:oddHBand="0" w:evenHBand="0" w:firstRowFirstColumn="0" w:firstRowLastColumn="0" w:lastRowFirstColumn="0" w:lastRowLastColumn="0"/>
          <w:trHeight w:val="300"/>
          <w:jc w:val="center"/>
        </w:trPr>
        <w:tc>
          <w:tcPr>
            <w:tcW w:w="2464" w:type="dxa"/>
            <w:shd w:val="clear" w:color="auto" w:fill="A6A6A6" w:themeFill="background1" w:themeFillShade="A6"/>
            <w:noWrap/>
            <w:hideMark/>
          </w:tcPr>
          <w:p w14:paraId="34EA4EFE" w14:textId="77777777" w:rsidR="00FB65EF" w:rsidRPr="006B36D6" w:rsidRDefault="00FB65EF" w:rsidP="009F7970">
            <w:pPr>
              <w:rPr>
                <w:bCs/>
                <w:color w:val="000000"/>
                <w:sz w:val="20"/>
                <w:szCs w:val="20"/>
              </w:rPr>
            </w:pPr>
            <w:r w:rsidRPr="006B36D6">
              <w:rPr>
                <w:bCs/>
                <w:color w:val="000000"/>
                <w:sz w:val="20"/>
                <w:szCs w:val="20"/>
              </w:rPr>
              <w:t>Animal T</w:t>
            </w:r>
          </w:p>
        </w:tc>
        <w:tc>
          <w:tcPr>
            <w:tcW w:w="2074" w:type="dxa"/>
            <w:shd w:val="clear" w:color="auto" w:fill="A6A6A6" w:themeFill="background1" w:themeFillShade="A6"/>
            <w:noWrap/>
            <w:hideMark/>
          </w:tcPr>
          <w:p w14:paraId="1BE546DC" w14:textId="77777777" w:rsidR="00FB65EF" w:rsidRPr="006B36D6" w:rsidRDefault="00FB65EF" w:rsidP="009F7970">
            <w:pPr>
              <w:rPr>
                <w:bCs/>
                <w:color w:val="000000"/>
                <w:sz w:val="20"/>
                <w:szCs w:val="20"/>
              </w:rPr>
            </w:pPr>
            <w:r w:rsidRPr="006B36D6">
              <w:rPr>
                <w:sz w:val="20"/>
                <w:szCs w:val="20"/>
                <w:lang w:val="en-US"/>
              </w:rPr>
              <w:t>Number</w:t>
            </w:r>
          </w:p>
        </w:tc>
        <w:tc>
          <w:tcPr>
            <w:tcW w:w="2074" w:type="dxa"/>
            <w:shd w:val="clear" w:color="auto" w:fill="A6A6A6" w:themeFill="background1" w:themeFillShade="A6"/>
            <w:noWrap/>
            <w:hideMark/>
          </w:tcPr>
          <w:p w14:paraId="45DC1E91" w14:textId="77777777" w:rsidR="00FB65EF" w:rsidRPr="006B36D6" w:rsidRDefault="00FB65EF" w:rsidP="009F7970">
            <w:pPr>
              <w:rPr>
                <w:bCs/>
                <w:color w:val="000000"/>
                <w:sz w:val="20"/>
                <w:szCs w:val="20"/>
              </w:rPr>
            </w:pPr>
            <w:r w:rsidRPr="006B36D6">
              <w:rPr>
                <w:bCs/>
                <w:color w:val="000000"/>
                <w:sz w:val="20"/>
                <w:szCs w:val="20"/>
              </w:rPr>
              <w:t>Fraction</w:t>
            </w:r>
          </w:p>
        </w:tc>
        <w:tc>
          <w:tcPr>
            <w:tcW w:w="2643" w:type="dxa"/>
            <w:shd w:val="clear" w:color="auto" w:fill="A6A6A6" w:themeFill="background1" w:themeFillShade="A6"/>
            <w:noWrap/>
            <w:hideMark/>
          </w:tcPr>
          <w:p w14:paraId="288D86CE" w14:textId="77777777" w:rsidR="00FB65EF" w:rsidRPr="006B36D6" w:rsidRDefault="00FB65EF" w:rsidP="009F7970">
            <w:pPr>
              <w:rPr>
                <w:b w:val="0"/>
                <w:bCs/>
                <w:color w:val="000000"/>
                <w:sz w:val="20"/>
                <w:szCs w:val="20"/>
              </w:rPr>
            </w:pPr>
            <w:r w:rsidRPr="006B36D6">
              <w:rPr>
                <w:sz w:val="20"/>
                <w:szCs w:val="20"/>
                <w:lang w:val="en-US"/>
              </w:rPr>
              <w:t>Average B</w:t>
            </w:r>
            <w:r w:rsidRPr="006B36D6">
              <w:rPr>
                <w:sz w:val="20"/>
                <w:szCs w:val="20"/>
                <w:vertAlign w:val="subscript"/>
                <w:lang w:val="en-US"/>
              </w:rPr>
              <w:t>o,dig</w:t>
            </w:r>
            <w:r w:rsidRPr="006B36D6">
              <w:rPr>
                <w:bCs/>
                <w:color w:val="000000"/>
                <w:sz w:val="20"/>
                <w:szCs w:val="20"/>
              </w:rPr>
              <w:t xml:space="preserve"> </w:t>
            </w:r>
          </w:p>
          <w:p w14:paraId="5879566A" w14:textId="77777777" w:rsidR="00FB65EF" w:rsidRPr="006B36D6" w:rsidRDefault="00FB65EF" w:rsidP="009F7970">
            <w:pPr>
              <w:rPr>
                <w:bCs/>
                <w:color w:val="000000"/>
                <w:sz w:val="20"/>
                <w:szCs w:val="20"/>
              </w:rPr>
            </w:pPr>
            <w:r w:rsidRPr="006B36D6">
              <w:rPr>
                <w:bCs/>
                <w:color w:val="000000"/>
                <w:sz w:val="20"/>
                <w:szCs w:val="20"/>
              </w:rPr>
              <w:t>(m</w:t>
            </w:r>
            <w:r w:rsidRPr="006B36D6">
              <w:rPr>
                <w:bCs/>
                <w:color w:val="000000"/>
                <w:sz w:val="20"/>
                <w:szCs w:val="20"/>
                <w:vertAlign w:val="superscript"/>
              </w:rPr>
              <w:t>3</w:t>
            </w:r>
            <w:r w:rsidRPr="006B36D6">
              <w:rPr>
                <w:bCs/>
                <w:color w:val="000000"/>
                <w:sz w:val="20"/>
                <w:szCs w:val="20"/>
              </w:rPr>
              <w:t>CH4/kgVS)</w:t>
            </w:r>
          </w:p>
        </w:tc>
      </w:tr>
      <w:tr w:rsidR="00FB65EF" w:rsidRPr="006B36D6" w14:paraId="40AB27AA" w14:textId="77777777" w:rsidTr="007638AF">
        <w:trPr>
          <w:trHeight w:val="300"/>
          <w:jc w:val="center"/>
        </w:trPr>
        <w:tc>
          <w:tcPr>
            <w:tcW w:w="2464" w:type="dxa"/>
            <w:noWrap/>
            <w:vAlign w:val="bottom"/>
            <w:hideMark/>
          </w:tcPr>
          <w:p w14:paraId="7057216E" w14:textId="77777777" w:rsidR="00FB65EF" w:rsidRPr="006B36D6" w:rsidRDefault="00B05050" w:rsidP="009F7970">
            <w:pPr>
              <w:rPr>
                <w:color w:val="000000"/>
                <w:sz w:val="20"/>
                <w:szCs w:val="20"/>
              </w:rPr>
            </w:pPr>
            <w:r w:rsidRPr="006B36D6">
              <w:rPr>
                <w:color w:val="000000"/>
                <w:sz w:val="20"/>
                <w:szCs w:val="20"/>
              </w:rPr>
              <w:t>Dairy cow</w:t>
            </w:r>
          </w:p>
        </w:tc>
        <w:tc>
          <w:tcPr>
            <w:tcW w:w="2074" w:type="dxa"/>
            <w:noWrap/>
            <w:vAlign w:val="bottom"/>
          </w:tcPr>
          <w:p w14:paraId="59AA68FA" w14:textId="1A63B812" w:rsidR="00FB65EF" w:rsidRPr="006B36D6" w:rsidRDefault="00ED3DDE" w:rsidP="00CA25FC">
            <w:pPr>
              <w:jc w:val="right"/>
              <w:rPr>
                <w:color w:val="000000"/>
                <w:sz w:val="20"/>
                <w:szCs w:val="20"/>
              </w:rPr>
            </w:pPr>
            <w:r>
              <w:rPr>
                <w:color w:val="000000"/>
                <w:sz w:val="20"/>
                <w:szCs w:val="20"/>
                <w:lang w:val="en-US"/>
              </w:rPr>
              <w:t>4.</w:t>
            </w:r>
            <w:r w:rsidR="00CA25FC">
              <w:rPr>
                <w:color w:val="000000"/>
                <w:sz w:val="20"/>
                <w:szCs w:val="20"/>
                <w:lang w:val="en-US"/>
              </w:rPr>
              <w:t>59</w:t>
            </w:r>
          </w:p>
        </w:tc>
        <w:tc>
          <w:tcPr>
            <w:tcW w:w="2074" w:type="dxa"/>
            <w:noWrap/>
            <w:vAlign w:val="bottom"/>
          </w:tcPr>
          <w:p w14:paraId="798A2DF0" w14:textId="77777777" w:rsidR="00FB65EF" w:rsidRPr="006B36D6" w:rsidRDefault="001631E1" w:rsidP="004D2652">
            <w:pPr>
              <w:jc w:val="right"/>
              <w:rPr>
                <w:color w:val="000000"/>
                <w:sz w:val="20"/>
                <w:szCs w:val="20"/>
              </w:rPr>
            </w:pPr>
            <w:r w:rsidRPr="006B36D6">
              <w:rPr>
                <w:color w:val="000000"/>
                <w:sz w:val="20"/>
                <w:szCs w:val="20"/>
                <w:lang w:val="en-US"/>
              </w:rPr>
              <w:t>100</w:t>
            </w:r>
            <w:r w:rsidR="00FB65EF" w:rsidRPr="006B36D6">
              <w:rPr>
                <w:color w:val="000000"/>
                <w:sz w:val="20"/>
                <w:szCs w:val="20"/>
                <w:lang w:val="en-US"/>
              </w:rPr>
              <w:t>%</w:t>
            </w:r>
          </w:p>
        </w:tc>
        <w:tc>
          <w:tcPr>
            <w:tcW w:w="2643" w:type="dxa"/>
            <w:noWrap/>
            <w:vAlign w:val="bottom"/>
          </w:tcPr>
          <w:p w14:paraId="45113856" w14:textId="77777777" w:rsidR="00FB65EF" w:rsidRPr="00ED3DDE" w:rsidRDefault="00FB65EF" w:rsidP="001631E1">
            <w:pPr>
              <w:jc w:val="right"/>
              <w:rPr>
                <w:color w:val="000000"/>
                <w:sz w:val="20"/>
                <w:szCs w:val="20"/>
              </w:rPr>
            </w:pPr>
            <w:r w:rsidRPr="00ED3DDE">
              <w:rPr>
                <w:color w:val="000000"/>
                <w:sz w:val="20"/>
                <w:szCs w:val="20"/>
                <w:lang w:val="en-US"/>
              </w:rPr>
              <w:t>0.02</w:t>
            </w:r>
            <w:r w:rsidR="001631E1" w:rsidRPr="00ED3DDE">
              <w:rPr>
                <w:color w:val="000000"/>
                <w:sz w:val="20"/>
                <w:szCs w:val="20"/>
                <w:lang w:val="en-US"/>
              </w:rPr>
              <w:t>6</w:t>
            </w:r>
          </w:p>
        </w:tc>
      </w:tr>
      <w:tr w:rsidR="00FB65EF" w:rsidRPr="006B36D6" w14:paraId="2D488275" w14:textId="77777777" w:rsidTr="007638AF">
        <w:trPr>
          <w:trHeight w:val="300"/>
          <w:jc w:val="center"/>
        </w:trPr>
        <w:tc>
          <w:tcPr>
            <w:tcW w:w="2464" w:type="dxa"/>
            <w:noWrap/>
            <w:vAlign w:val="bottom"/>
          </w:tcPr>
          <w:p w14:paraId="011D783B" w14:textId="77777777" w:rsidR="00FB65EF" w:rsidRPr="006B36D6" w:rsidRDefault="00FB65EF" w:rsidP="009F7970">
            <w:pPr>
              <w:rPr>
                <w:color w:val="000000"/>
                <w:sz w:val="20"/>
                <w:szCs w:val="20"/>
              </w:rPr>
            </w:pPr>
          </w:p>
        </w:tc>
        <w:tc>
          <w:tcPr>
            <w:tcW w:w="2074" w:type="dxa"/>
            <w:noWrap/>
            <w:vAlign w:val="bottom"/>
          </w:tcPr>
          <w:p w14:paraId="629A303F" w14:textId="77777777" w:rsidR="00FB65EF" w:rsidRPr="006B36D6" w:rsidRDefault="00FB65EF" w:rsidP="009F7970">
            <w:pPr>
              <w:jc w:val="right"/>
              <w:rPr>
                <w:color w:val="000000"/>
                <w:sz w:val="20"/>
                <w:szCs w:val="20"/>
              </w:rPr>
            </w:pPr>
          </w:p>
        </w:tc>
        <w:tc>
          <w:tcPr>
            <w:tcW w:w="2074" w:type="dxa"/>
            <w:noWrap/>
            <w:vAlign w:val="bottom"/>
          </w:tcPr>
          <w:p w14:paraId="5039BF4C" w14:textId="77777777" w:rsidR="00FB65EF" w:rsidRPr="006B36D6" w:rsidRDefault="00FB65EF" w:rsidP="009F7970">
            <w:pPr>
              <w:jc w:val="right"/>
              <w:rPr>
                <w:color w:val="000000"/>
                <w:sz w:val="20"/>
                <w:szCs w:val="20"/>
              </w:rPr>
            </w:pPr>
            <w:r w:rsidRPr="006B36D6">
              <w:rPr>
                <w:color w:val="000000"/>
                <w:sz w:val="20"/>
                <w:szCs w:val="20"/>
                <w:lang w:val="en-US"/>
              </w:rPr>
              <w:t> </w:t>
            </w:r>
          </w:p>
        </w:tc>
        <w:tc>
          <w:tcPr>
            <w:tcW w:w="2643" w:type="dxa"/>
            <w:noWrap/>
            <w:vAlign w:val="bottom"/>
          </w:tcPr>
          <w:p w14:paraId="526CA6D1" w14:textId="77777777" w:rsidR="00FB65EF" w:rsidRPr="00ED3DDE" w:rsidRDefault="00FB65EF" w:rsidP="003A04AB">
            <w:pPr>
              <w:jc w:val="right"/>
              <w:rPr>
                <w:color w:val="000000"/>
                <w:sz w:val="20"/>
                <w:szCs w:val="20"/>
              </w:rPr>
            </w:pPr>
            <w:r w:rsidRPr="00ED3DDE">
              <w:rPr>
                <w:b/>
                <w:bCs/>
                <w:color w:val="000000"/>
                <w:sz w:val="20"/>
                <w:szCs w:val="20"/>
                <w:lang w:val="en-US"/>
              </w:rPr>
              <w:t>0.02</w:t>
            </w:r>
            <w:r w:rsidR="001631E1" w:rsidRPr="00ED3DDE">
              <w:rPr>
                <w:b/>
                <w:bCs/>
                <w:color w:val="000000"/>
                <w:sz w:val="20"/>
                <w:szCs w:val="20"/>
                <w:lang w:val="en-US"/>
              </w:rPr>
              <w:t>6</w:t>
            </w:r>
          </w:p>
        </w:tc>
      </w:tr>
    </w:tbl>
    <w:p w14:paraId="51C196DF" w14:textId="77777777" w:rsidR="00FB65EF" w:rsidRPr="006B36D6" w:rsidRDefault="00FB65EF" w:rsidP="00FB65EF">
      <w:pPr>
        <w:rPr>
          <w:lang w:val="en-US"/>
        </w:rPr>
      </w:pPr>
    </w:p>
    <w:p w14:paraId="62D913F3" w14:textId="194F2894" w:rsidR="00AF1562" w:rsidRPr="006B36D6" w:rsidRDefault="00FB65EF" w:rsidP="00AF1562">
      <w:pPr>
        <w:rPr>
          <w:lang w:val="en-US"/>
        </w:rPr>
      </w:pPr>
      <w:r w:rsidRPr="006B36D6">
        <w:rPr>
          <w:lang w:val="en-US"/>
        </w:rPr>
        <w:t xml:space="preserve">Based on this, the </w:t>
      </w:r>
      <w:r w:rsidRPr="006B36D6">
        <w:rPr>
          <w:szCs w:val="22"/>
          <w:lang w:val="en-US"/>
        </w:rPr>
        <w:t>weighted averaged B</w:t>
      </w:r>
      <w:r w:rsidRPr="006B36D6">
        <w:rPr>
          <w:szCs w:val="22"/>
          <w:vertAlign w:val="subscript"/>
          <w:lang w:val="en-US"/>
        </w:rPr>
        <w:t xml:space="preserve">0,dig </w:t>
      </w:r>
      <w:r w:rsidRPr="006B36D6">
        <w:rPr>
          <w:szCs w:val="22"/>
          <w:lang w:val="en-US"/>
        </w:rPr>
        <w:t>is  0.02</w:t>
      </w:r>
      <w:r w:rsidR="001631E1" w:rsidRPr="006B36D6">
        <w:rPr>
          <w:szCs w:val="22"/>
          <w:lang w:val="en-US"/>
        </w:rPr>
        <w:t>6</w:t>
      </w:r>
      <w:r w:rsidRPr="006B36D6">
        <w:rPr>
          <w:szCs w:val="22"/>
          <w:lang w:val="en-US"/>
        </w:rPr>
        <w:t xml:space="preserve"> (</w:t>
      </w:r>
      <w:r w:rsidRPr="006B36D6">
        <w:rPr>
          <w:bCs/>
          <w:color w:val="000000"/>
          <w:szCs w:val="22"/>
        </w:rPr>
        <w:t>m</w:t>
      </w:r>
      <w:r w:rsidRPr="006B36D6">
        <w:rPr>
          <w:bCs/>
          <w:color w:val="000000"/>
          <w:szCs w:val="22"/>
          <w:vertAlign w:val="superscript"/>
        </w:rPr>
        <w:t>3</w:t>
      </w:r>
      <w:r w:rsidRPr="006B36D6">
        <w:rPr>
          <w:bCs/>
          <w:color w:val="000000"/>
          <w:szCs w:val="22"/>
        </w:rPr>
        <w:t>CH4/kgVS)</w:t>
      </w:r>
    </w:p>
    <w:p w14:paraId="3CDF2A84" w14:textId="77777777" w:rsidR="00145D84" w:rsidRPr="006B36D6" w:rsidRDefault="00145D84" w:rsidP="00145D84">
      <w:pPr>
        <w:spacing w:line="240" w:lineRule="auto"/>
        <w:jc w:val="left"/>
        <w:rPr>
          <w:b/>
          <w:lang w:val="en-US"/>
        </w:rPr>
      </w:pPr>
      <w:bookmarkStart w:id="750" w:name="_Toc332030954"/>
    </w:p>
    <w:p w14:paraId="586EF09B" w14:textId="77777777" w:rsidR="00145D84" w:rsidRPr="006B36D6" w:rsidRDefault="00145D84" w:rsidP="00D46CD4">
      <w:pPr>
        <w:pStyle w:val="ListParagraph"/>
        <w:numPr>
          <w:ilvl w:val="0"/>
          <w:numId w:val="8"/>
        </w:numPr>
        <w:rPr>
          <w:b/>
          <w:lang w:val="en-US"/>
        </w:rPr>
      </w:pPr>
      <w:r w:rsidRPr="006B36D6">
        <w:rPr>
          <w:b/>
          <w:lang w:val="en-US"/>
        </w:rPr>
        <w:t>Calculation of bio-slurry emissions using the information obtained in the previous steps</w:t>
      </w:r>
    </w:p>
    <w:p w14:paraId="33113E4E" w14:textId="77777777" w:rsidR="00145D84" w:rsidRPr="006B36D6" w:rsidRDefault="00145D84" w:rsidP="00145D84">
      <w:pPr>
        <w:rPr>
          <w:lang w:val="en-US"/>
        </w:rPr>
      </w:pPr>
    </w:p>
    <w:p w14:paraId="37900191" w14:textId="77777777" w:rsidR="00145D84" w:rsidRPr="006B36D6" w:rsidRDefault="00145D84" w:rsidP="00145D84">
      <w:pPr>
        <w:rPr>
          <w:lang w:val="en-US"/>
        </w:rPr>
      </w:pPr>
      <w:r w:rsidRPr="006B36D6">
        <w:rPr>
          <w:lang w:val="en-US"/>
        </w:rPr>
        <w:t>F</w:t>
      </w:r>
      <w:r w:rsidRPr="006B36D6">
        <w:rPr>
          <w:vertAlign w:val="subscript"/>
          <w:lang w:val="en-US"/>
        </w:rPr>
        <w:t xml:space="preserve">ww </w:t>
      </w:r>
      <w:r w:rsidRPr="006B36D6">
        <w:rPr>
          <w:lang w:val="en-US"/>
        </w:rPr>
        <w:t>and Bo</w:t>
      </w:r>
      <w:r w:rsidRPr="006B36D6">
        <w:rPr>
          <w:vertAlign w:val="subscript"/>
          <w:lang w:val="en-US"/>
        </w:rPr>
        <w:t>, dig</w:t>
      </w:r>
      <w:r w:rsidRPr="006B36D6">
        <w:rPr>
          <w:lang w:val="en-US"/>
        </w:rPr>
        <w:t xml:space="preserve"> is a default factor and applicable to the remaining VS in the bio-slurry, see equation 6 of EB 66 Annex 32. However, as it is now known what the COD concentration of liquid bio-slurry is, the proxy VS remaining in bio-slurry is used. The next table shows the calculated emissions from bio-slurry using the IPCC tier 1 approach. </w:t>
      </w:r>
      <w:r w:rsidR="00893A6E" w:rsidRPr="006B36D6">
        <w:rPr>
          <w:lang w:val="en-US"/>
        </w:rPr>
        <w:t xml:space="preserve"> </w:t>
      </w:r>
    </w:p>
    <w:p w14:paraId="2A98D93D" w14:textId="77777777" w:rsidR="00C24BB2" w:rsidRPr="006B36D6" w:rsidRDefault="00C24BB2" w:rsidP="00145D84">
      <w:pPr>
        <w:rPr>
          <w:lang w:val="en-US"/>
        </w:rPr>
      </w:pPr>
    </w:p>
    <w:p w14:paraId="44D2D087" w14:textId="77777777" w:rsidR="00391C0E" w:rsidRPr="006B36D6" w:rsidRDefault="00391C0E" w:rsidP="00391C0E">
      <w:pPr>
        <w:pStyle w:val="Caption"/>
      </w:pPr>
      <w:r w:rsidRPr="006B36D6">
        <w:t xml:space="preserve">Equation 2: Calculation of methane potential of </w:t>
      </w:r>
      <w:r w:rsidRPr="006B36D6">
        <w:rPr>
          <w:lang w:val="en-US"/>
        </w:rPr>
        <w:t>bio-slurry</w:t>
      </w:r>
    </w:p>
    <w:p w14:paraId="66969CF0" w14:textId="77777777" w:rsidR="00391C0E" w:rsidRPr="006B36D6" w:rsidRDefault="00391C0E" w:rsidP="00391C0E">
      <w:pPr>
        <w:spacing w:line="240" w:lineRule="auto"/>
        <w:jc w:val="left"/>
        <w:rPr>
          <w:lang w:val="en-US"/>
        </w:rPr>
      </w:pPr>
    </w:p>
    <w:p w14:paraId="3B0F917C" w14:textId="77777777" w:rsidR="00391C0E" w:rsidRPr="006B36D6" w:rsidRDefault="00391C0E" w:rsidP="00391C0E">
      <w:pPr>
        <w:spacing w:line="240" w:lineRule="auto"/>
        <w:jc w:val="left"/>
        <w:rPr>
          <w:bCs/>
          <w:color w:val="000000"/>
          <w:szCs w:val="22"/>
          <w:lang w:val="en-US"/>
        </w:rPr>
      </w:pPr>
      <w:r w:rsidRPr="006B36D6">
        <w:rPr>
          <w:lang w:val="en-US"/>
        </w:rPr>
        <w:t>PE</w:t>
      </w:r>
      <w:r w:rsidRPr="006B36D6">
        <w:rPr>
          <w:vertAlign w:val="subscript"/>
          <w:lang w:val="en-US"/>
        </w:rPr>
        <w:t>bio-slurry</w:t>
      </w:r>
      <w:r w:rsidRPr="006B36D6">
        <w:rPr>
          <w:szCs w:val="22"/>
          <w:lang w:val="en-US"/>
        </w:rPr>
        <w:t xml:space="preserve"> = (VS</w:t>
      </w:r>
      <w:r w:rsidR="00637112" w:rsidRPr="006B36D6">
        <w:rPr>
          <w:szCs w:val="22"/>
          <w:vertAlign w:val="subscript"/>
          <w:lang w:val="en-US"/>
        </w:rPr>
        <w:t xml:space="preserve"> dig</w:t>
      </w:r>
      <w:r w:rsidRPr="006B36D6">
        <w:rPr>
          <w:szCs w:val="22"/>
          <w:lang w:val="en-US"/>
        </w:rPr>
        <w:t xml:space="preserve"> * 365) × B</w:t>
      </w:r>
      <w:r w:rsidRPr="006B36D6">
        <w:rPr>
          <w:szCs w:val="22"/>
          <w:vertAlign w:val="subscript"/>
          <w:lang w:val="en-US"/>
        </w:rPr>
        <w:t>0,</w:t>
      </w:r>
      <w:r w:rsidR="00637112" w:rsidRPr="006B36D6">
        <w:rPr>
          <w:szCs w:val="22"/>
          <w:vertAlign w:val="subscript"/>
          <w:lang w:val="en-US"/>
        </w:rPr>
        <w:t>dig</w:t>
      </w:r>
      <w:r w:rsidRPr="006B36D6">
        <w:rPr>
          <w:szCs w:val="22"/>
          <w:lang w:val="en-US"/>
        </w:rPr>
        <w:t xml:space="preserve"> x </w:t>
      </w:r>
      <w:r w:rsidR="001B173E" w:rsidRPr="006B36D6">
        <w:rPr>
          <w:szCs w:val="22"/>
          <w:lang w:val="en-US"/>
        </w:rPr>
        <w:t>(</w:t>
      </w:r>
      <w:r w:rsidRPr="006B36D6">
        <w:rPr>
          <w:szCs w:val="22"/>
          <w:lang w:val="en-US"/>
        </w:rPr>
        <w:t>∑</w:t>
      </w:r>
      <w:r w:rsidR="001B173E" w:rsidRPr="006B36D6">
        <w:rPr>
          <w:szCs w:val="22"/>
          <w:lang w:val="en-US"/>
        </w:rPr>
        <w:t xml:space="preserve">DMS x </w:t>
      </w:r>
      <w:r w:rsidRPr="006B36D6">
        <w:rPr>
          <w:szCs w:val="22"/>
          <w:lang w:val="en-US"/>
        </w:rPr>
        <w:t>MCF</w:t>
      </w:r>
      <w:r w:rsidR="001B173E" w:rsidRPr="006B36D6">
        <w:rPr>
          <w:szCs w:val="22"/>
          <w:lang w:val="en-US"/>
        </w:rPr>
        <w:t>)</w:t>
      </w:r>
      <w:r w:rsidRPr="006B36D6">
        <w:rPr>
          <w:szCs w:val="22"/>
          <w:lang w:val="en-US"/>
        </w:rPr>
        <w:t xml:space="preserve"> x (</w:t>
      </w:r>
      <w:r w:rsidRPr="006B36D6">
        <w:rPr>
          <w:bCs/>
          <w:color w:val="000000"/>
          <w:szCs w:val="22"/>
          <w:lang w:val="en-US"/>
        </w:rPr>
        <w:t>D</w:t>
      </w:r>
      <w:r w:rsidRPr="006B36D6">
        <w:rPr>
          <w:bCs/>
          <w:color w:val="000000"/>
          <w:szCs w:val="22"/>
          <w:vertAlign w:val="subscript"/>
          <w:lang w:val="en-US"/>
        </w:rPr>
        <w:t>CH4</w:t>
      </w:r>
      <w:r w:rsidRPr="006B36D6">
        <w:rPr>
          <w:bCs/>
          <w:color w:val="000000"/>
          <w:szCs w:val="22"/>
          <w:lang w:val="en-US"/>
        </w:rPr>
        <w:t>/1000) x GWP CH4</w:t>
      </w:r>
    </w:p>
    <w:p w14:paraId="5F4D03E8" w14:textId="77777777" w:rsidR="00391C0E" w:rsidRPr="006B36D6" w:rsidRDefault="00391C0E" w:rsidP="00391C0E">
      <w:pPr>
        <w:pStyle w:val="Caption"/>
      </w:pPr>
    </w:p>
    <w:p w14:paraId="289BCE86" w14:textId="77777777" w:rsidR="00391C0E" w:rsidRPr="006B36D6" w:rsidRDefault="00391C0E" w:rsidP="00391C0E">
      <w:pPr>
        <w:rPr>
          <w:lang w:val="en-US"/>
        </w:rPr>
      </w:pPr>
      <w:r w:rsidRPr="006B36D6">
        <w:rPr>
          <w:lang w:val="en-US"/>
        </w:rPr>
        <w:t>Where: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992"/>
        <w:gridCol w:w="6916"/>
      </w:tblGrid>
      <w:tr w:rsidR="00391C0E" w:rsidRPr="006B36D6" w14:paraId="4FAFD82C" w14:textId="77777777" w:rsidTr="007A794F">
        <w:tc>
          <w:tcPr>
            <w:tcW w:w="1276" w:type="dxa"/>
          </w:tcPr>
          <w:p w14:paraId="7C4EAC17" w14:textId="77777777" w:rsidR="00391C0E" w:rsidRPr="006B36D6" w:rsidRDefault="00391C0E" w:rsidP="007A794F">
            <w:pPr>
              <w:rPr>
                <w:szCs w:val="22"/>
                <w:vertAlign w:val="subscript"/>
                <w:lang w:val="en-US"/>
              </w:rPr>
            </w:pPr>
            <w:r w:rsidRPr="006B36D6">
              <w:rPr>
                <w:szCs w:val="22"/>
                <w:lang w:val="en-US"/>
              </w:rPr>
              <w:t>PE</w:t>
            </w:r>
            <w:r w:rsidRPr="006B36D6">
              <w:rPr>
                <w:szCs w:val="22"/>
                <w:vertAlign w:val="subscript"/>
                <w:lang w:val="en-US"/>
              </w:rPr>
              <w:t>bio-slurry</w:t>
            </w:r>
          </w:p>
        </w:tc>
        <w:tc>
          <w:tcPr>
            <w:tcW w:w="992" w:type="dxa"/>
          </w:tcPr>
          <w:p w14:paraId="712CDE25" w14:textId="77777777" w:rsidR="00391C0E" w:rsidRPr="006B36D6" w:rsidRDefault="00391C0E" w:rsidP="007A794F">
            <w:pPr>
              <w:rPr>
                <w:szCs w:val="22"/>
                <w:lang w:val="en-US"/>
              </w:rPr>
            </w:pPr>
          </w:p>
        </w:tc>
        <w:tc>
          <w:tcPr>
            <w:tcW w:w="6916" w:type="dxa"/>
          </w:tcPr>
          <w:p w14:paraId="615331F1" w14:textId="77777777" w:rsidR="00391C0E" w:rsidRPr="006B36D6" w:rsidRDefault="00391C0E" w:rsidP="00637112">
            <w:pPr>
              <w:rPr>
                <w:szCs w:val="22"/>
                <w:lang w:val="en-US" w:eastAsia="nl-BE"/>
              </w:rPr>
            </w:pPr>
            <w:r w:rsidRPr="006B36D6">
              <w:rPr>
                <w:szCs w:val="22"/>
                <w:lang w:val="en-US" w:eastAsia="nl-BE"/>
              </w:rPr>
              <w:t xml:space="preserve">Annual </w:t>
            </w:r>
            <w:r w:rsidR="00637112" w:rsidRPr="006B36D6">
              <w:rPr>
                <w:szCs w:val="22"/>
                <w:lang w:val="en-US" w:eastAsia="nl-BE"/>
              </w:rPr>
              <w:t>average project emissions from bio-slurry, tCO</w:t>
            </w:r>
            <w:r w:rsidR="00637112" w:rsidRPr="00614F01">
              <w:rPr>
                <w:szCs w:val="22"/>
                <w:vertAlign w:val="subscript"/>
                <w:lang w:val="en-US" w:eastAsia="nl-BE"/>
              </w:rPr>
              <w:t>2</w:t>
            </w:r>
            <w:r w:rsidR="00637112" w:rsidRPr="006B36D6">
              <w:rPr>
                <w:szCs w:val="22"/>
                <w:lang w:val="en-US" w:eastAsia="nl-BE"/>
              </w:rPr>
              <w:t>e/hh/yr</w:t>
            </w:r>
          </w:p>
        </w:tc>
      </w:tr>
      <w:tr w:rsidR="00391C0E" w:rsidRPr="006B36D6" w14:paraId="5B35F9C1" w14:textId="77777777" w:rsidTr="007A794F">
        <w:tc>
          <w:tcPr>
            <w:tcW w:w="1276" w:type="dxa"/>
          </w:tcPr>
          <w:p w14:paraId="2804DFDC" w14:textId="77777777" w:rsidR="00391C0E" w:rsidRPr="006B36D6" w:rsidRDefault="00391C0E" w:rsidP="007A794F">
            <w:pPr>
              <w:rPr>
                <w:szCs w:val="22"/>
                <w:lang w:val="en-US"/>
              </w:rPr>
            </w:pPr>
          </w:p>
        </w:tc>
        <w:tc>
          <w:tcPr>
            <w:tcW w:w="992" w:type="dxa"/>
          </w:tcPr>
          <w:p w14:paraId="5E0CC686" w14:textId="77777777" w:rsidR="00391C0E" w:rsidRPr="006B36D6" w:rsidRDefault="00391C0E" w:rsidP="007A794F">
            <w:pPr>
              <w:rPr>
                <w:szCs w:val="22"/>
                <w:lang w:val="en-US"/>
              </w:rPr>
            </w:pPr>
          </w:p>
        </w:tc>
        <w:tc>
          <w:tcPr>
            <w:tcW w:w="6916" w:type="dxa"/>
          </w:tcPr>
          <w:p w14:paraId="2B28E716" w14:textId="77777777" w:rsidR="00391C0E" w:rsidRPr="006B36D6" w:rsidRDefault="00391C0E" w:rsidP="007A794F">
            <w:pPr>
              <w:rPr>
                <w:szCs w:val="22"/>
                <w:lang w:val="en-US" w:eastAsia="nl-BE"/>
              </w:rPr>
            </w:pPr>
          </w:p>
        </w:tc>
      </w:tr>
      <w:tr w:rsidR="00391C0E" w:rsidRPr="006B36D6" w14:paraId="5BDAA1F1" w14:textId="77777777" w:rsidTr="007A794F">
        <w:tc>
          <w:tcPr>
            <w:tcW w:w="1276" w:type="dxa"/>
          </w:tcPr>
          <w:p w14:paraId="40BB34E2" w14:textId="77777777" w:rsidR="00391C0E" w:rsidRPr="006B36D6" w:rsidRDefault="00391C0E" w:rsidP="00637112">
            <w:pPr>
              <w:rPr>
                <w:szCs w:val="22"/>
                <w:lang w:val="en-US"/>
              </w:rPr>
            </w:pPr>
            <w:r w:rsidRPr="006B36D6">
              <w:rPr>
                <w:szCs w:val="22"/>
                <w:lang w:val="en-US"/>
              </w:rPr>
              <w:t>VS</w:t>
            </w:r>
            <w:r w:rsidR="00637112" w:rsidRPr="006B36D6">
              <w:rPr>
                <w:szCs w:val="22"/>
                <w:vertAlign w:val="subscript"/>
                <w:lang w:val="en-US"/>
              </w:rPr>
              <w:t>dig</w:t>
            </w:r>
          </w:p>
        </w:tc>
        <w:tc>
          <w:tcPr>
            <w:tcW w:w="992" w:type="dxa"/>
          </w:tcPr>
          <w:p w14:paraId="68E89EC9" w14:textId="77777777" w:rsidR="00391C0E" w:rsidRPr="006B36D6" w:rsidRDefault="00391C0E" w:rsidP="007A794F">
            <w:pPr>
              <w:rPr>
                <w:szCs w:val="22"/>
                <w:lang w:val="en-US"/>
              </w:rPr>
            </w:pPr>
            <w:r w:rsidRPr="006B36D6">
              <w:rPr>
                <w:szCs w:val="22"/>
                <w:lang w:val="en-US"/>
              </w:rPr>
              <w:t>=</w:t>
            </w:r>
          </w:p>
        </w:tc>
        <w:tc>
          <w:tcPr>
            <w:tcW w:w="6916" w:type="dxa"/>
          </w:tcPr>
          <w:p w14:paraId="3F20794F" w14:textId="77777777" w:rsidR="00391C0E" w:rsidRPr="006B36D6" w:rsidRDefault="00391C0E" w:rsidP="00637112">
            <w:pPr>
              <w:rPr>
                <w:szCs w:val="22"/>
                <w:lang w:val="en-US"/>
              </w:rPr>
            </w:pPr>
            <w:r w:rsidRPr="006B36D6">
              <w:rPr>
                <w:szCs w:val="22"/>
                <w:lang w:val="en-US" w:eastAsia="nl-BE"/>
              </w:rPr>
              <w:t xml:space="preserve">Daily volatile solid </w:t>
            </w:r>
            <w:r w:rsidR="00637112" w:rsidRPr="006B36D6">
              <w:rPr>
                <w:szCs w:val="22"/>
                <w:lang w:val="en-US" w:eastAsia="nl-BE"/>
              </w:rPr>
              <w:t>remaining in the bio-slurry, kgVS/day</w:t>
            </w:r>
          </w:p>
        </w:tc>
      </w:tr>
      <w:tr w:rsidR="00391C0E" w:rsidRPr="006B36D6" w14:paraId="3E8A7885" w14:textId="77777777" w:rsidTr="007A794F">
        <w:tc>
          <w:tcPr>
            <w:tcW w:w="1276" w:type="dxa"/>
          </w:tcPr>
          <w:p w14:paraId="6D837703" w14:textId="77777777" w:rsidR="00391C0E" w:rsidRPr="006B36D6" w:rsidRDefault="00391C0E" w:rsidP="007A794F">
            <w:pPr>
              <w:rPr>
                <w:szCs w:val="22"/>
                <w:lang w:val="en-US"/>
              </w:rPr>
            </w:pPr>
          </w:p>
        </w:tc>
        <w:tc>
          <w:tcPr>
            <w:tcW w:w="992" w:type="dxa"/>
          </w:tcPr>
          <w:p w14:paraId="67798D79" w14:textId="77777777" w:rsidR="00391C0E" w:rsidRPr="006B36D6" w:rsidRDefault="00391C0E" w:rsidP="007A794F">
            <w:pPr>
              <w:rPr>
                <w:szCs w:val="22"/>
                <w:lang w:val="en-US"/>
              </w:rPr>
            </w:pPr>
          </w:p>
        </w:tc>
        <w:tc>
          <w:tcPr>
            <w:tcW w:w="6916" w:type="dxa"/>
          </w:tcPr>
          <w:p w14:paraId="3D353DA3" w14:textId="77777777" w:rsidR="00391C0E" w:rsidRPr="006B36D6" w:rsidRDefault="00391C0E" w:rsidP="007A794F">
            <w:pPr>
              <w:rPr>
                <w:szCs w:val="22"/>
                <w:lang w:val="en-US"/>
              </w:rPr>
            </w:pPr>
          </w:p>
        </w:tc>
      </w:tr>
      <w:tr w:rsidR="00391C0E" w:rsidRPr="006B36D6" w14:paraId="282E7CD3" w14:textId="77777777" w:rsidTr="007A794F">
        <w:tc>
          <w:tcPr>
            <w:tcW w:w="1276" w:type="dxa"/>
          </w:tcPr>
          <w:p w14:paraId="613E6C24" w14:textId="77777777" w:rsidR="00391C0E" w:rsidRPr="006B36D6" w:rsidRDefault="00391C0E" w:rsidP="007A794F">
            <w:pPr>
              <w:rPr>
                <w:szCs w:val="22"/>
                <w:lang w:val="en-US"/>
              </w:rPr>
            </w:pPr>
            <w:r w:rsidRPr="006B36D6">
              <w:rPr>
                <w:szCs w:val="22"/>
                <w:lang w:val="en-US"/>
              </w:rPr>
              <w:t>365</w:t>
            </w:r>
          </w:p>
        </w:tc>
        <w:tc>
          <w:tcPr>
            <w:tcW w:w="992" w:type="dxa"/>
          </w:tcPr>
          <w:p w14:paraId="32C79B83" w14:textId="77777777" w:rsidR="00391C0E" w:rsidRPr="006B36D6" w:rsidRDefault="00391C0E" w:rsidP="007A794F">
            <w:pPr>
              <w:rPr>
                <w:szCs w:val="22"/>
                <w:lang w:val="en-US"/>
              </w:rPr>
            </w:pPr>
            <w:r w:rsidRPr="006B36D6">
              <w:rPr>
                <w:szCs w:val="22"/>
                <w:lang w:val="en-US"/>
              </w:rPr>
              <w:t>=</w:t>
            </w:r>
          </w:p>
        </w:tc>
        <w:tc>
          <w:tcPr>
            <w:tcW w:w="6916" w:type="dxa"/>
          </w:tcPr>
          <w:p w14:paraId="2EA5C2CA" w14:textId="77777777" w:rsidR="00391C0E" w:rsidRPr="006B36D6" w:rsidRDefault="00391C0E" w:rsidP="007A794F">
            <w:pPr>
              <w:autoSpaceDE w:val="0"/>
              <w:autoSpaceDN w:val="0"/>
              <w:adjustRightInd w:val="0"/>
              <w:spacing w:line="240" w:lineRule="auto"/>
              <w:jc w:val="left"/>
              <w:rPr>
                <w:szCs w:val="22"/>
                <w:lang w:val="en-US"/>
              </w:rPr>
            </w:pPr>
            <w:r w:rsidRPr="006B36D6">
              <w:rPr>
                <w:szCs w:val="22"/>
                <w:lang w:val="en-US" w:eastAsia="nl-BE"/>
              </w:rPr>
              <w:t>Basis for calculating annual VS production, days yr-1</w:t>
            </w:r>
          </w:p>
        </w:tc>
      </w:tr>
      <w:tr w:rsidR="00391C0E" w:rsidRPr="006B36D6" w14:paraId="79867C75" w14:textId="77777777" w:rsidTr="007A794F">
        <w:tc>
          <w:tcPr>
            <w:tcW w:w="1276" w:type="dxa"/>
          </w:tcPr>
          <w:p w14:paraId="1A778265" w14:textId="77777777" w:rsidR="00391C0E" w:rsidRPr="006B36D6" w:rsidRDefault="00391C0E" w:rsidP="007A794F">
            <w:pPr>
              <w:rPr>
                <w:szCs w:val="22"/>
                <w:lang w:val="en-US"/>
              </w:rPr>
            </w:pPr>
          </w:p>
        </w:tc>
        <w:tc>
          <w:tcPr>
            <w:tcW w:w="992" w:type="dxa"/>
          </w:tcPr>
          <w:p w14:paraId="75D22B10" w14:textId="77777777" w:rsidR="00391C0E" w:rsidRPr="006B36D6" w:rsidRDefault="00391C0E" w:rsidP="007A794F">
            <w:pPr>
              <w:rPr>
                <w:szCs w:val="22"/>
                <w:lang w:val="en-US"/>
              </w:rPr>
            </w:pPr>
          </w:p>
        </w:tc>
        <w:tc>
          <w:tcPr>
            <w:tcW w:w="6916" w:type="dxa"/>
          </w:tcPr>
          <w:p w14:paraId="1ACB04DE" w14:textId="77777777" w:rsidR="00391C0E" w:rsidRPr="006B36D6" w:rsidRDefault="00391C0E" w:rsidP="007A794F">
            <w:pPr>
              <w:rPr>
                <w:szCs w:val="22"/>
                <w:lang w:val="en-US"/>
              </w:rPr>
            </w:pPr>
          </w:p>
        </w:tc>
      </w:tr>
      <w:tr w:rsidR="00391C0E" w:rsidRPr="006B36D6" w14:paraId="258ADB44" w14:textId="77777777" w:rsidTr="007A794F">
        <w:tc>
          <w:tcPr>
            <w:tcW w:w="1276" w:type="dxa"/>
          </w:tcPr>
          <w:p w14:paraId="37617D1B" w14:textId="77777777" w:rsidR="00391C0E" w:rsidRPr="006B36D6" w:rsidRDefault="00391C0E" w:rsidP="007A794F">
            <w:pPr>
              <w:rPr>
                <w:szCs w:val="22"/>
                <w:lang w:val="en-US"/>
              </w:rPr>
            </w:pPr>
            <w:r w:rsidRPr="006B36D6">
              <w:rPr>
                <w:szCs w:val="22"/>
                <w:lang w:val="en-US"/>
              </w:rPr>
              <w:t>B</w:t>
            </w:r>
            <w:r w:rsidRPr="006B36D6">
              <w:rPr>
                <w:szCs w:val="22"/>
                <w:vertAlign w:val="subscript"/>
                <w:lang w:val="en-US"/>
              </w:rPr>
              <w:t>0,</w:t>
            </w:r>
            <w:r w:rsidR="00637112" w:rsidRPr="006B36D6">
              <w:rPr>
                <w:szCs w:val="22"/>
                <w:vertAlign w:val="subscript"/>
                <w:lang w:val="en-US"/>
              </w:rPr>
              <w:t>dig</w:t>
            </w:r>
          </w:p>
        </w:tc>
        <w:tc>
          <w:tcPr>
            <w:tcW w:w="992" w:type="dxa"/>
          </w:tcPr>
          <w:p w14:paraId="32093E2A" w14:textId="77777777" w:rsidR="00391C0E" w:rsidRPr="006B36D6" w:rsidRDefault="00391C0E" w:rsidP="007A794F">
            <w:pPr>
              <w:rPr>
                <w:szCs w:val="22"/>
                <w:lang w:val="en-US"/>
              </w:rPr>
            </w:pPr>
            <w:r w:rsidRPr="006B36D6">
              <w:rPr>
                <w:szCs w:val="22"/>
                <w:lang w:val="en-US"/>
              </w:rPr>
              <w:t>=</w:t>
            </w:r>
          </w:p>
        </w:tc>
        <w:tc>
          <w:tcPr>
            <w:tcW w:w="6916" w:type="dxa"/>
          </w:tcPr>
          <w:p w14:paraId="27A2A46E" w14:textId="77777777" w:rsidR="00391C0E" w:rsidRPr="006B36D6" w:rsidRDefault="00637112" w:rsidP="007A794F">
            <w:pPr>
              <w:rPr>
                <w:szCs w:val="22"/>
                <w:lang w:val="en-US"/>
              </w:rPr>
            </w:pPr>
            <w:r w:rsidRPr="006B36D6">
              <w:t xml:space="preserve">Weighted methane producing capacity of the bio-slurry, </w:t>
            </w:r>
            <w:r w:rsidRPr="006B36D6">
              <w:rPr>
                <w:szCs w:val="22"/>
              </w:rPr>
              <w:t>m</w:t>
            </w:r>
            <w:r w:rsidRPr="006B36D6">
              <w:rPr>
                <w:szCs w:val="22"/>
                <w:vertAlign w:val="superscript"/>
              </w:rPr>
              <w:t>3</w:t>
            </w:r>
            <w:r w:rsidRPr="006B36D6">
              <w:rPr>
                <w:szCs w:val="22"/>
              </w:rPr>
              <w:t>CH</w:t>
            </w:r>
            <w:r w:rsidRPr="006B36D6">
              <w:rPr>
                <w:szCs w:val="22"/>
                <w:vertAlign w:val="subscript"/>
              </w:rPr>
              <w:t>4</w:t>
            </w:r>
            <w:r w:rsidRPr="006B36D6">
              <w:rPr>
                <w:szCs w:val="22"/>
              </w:rPr>
              <w:t>/kgVS</w:t>
            </w:r>
          </w:p>
        </w:tc>
      </w:tr>
      <w:tr w:rsidR="00391C0E" w:rsidRPr="006B36D6" w14:paraId="7D0B7479" w14:textId="77777777" w:rsidTr="007A794F">
        <w:tc>
          <w:tcPr>
            <w:tcW w:w="1276" w:type="dxa"/>
          </w:tcPr>
          <w:p w14:paraId="5B0A883B" w14:textId="77777777" w:rsidR="00391C0E" w:rsidRPr="006B36D6" w:rsidRDefault="00391C0E" w:rsidP="007A794F">
            <w:pPr>
              <w:rPr>
                <w:szCs w:val="22"/>
                <w:vertAlign w:val="subscript"/>
                <w:lang w:val="en-US"/>
              </w:rPr>
            </w:pPr>
          </w:p>
        </w:tc>
        <w:tc>
          <w:tcPr>
            <w:tcW w:w="992" w:type="dxa"/>
          </w:tcPr>
          <w:p w14:paraId="3E19390B" w14:textId="77777777" w:rsidR="00391C0E" w:rsidRPr="006B36D6" w:rsidRDefault="00391C0E" w:rsidP="007A794F">
            <w:pPr>
              <w:rPr>
                <w:szCs w:val="22"/>
                <w:lang w:val="en-US"/>
              </w:rPr>
            </w:pPr>
          </w:p>
        </w:tc>
        <w:tc>
          <w:tcPr>
            <w:tcW w:w="6916" w:type="dxa"/>
          </w:tcPr>
          <w:p w14:paraId="68AE2D44" w14:textId="77777777" w:rsidR="00391C0E" w:rsidRPr="006B36D6" w:rsidRDefault="00391C0E" w:rsidP="007A794F">
            <w:pPr>
              <w:rPr>
                <w:szCs w:val="22"/>
                <w:lang w:val="en-US"/>
              </w:rPr>
            </w:pPr>
          </w:p>
        </w:tc>
      </w:tr>
      <w:tr w:rsidR="00391C0E" w:rsidRPr="006B36D6" w14:paraId="648BA192" w14:textId="77777777" w:rsidTr="007A794F">
        <w:tc>
          <w:tcPr>
            <w:tcW w:w="1276" w:type="dxa"/>
          </w:tcPr>
          <w:p w14:paraId="3B803FF1" w14:textId="77777777" w:rsidR="00391C0E" w:rsidRPr="006B36D6" w:rsidRDefault="00391C0E" w:rsidP="007A794F">
            <w:pPr>
              <w:rPr>
                <w:szCs w:val="22"/>
                <w:lang w:val="en-US"/>
              </w:rPr>
            </w:pPr>
            <w:r w:rsidRPr="006B36D6">
              <w:rPr>
                <w:szCs w:val="22"/>
                <w:lang w:val="en-US"/>
              </w:rPr>
              <w:t>∑MCF</w:t>
            </w:r>
          </w:p>
        </w:tc>
        <w:tc>
          <w:tcPr>
            <w:tcW w:w="992" w:type="dxa"/>
          </w:tcPr>
          <w:p w14:paraId="4221CF4D" w14:textId="77777777" w:rsidR="00391C0E" w:rsidRPr="006B36D6" w:rsidRDefault="00391C0E" w:rsidP="007A794F">
            <w:pPr>
              <w:rPr>
                <w:szCs w:val="22"/>
                <w:lang w:val="en-US"/>
              </w:rPr>
            </w:pPr>
            <w:r w:rsidRPr="006B36D6">
              <w:rPr>
                <w:szCs w:val="22"/>
                <w:lang w:val="en-US"/>
              </w:rPr>
              <w:t>=</w:t>
            </w:r>
          </w:p>
        </w:tc>
        <w:tc>
          <w:tcPr>
            <w:tcW w:w="6916" w:type="dxa"/>
          </w:tcPr>
          <w:p w14:paraId="261A9324" w14:textId="77777777" w:rsidR="00391C0E" w:rsidRPr="006B36D6" w:rsidRDefault="00391C0E" w:rsidP="007A794F">
            <w:pPr>
              <w:rPr>
                <w:szCs w:val="22"/>
                <w:lang w:val="en-US" w:eastAsia="nl-BE"/>
              </w:rPr>
            </w:pPr>
            <w:r w:rsidRPr="006B36D6">
              <w:rPr>
                <w:szCs w:val="22"/>
                <w:lang w:val="en-US" w:eastAsia="nl-BE"/>
              </w:rPr>
              <w:t xml:space="preserve">Cumulative methane conversion factors for </w:t>
            </w:r>
            <w:r w:rsidR="001B173E" w:rsidRPr="006B36D6">
              <w:rPr>
                <w:iCs/>
              </w:rPr>
              <w:t>digestate management system DMS</w:t>
            </w:r>
            <w:r w:rsidRPr="006B36D6">
              <w:rPr>
                <w:szCs w:val="22"/>
                <w:lang w:val="en-US" w:eastAsia="nl-BE"/>
              </w:rPr>
              <w:t>, %</w:t>
            </w:r>
          </w:p>
        </w:tc>
      </w:tr>
      <w:tr w:rsidR="00391C0E" w:rsidRPr="006B36D6" w14:paraId="20878527" w14:textId="77777777" w:rsidTr="007A794F">
        <w:tc>
          <w:tcPr>
            <w:tcW w:w="1276" w:type="dxa"/>
          </w:tcPr>
          <w:p w14:paraId="5BC2418B" w14:textId="77777777" w:rsidR="00391C0E" w:rsidRPr="006B36D6" w:rsidRDefault="00391C0E" w:rsidP="007A794F">
            <w:pPr>
              <w:rPr>
                <w:szCs w:val="22"/>
                <w:lang w:val="en-US"/>
              </w:rPr>
            </w:pPr>
          </w:p>
        </w:tc>
        <w:tc>
          <w:tcPr>
            <w:tcW w:w="992" w:type="dxa"/>
          </w:tcPr>
          <w:p w14:paraId="465953BA" w14:textId="77777777" w:rsidR="00391C0E" w:rsidRPr="006B36D6" w:rsidRDefault="00391C0E" w:rsidP="007A794F">
            <w:pPr>
              <w:rPr>
                <w:szCs w:val="22"/>
                <w:lang w:val="en-US"/>
              </w:rPr>
            </w:pPr>
          </w:p>
        </w:tc>
        <w:tc>
          <w:tcPr>
            <w:tcW w:w="6916" w:type="dxa"/>
          </w:tcPr>
          <w:p w14:paraId="6BEDE56D" w14:textId="77777777" w:rsidR="00391C0E" w:rsidRPr="006B36D6" w:rsidRDefault="00391C0E" w:rsidP="007A794F">
            <w:pPr>
              <w:rPr>
                <w:szCs w:val="22"/>
                <w:lang w:val="en-US" w:eastAsia="nl-BE"/>
              </w:rPr>
            </w:pPr>
          </w:p>
        </w:tc>
      </w:tr>
      <w:tr w:rsidR="00391C0E" w:rsidRPr="006B36D6" w14:paraId="1FCFA526" w14:textId="77777777" w:rsidTr="007A794F">
        <w:tc>
          <w:tcPr>
            <w:tcW w:w="1276" w:type="dxa"/>
          </w:tcPr>
          <w:p w14:paraId="0A0BFB11" w14:textId="77777777" w:rsidR="00391C0E" w:rsidRPr="006B36D6" w:rsidRDefault="00391C0E" w:rsidP="007A794F">
            <w:pPr>
              <w:rPr>
                <w:szCs w:val="22"/>
                <w:lang w:val="en-US"/>
              </w:rPr>
            </w:pPr>
            <w:r w:rsidRPr="006B36D6">
              <w:rPr>
                <w:szCs w:val="22"/>
                <w:lang w:val="en-US"/>
              </w:rPr>
              <w:t>D</w:t>
            </w:r>
            <w:r w:rsidRPr="006B36D6">
              <w:rPr>
                <w:szCs w:val="22"/>
                <w:vertAlign w:val="subscript"/>
                <w:lang w:val="en-US"/>
              </w:rPr>
              <w:t>CH4</w:t>
            </w:r>
          </w:p>
        </w:tc>
        <w:tc>
          <w:tcPr>
            <w:tcW w:w="992" w:type="dxa"/>
          </w:tcPr>
          <w:p w14:paraId="08AB831C" w14:textId="77777777" w:rsidR="00391C0E" w:rsidRPr="006B36D6" w:rsidRDefault="00391C0E" w:rsidP="007A794F">
            <w:pPr>
              <w:rPr>
                <w:szCs w:val="22"/>
                <w:lang w:val="en-US"/>
              </w:rPr>
            </w:pPr>
            <w:r w:rsidRPr="006B36D6">
              <w:rPr>
                <w:szCs w:val="22"/>
                <w:lang w:val="en-US"/>
              </w:rPr>
              <w:t>=</w:t>
            </w:r>
          </w:p>
        </w:tc>
        <w:tc>
          <w:tcPr>
            <w:tcW w:w="6916" w:type="dxa"/>
          </w:tcPr>
          <w:p w14:paraId="36D18B09" w14:textId="77777777" w:rsidR="00391C0E" w:rsidRPr="006B36D6" w:rsidRDefault="00391C0E" w:rsidP="007A794F">
            <w:pPr>
              <w:rPr>
                <w:szCs w:val="22"/>
                <w:lang w:val="en-US" w:eastAsia="nl-BE"/>
              </w:rPr>
            </w:pPr>
            <w:r w:rsidRPr="006B36D6">
              <w:rPr>
                <w:szCs w:val="22"/>
                <w:lang w:val="en-US" w:eastAsia="nl-BE"/>
              </w:rPr>
              <w:t>Conversion factor of m</w:t>
            </w:r>
            <w:r w:rsidRPr="00614F01">
              <w:rPr>
                <w:szCs w:val="22"/>
                <w:vertAlign w:val="superscript"/>
                <w:lang w:val="en-US" w:eastAsia="nl-BE"/>
              </w:rPr>
              <w:t>3</w:t>
            </w:r>
            <w:r w:rsidRPr="006B36D6">
              <w:rPr>
                <w:szCs w:val="22"/>
                <w:lang w:val="en-US" w:eastAsia="nl-BE"/>
              </w:rPr>
              <w:t xml:space="preserve"> CH</w:t>
            </w:r>
            <w:r w:rsidRPr="00614F01">
              <w:rPr>
                <w:szCs w:val="22"/>
                <w:vertAlign w:val="subscript"/>
                <w:lang w:val="en-US" w:eastAsia="nl-BE"/>
              </w:rPr>
              <w:t>4</w:t>
            </w:r>
            <w:r w:rsidRPr="006B36D6">
              <w:rPr>
                <w:szCs w:val="22"/>
                <w:lang w:val="en-US" w:eastAsia="nl-BE"/>
              </w:rPr>
              <w:t xml:space="preserve"> to kilograms CH</w:t>
            </w:r>
            <w:r w:rsidRPr="00614F01">
              <w:rPr>
                <w:szCs w:val="22"/>
                <w:vertAlign w:val="subscript"/>
                <w:lang w:val="en-US" w:eastAsia="nl-BE"/>
              </w:rPr>
              <w:t>4</w:t>
            </w:r>
          </w:p>
        </w:tc>
      </w:tr>
      <w:tr w:rsidR="00391C0E" w:rsidRPr="006B36D6" w14:paraId="205C70B9" w14:textId="77777777" w:rsidTr="007A794F">
        <w:tc>
          <w:tcPr>
            <w:tcW w:w="1276" w:type="dxa"/>
          </w:tcPr>
          <w:p w14:paraId="7BFF6437" w14:textId="77777777" w:rsidR="00391C0E" w:rsidRPr="006B36D6" w:rsidRDefault="00391C0E" w:rsidP="007A794F">
            <w:pPr>
              <w:rPr>
                <w:szCs w:val="22"/>
                <w:lang w:val="en-US"/>
              </w:rPr>
            </w:pPr>
          </w:p>
        </w:tc>
        <w:tc>
          <w:tcPr>
            <w:tcW w:w="992" w:type="dxa"/>
          </w:tcPr>
          <w:p w14:paraId="0FB481C7" w14:textId="77777777" w:rsidR="00391C0E" w:rsidRPr="006B36D6" w:rsidRDefault="00391C0E" w:rsidP="007A794F">
            <w:pPr>
              <w:rPr>
                <w:szCs w:val="22"/>
                <w:lang w:val="en-US"/>
              </w:rPr>
            </w:pPr>
          </w:p>
        </w:tc>
        <w:tc>
          <w:tcPr>
            <w:tcW w:w="6916" w:type="dxa"/>
          </w:tcPr>
          <w:p w14:paraId="1AE36312" w14:textId="77777777" w:rsidR="00391C0E" w:rsidRPr="006B36D6" w:rsidRDefault="00391C0E" w:rsidP="007A794F">
            <w:pPr>
              <w:rPr>
                <w:szCs w:val="22"/>
                <w:lang w:val="en-US" w:eastAsia="nl-BE"/>
              </w:rPr>
            </w:pPr>
          </w:p>
        </w:tc>
      </w:tr>
      <w:tr w:rsidR="00391C0E" w:rsidRPr="006B36D6" w14:paraId="06E61D03" w14:textId="77777777" w:rsidTr="007A794F">
        <w:tc>
          <w:tcPr>
            <w:tcW w:w="1276" w:type="dxa"/>
          </w:tcPr>
          <w:p w14:paraId="155D321D" w14:textId="77777777" w:rsidR="00391C0E" w:rsidRPr="006B36D6" w:rsidRDefault="00391C0E" w:rsidP="007A794F">
            <w:pPr>
              <w:rPr>
                <w:szCs w:val="22"/>
                <w:lang w:val="en-US"/>
              </w:rPr>
            </w:pPr>
            <w:r w:rsidRPr="006B36D6">
              <w:rPr>
                <w:bCs/>
                <w:color w:val="000000"/>
                <w:szCs w:val="22"/>
                <w:lang w:val="en-US"/>
              </w:rPr>
              <w:t>GWP CH4</w:t>
            </w:r>
          </w:p>
        </w:tc>
        <w:tc>
          <w:tcPr>
            <w:tcW w:w="992" w:type="dxa"/>
          </w:tcPr>
          <w:p w14:paraId="33585243" w14:textId="77777777" w:rsidR="00391C0E" w:rsidRPr="006B36D6" w:rsidRDefault="00391C0E" w:rsidP="007A794F">
            <w:pPr>
              <w:rPr>
                <w:szCs w:val="22"/>
                <w:lang w:val="en-US"/>
              </w:rPr>
            </w:pPr>
            <w:r w:rsidRPr="006B36D6">
              <w:rPr>
                <w:szCs w:val="22"/>
                <w:lang w:val="en-US"/>
              </w:rPr>
              <w:t>=</w:t>
            </w:r>
          </w:p>
        </w:tc>
        <w:tc>
          <w:tcPr>
            <w:tcW w:w="6916" w:type="dxa"/>
          </w:tcPr>
          <w:p w14:paraId="5E589201" w14:textId="77777777" w:rsidR="00391C0E" w:rsidRPr="006B36D6" w:rsidRDefault="00391C0E" w:rsidP="00915F5E">
            <w:pPr>
              <w:rPr>
                <w:szCs w:val="22"/>
                <w:lang w:val="en-US" w:eastAsia="nl-BE"/>
              </w:rPr>
            </w:pPr>
            <w:r w:rsidRPr="006B36D6">
              <w:rPr>
                <w:szCs w:val="22"/>
                <w:lang w:val="en-US" w:eastAsia="nl-BE"/>
              </w:rPr>
              <w:t xml:space="preserve">Global Warming Potential of methane </w:t>
            </w:r>
            <w:r w:rsidR="00915F5E" w:rsidRPr="006B36D6">
              <w:rPr>
                <w:szCs w:val="22"/>
                <w:lang w:val="en-US" w:eastAsia="nl-BE"/>
              </w:rPr>
              <w:t>(</w:t>
            </w:r>
            <w:r w:rsidRPr="006B36D6">
              <w:rPr>
                <w:szCs w:val="22"/>
                <w:lang w:val="en-US" w:eastAsia="nl-BE"/>
              </w:rPr>
              <w:t>25</w:t>
            </w:r>
            <w:r w:rsidR="00915F5E" w:rsidRPr="006B36D6">
              <w:rPr>
                <w:szCs w:val="22"/>
                <w:lang w:val="en-US" w:eastAsia="nl-BE"/>
              </w:rPr>
              <w:t>)</w:t>
            </w:r>
          </w:p>
        </w:tc>
      </w:tr>
    </w:tbl>
    <w:p w14:paraId="44F3BE1A" w14:textId="77777777" w:rsidR="00C24BB2" w:rsidRPr="006B36D6" w:rsidRDefault="00C24BB2" w:rsidP="00145D84">
      <w:pPr>
        <w:rPr>
          <w:lang w:val="en-US"/>
        </w:rPr>
      </w:pPr>
    </w:p>
    <w:p w14:paraId="5DE3780A" w14:textId="7A80EE79" w:rsidR="005D1EF6" w:rsidRDefault="00E0685E" w:rsidP="00145D84">
      <w:pPr>
        <w:rPr>
          <w:ins w:id="751" w:author="Szymon Mikolajczyk" w:date="2018-10-18T11:19:00Z"/>
          <w:lang w:val="en-US"/>
        </w:rPr>
      </w:pPr>
      <w:r w:rsidRPr="006B36D6">
        <w:rPr>
          <w:lang w:val="en-US"/>
        </w:rPr>
        <w:t xml:space="preserve">The MCF applied to the bio-slurry </w:t>
      </w:r>
      <w:r w:rsidRPr="00C150AF">
        <w:rPr>
          <w:lang w:val="en-US"/>
        </w:rPr>
        <w:t>emissions is</w:t>
      </w:r>
      <w:r w:rsidR="00941433" w:rsidRPr="00C150AF">
        <w:rPr>
          <w:lang w:val="en-US"/>
        </w:rPr>
        <w:t xml:space="preserve"> </w:t>
      </w:r>
      <w:r w:rsidR="00614F01" w:rsidRPr="00C150AF">
        <w:rPr>
          <w:lang w:val="en-US"/>
        </w:rPr>
        <w:t>1.93</w:t>
      </w:r>
      <w:r w:rsidR="00941433" w:rsidRPr="00C150AF">
        <w:rPr>
          <w:lang w:val="en-US"/>
        </w:rPr>
        <w:t xml:space="preserve">%. </w:t>
      </w:r>
      <w:r w:rsidR="00C60D5D" w:rsidRPr="00C150AF">
        <w:rPr>
          <w:lang w:val="en-US"/>
        </w:rPr>
        <w:t>The table</w:t>
      </w:r>
      <w:r w:rsidR="00C60D5D" w:rsidRPr="006B36D6">
        <w:rPr>
          <w:lang w:val="en-US"/>
        </w:rPr>
        <w:t xml:space="preserve"> below indicates the usage method of the bio-slurry and the corresponding</w:t>
      </w:r>
      <w:r w:rsidRPr="006B36D6">
        <w:rPr>
          <w:lang w:val="en-US"/>
        </w:rPr>
        <w:t xml:space="preserve"> calculation of the</w:t>
      </w:r>
      <w:r w:rsidR="00C60D5D" w:rsidRPr="006B36D6">
        <w:rPr>
          <w:lang w:val="en-US"/>
        </w:rPr>
        <w:t xml:space="preserve"> MCF.</w:t>
      </w:r>
    </w:p>
    <w:p w14:paraId="0C80DE70" w14:textId="77777777" w:rsidR="00DB1C08" w:rsidRPr="006B36D6" w:rsidRDefault="00DB1C08" w:rsidP="00145D84">
      <w:pPr>
        <w:rPr>
          <w:lang w:val="en-US"/>
        </w:rPr>
      </w:pPr>
    </w:p>
    <w:p w14:paraId="1070B8C6" w14:textId="74195FE6" w:rsidR="00941433" w:rsidRPr="006B36D6" w:rsidRDefault="00941433" w:rsidP="00941433">
      <w:pPr>
        <w:pStyle w:val="Caption"/>
      </w:pPr>
      <w:r w:rsidRPr="006B36D6">
        <w:lastRenderedPageBreak/>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35</w:t>
      </w:r>
      <w:r w:rsidR="0014520D" w:rsidRPr="006B36D6">
        <w:fldChar w:fldCharType="end"/>
      </w:r>
      <w:r w:rsidRPr="006B36D6">
        <w:t>: Overview of bio-slurry handling methods</w:t>
      </w:r>
      <w:r w:rsidR="00E0685E" w:rsidRPr="006B36D6">
        <w:rPr>
          <w:rStyle w:val="FootnoteReference"/>
        </w:rPr>
        <w:footnoteReference w:id="64"/>
      </w:r>
    </w:p>
    <w:tbl>
      <w:tblPr>
        <w:tblStyle w:val="TableGrid"/>
        <w:tblW w:w="0" w:type="auto"/>
        <w:tblInd w:w="468" w:type="dxa"/>
        <w:tblLook w:val="04A0" w:firstRow="1" w:lastRow="0" w:firstColumn="1" w:lastColumn="0" w:noHBand="0" w:noVBand="1"/>
      </w:tblPr>
      <w:tblGrid>
        <w:gridCol w:w="2630"/>
        <w:gridCol w:w="2033"/>
        <w:gridCol w:w="1817"/>
        <w:gridCol w:w="990"/>
      </w:tblGrid>
      <w:tr w:rsidR="00C60D5D" w:rsidRPr="006B36D6" w14:paraId="763DAB8B" w14:textId="77777777" w:rsidTr="007C2265">
        <w:trPr>
          <w:cnfStyle w:val="100000000000" w:firstRow="1" w:lastRow="0" w:firstColumn="0" w:lastColumn="0" w:oddVBand="0" w:evenVBand="0" w:oddHBand="0" w:evenHBand="0" w:firstRowFirstColumn="0" w:firstRowLastColumn="0" w:lastRowFirstColumn="0" w:lastRowLastColumn="0"/>
        </w:trPr>
        <w:tc>
          <w:tcPr>
            <w:tcW w:w="2630" w:type="dxa"/>
            <w:shd w:val="clear" w:color="auto" w:fill="A6A6A6" w:themeFill="background1" w:themeFillShade="A6"/>
          </w:tcPr>
          <w:p w14:paraId="4F6D30A9" w14:textId="77777777" w:rsidR="00C60D5D" w:rsidRPr="006B36D6" w:rsidRDefault="00C60D5D" w:rsidP="00E0685E">
            <w:pPr>
              <w:jc w:val="left"/>
              <w:rPr>
                <w:sz w:val="20"/>
                <w:szCs w:val="20"/>
                <w:lang w:val="en-US"/>
              </w:rPr>
            </w:pPr>
            <w:r w:rsidRPr="006B36D6">
              <w:rPr>
                <w:sz w:val="20"/>
                <w:szCs w:val="20"/>
                <w:lang w:val="en-US"/>
              </w:rPr>
              <w:t>Bio-slurry handling method</w:t>
            </w:r>
          </w:p>
        </w:tc>
        <w:tc>
          <w:tcPr>
            <w:tcW w:w="2033" w:type="dxa"/>
            <w:shd w:val="clear" w:color="auto" w:fill="A6A6A6" w:themeFill="background1" w:themeFillShade="A6"/>
          </w:tcPr>
          <w:p w14:paraId="2AF0AE18" w14:textId="77777777" w:rsidR="00C60D5D" w:rsidRPr="006B36D6" w:rsidRDefault="00C60D5D" w:rsidP="00E0685E">
            <w:pPr>
              <w:jc w:val="left"/>
              <w:rPr>
                <w:sz w:val="20"/>
                <w:szCs w:val="20"/>
                <w:lang w:val="en-US"/>
              </w:rPr>
            </w:pPr>
            <w:r w:rsidRPr="006B36D6">
              <w:rPr>
                <w:sz w:val="20"/>
                <w:szCs w:val="20"/>
                <w:lang w:val="en-US"/>
              </w:rPr>
              <w:t>Percentage</w:t>
            </w:r>
          </w:p>
        </w:tc>
        <w:tc>
          <w:tcPr>
            <w:tcW w:w="1817" w:type="dxa"/>
            <w:shd w:val="clear" w:color="auto" w:fill="A6A6A6" w:themeFill="background1" w:themeFillShade="A6"/>
          </w:tcPr>
          <w:p w14:paraId="6E539B5E" w14:textId="77777777" w:rsidR="00C60D5D" w:rsidRPr="00C150AF" w:rsidRDefault="00C60D5D" w:rsidP="00E0685E">
            <w:pPr>
              <w:jc w:val="left"/>
              <w:rPr>
                <w:sz w:val="20"/>
                <w:szCs w:val="20"/>
                <w:lang w:val="en-US"/>
              </w:rPr>
            </w:pPr>
            <w:r w:rsidRPr="00C150AF">
              <w:rPr>
                <w:sz w:val="20"/>
                <w:szCs w:val="20"/>
                <w:lang w:val="en-US"/>
              </w:rPr>
              <w:t>Corresponding IPCC definition</w:t>
            </w:r>
          </w:p>
        </w:tc>
        <w:tc>
          <w:tcPr>
            <w:tcW w:w="990" w:type="dxa"/>
            <w:shd w:val="clear" w:color="auto" w:fill="A6A6A6" w:themeFill="background1" w:themeFillShade="A6"/>
          </w:tcPr>
          <w:p w14:paraId="187C5E63" w14:textId="77777777" w:rsidR="00C60D5D" w:rsidRPr="00C150AF" w:rsidRDefault="00C60D5D" w:rsidP="00C60D5D">
            <w:pPr>
              <w:jc w:val="left"/>
              <w:rPr>
                <w:sz w:val="20"/>
                <w:szCs w:val="20"/>
                <w:lang w:val="en-US"/>
              </w:rPr>
            </w:pPr>
            <w:r w:rsidRPr="00C150AF">
              <w:rPr>
                <w:sz w:val="20"/>
                <w:szCs w:val="20"/>
                <w:lang w:val="en-US"/>
              </w:rPr>
              <w:t>MCF</w:t>
            </w:r>
          </w:p>
        </w:tc>
      </w:tr>
      <w:tr w:rsidR="00C150AF" w:rsidRPr="006B36D6" w14:paraId="62F525A1" w14:textId="77777777" w:rsidTr="00FF5767">
        <w:tc>
          <w:tcPr>
            <w:tcW w:w="2630" w:type="dxa"/>
          </w:tcPr>
          <w:p w14:paraId="36EADA73" w14:textId="77777777" w:rsidR="00C150AF" w:rsidRPr="006B36D6" w:rsidRDefault="00C150AF" w:rsidP="00C150AF">
            <w:pPr>
              <w:jc w:val="left"/>
              <w:rPr>
                <w:sz w:val="20"/>
                <w:szCs w:val="20"/>
                <w:lang w:val="en-US"/>
              </w:rPr>
            </w:pPr>
            <w:r w:rsidRPr="006B36D6">
              <w:rPr>
                <w:sz w:val="20"/>
                <w:szCs w:val="20"/>
                <w:lang w:val="en-US"/>
              </w:rPr>
              <w:t>Use as fertilizer</w:t>
            </w:r>
          </w:p>
        </w:tc>
        <w:tc>
          <w:tcPr>
            <w:tcW w:w="2033" w:type="dxa"/>
            <w:vAlign w:val="top"/>
          </w:tcPr>
          <w:p w14:paraId="6ACB376E" w14:textId="77777777" w:rsidR="00C150AF" w:rsidRPr="006B36D6" w:rsidRDefault="00C150AF" w:rsidP="00C150AF">
            <w:pPr>
              <w:jc w:val="left"/>
              <w:rPr>
                <w:sz w:val="20"/>
                <w:szCs w:val="20"/>
                <w:lang w:val="en-US"/>
              </w:rPr>
            </w:pPr>
            <w:r w:rsidRPr="00614F01">
              <w:rPr>
                <w:sz w:val="20"/>
                <w:szCs w:val="20"/>
                <w:lang w:val="en-US"/>
              </w:rPr>
              <w:t>69.23%</w:t>
            </w:r>
          </w:p>
        </w:tc>
        <w:tc>
          <w:tcPr>
            <w:tcW w:w="1817" w:type="dxa"/>
          </w:tcPr>
          <w:p w14:paraId="111A6602" w14:textId="77777777" w:rsidR="00C150AF" w:rsidRPr="006B36D6" w:rsidRDefault="00C150AF" w:rsidP="00C150AF">
            <w:pPr>
              <w:jc w:val="left"/>
              <w:rPr>
                <w:sz w:val="20"/>
                <w:szCs w:val="20"/>
                <w:lang w:val="en-US"/>
              </w:rPr>
            </w:pPr>
            <w:r w:rsidRPr="006B36D6">
              <w:rPr>
                <w:sz w:val="20"/>
                <w:szCs w:val="20"/>
                <w:lang w:val="en-US"/>
              </w:rPr>
              <w:t>Daily spread</w:t>
            </w:r>
          </w:p>
        </w:tc>
        <w:tc>
          <w:tcPr>
            <w:tcW w:w="990" w:type="dxa"/>
            <w:vAlign w:val="top"/>
          </w:tcPr>
          <w:p w14:paraId="3CC815B2" w14:textId="5374105A" w:rsidR="00C150AF" w:rsidRPr="006B36D6" w:rsidRDefault="00C150AF" w:rsidP="00C150AF">
            <w:pPr>
              <w:jc w:val="left"/>
              <w:rPr>
                <w:sz w:val="20"/>
                <w:szCs w:val="20"/>
                <w:lang w:val="en-US"/>
              </w:rPr>
            </w:pPr>
            <w:r w:rsidRPr="003B5666">
              <w:rPr>
                <w:sz w:val="20"/>
                <w:szCs w:val="20"/>
                <w:lang w:val="en-US"/>
              </w:rPr>
              <w:t>0.</w:t>
            </w:r>
            <w:r>
              <w:rPr>
                <w:sz w:val="20"/>
                <w:szCs w:val="20"/>
                <w:lang w:val="en-US"/>
              </w:rPr>
              <w:t>6</w:t>
            </w:r>
            <w:r w:rsidRPr="003B5666">
              <w:rPr>
                <w:sz w:val="20"/>
                <w:szCs w:val="20"/>
                <w:lang w:val="en-US"/>
              </w:rPr>
              <w:t>9%</w:t>
            </w:r>
          </w:p>
        </w:tc>
      </w:tr>
      <w:tr w:rsidR="00C150AF" w:rsidRPr="006B36D6" w14:paraId="0C05BAC6" w14:textId="77777777" w:rsidTr="00FF5767">
        <w:tc>
          <w:tcPr>
            <w:tcW w:w="2630" w:type="dxa"/>
          </w:tcPr>
          <w:p w14:paraId="71B174C4" w14:textId="77777777" w:rsidR="00C150AF" w:rsidRPr="006B36D6" w:rsidRDefault="00C150AF" w:rsidP="00C150AF">
            <w:pPr>
              <w:jc w:val="left"/>
              <w:rPr>
                <w:sz w:val="20"/>
                <w:szCs w:val="20"/>
                <w:lang w:val="en-US"/>
              </w:rPr>
            </w:pPr>
            <w:r w:rsidRPr="006B36D6">
              <w:rPr>
                <w:sz w:val="20"/>
                <w:szCs w:val="20"/>
                <w:lang w:val="en-US"/>
              </w:rPr>
              <w:t>Sold for fertilizer use</w:t>
            </w:r>
          </w:p>
        </w:tc>
        <w:tc>
          <w:tcPr>
            <w:tcW w:w="2033" w:type="dxa"/>
            <w:vAlign w:val="top"/>
          </w:tcPr>
          <w:p w14:paraId="3FD976E5" w14:textId="77777777" w:rsidR="00C150AF" w:rsidRPr="006B36D6" w:rsidRDefault="00C150AF" w:rsidP="00C150AF">
            <w:pPr>
              <w:jc w:val="left"/>
              <w:rPr>
                <w:sz w:val="20"/>
                <w:szCs w:val="20"/>
                <w:lang w:val="en-US"/>
              </w:rPr>
            </w:pPr>
            <w:r w:rsidRPr="00614F01">
              <w:rPr>
                <w:sz w:val="20"/>
                <w:szCs w:val="20"/>
                <w:lang w:val="en-US"/>
              </w:rPr>
              <w:t>1.44%</w:t>
            </w:r>
          </w:p>
        </w:tc>
        <w:tc>
          <w:tcPr>
            <w:tcW w:w="1817" w:type="dxa"/>
          </w:tcPr>
          <w:p w14:paraId="14B2F40E" w14:textId="77777777" w:rsidR="00C150AF" w:rsidRPr="006B36D6" w:rsidRDefault="00C150AF" w:rsidP="00C150AF">
            <w:pPr>
              <w:jc w:val="left"/>
              <w:rPr>
                <w:sz w:val="20"/>
                <w:szCs w:val="20"/>
                <w:lang w:val="en-US"/>
              </w:rPr>
            </w:pPr>
            <w:r w:rsidRPr="006B36D6">
              <w:rPr>
                <w:sz w:val="20"/>
                <w:szCs w:val="20"/>
                <w:lang w:val="en-US"/>
              </w:rPr>
              <w:t>Daily spread</w:t>
            </w:r>
          </w:p>
        </w:tc>
        <w:tc>
          <w:tcPr>
            <w:tcW w:w="990" w:type="dxa"/>
            <w:vAlign w:val="top"/>
          </w:tcPr>
          <w:p w14:paraId="30496DCA" w14:textId="26A420C4" w:rsidR="00C150AF" w:rsidRPr="006B36D6" w:rsidRDefault="00C150AF" w:rsidP="00C150AF">
            <w:pPr>
              <w:jc w:val="left"/>
              <w:rPr>
                <w:sz w:val="20"/>
                <w:szCs w:val="20"/>
                <w:lang w:val="en-US"/>
              </w:rPr>
            </w:pPr>
            <w:r w:rsidRPr="003B5666">
              <w:rPr>
                <w:sz w:val="20"/>
                <w:szCs w:val="20"/>
                <w:lang w:val="en-US"/>
              </w:rPr>
              <w:t>0.01%</w:t>
            </w:r>
          </w:p>
        </w:tc>
      </w:tr>
      <w:tr w:rsidR="00C150AF" w:rsidRPr="006B36D6" w14:paraId="7F4440AA" w14:textId="77777777" w:rsidTr="00FF5767">
        <w:tc>
          <w:tcPr>
            <w:tcW w:w="2630" w:type="dxa"/>
          </w:tcPr>
          <w:p w14:paraId="52DAEFFB" w14:textId="77777777" w:rsidR="00C150AF" w:rsidRPr="006B36D6" w:rsidRDefault="00C150AF" w:rsidP="00C150AF">
            <w:pPr>
              <w:jc w:val="left"/>
              <w:rPr>
                <w:sz w:val="20"/>
                <w:szCs w:val="20"/>
                <w:lang w:val="en-US"/>
              </w:rPr>
            </w:pPr>
            <w:r w:rsidRPr="006B36D6">
              <w:rPr>
                <w:sz w:val="20"/>
                <w:szCs w:val="20"/>
                <w:lang w:val="en-US"/>
              </w:rPr>
              <w:t>Given out for free</w:t>
            </w:r>
          </w:p>
        </w:tc>
        <w:tc>
          <w:tcPr>
            <w:tcW w:w="2033" w:type="dxa"/>
            <w:vAlign w:val="top"/>
          </w:tcPr>
          <w:p w14:paraId="343556E9" w14:textId="77777777" w:rsidR="00C150AF" w:rsidRPr="006B36D6" w:rsidRDefault="00C150AF" w:rsidP="00C150AF">
            <w:pPr>
              <w:jc w:val="left"/>
              <w:rPr>
                <w:sz w:val="20"/>
                <w:szCs w:val="20"/>
                <w:lang w:val="en-US"/>
              </w:rPr>
            </w:pPr>
            <w:r w:rsidRPr="00614F01">
              <w:rPr>
                <w:sz w:val="20"/>
                <w:szCs w:val="20"/>
                <w:lang w:val="en-US"/>
              </w:rPr>
              <w:t>1.92%</w:t>
            </w:r>
          </w:p>
        </w:tc>
        <w:tc>
          <w:tcPr>
            <w:tcW w:w="1817" w:type="dxa"/>
          </w:tcPr>
          <w:p w14:paraId="7D54039B" w14:textId="77777777" w:rsidR="00C150AF" w:rsidRPr="006B36D6" w:rsidRDefault="00C150AF" w:rsidP="00C150AF">
            <w:pPr>
              <w:jc w:val="left"/>
              <w:rPr>
                <w:sz w:val="20"/>
                <w:szCs w:val="20"/>
                <w:lang w:val="en-US"/>
              </w:rPr>
            </w:pPr>
            <w:r w:rsidRPr="006B36D6">
              <w:rPr>
                <w:sz w:val="20"/>
                <w:szCs w:val="20"/>
                <w:lang w:val="en-US"/>
              </w:rPr>
              <w:t>Daily spread</w:t>
            </w:r>
          </w:p>
        </w:tc>
        <w:tc>
          <w:tcPr>
            <w:tcW w:w="990" w:type="dxa"/>
            <w:vAlign w:val="top"/>
          </w:tcPr>
          <w:p w14:paraId="1B1B3EC8" w14:textId="0189D167" w:rsidR="00C150AF" w:rsidRPr="006B36D6" w:rsidRDefault="00C150AF" w:rsidP="00C150AF">
            <w:pPr>
              <w:jc w:val="left"/>
              <w:rPr>
                <w:sz w:val="20"/>
                <w:szCs w:val="20"/>
                <w:lang w:val="en-US"/>
              </w:rPr>
            </w:pPr>
            <w:r w:rsidRPr="003B5666">
              <w:rPr>
                <w:sz w:val="20"/>
                <w:szCs w:val="20"/>
                <w:lang w:val="en-US"/>
              </w:rPr>
              <w:t>0.0</w:t>
            </w:r>
            <w:r>
              <w:rPr>
                <w:sz w:val="20"/>
                <w:szCs w:val="20"/>
                <w:lang w:val="en-US"/>
              </w:rPr>
              <w:t>2</w:t>
            </w:r>
            <w:r w:rsidRPr="003B5666">
              <w:rPr>
                <w:sz w:val="20"/>
                <w:szCs w:val="20"/>
                <w:lang w:val="en-US"/>
              </w:rPr>
              <w:t>%</w:t>
            </w:r>
          </w:p>
        </w:tc>
      </w:tr>
      <w:tr w:rsidR="00C150AF" w:rsidRPr="006B36D6" w14:paraId="45307439" w14:textId="77777777" w:rsidTr="00FF5767">
        <w:tc>
          <w:tcPr>
            <w:tcW w:w="2630" w:type="dxa"/>
          </w:tcPr>
          <w:p w14:paraId="7871BAEE" w14:textId="77777777" w:rsidR="00C150AF" w:rsidRPr="006B36D6" w:rsidRDefault="00C150AF" w:rsidP="00C150AF">
            <w:pPr>
              <w:jc w:val="left"/>
              <w:rPr>
                <w:sz w:val="20"/>
                <w:szCs w:val="20"/>
                <w:lang w:val="en-US"/>
              </w:rPr>
            </w:pPr>
            <w:r w:rsidRPr="006B36D6">
              <w:rPr>
                <w:sz w:val="20"/>
                <w:szCs w:val="20"/>
                <w:lang w:val="en-US"/>
              </w:rPr>
              <w:t>Left inside the biodigester</w:t>
            </w:r>
          </w:p>
        </w:tc>
        <w:tc>
          <w:tcPr>
            <w:tcW w:w="2033" w:type="dxa"/>
            <w:vAlign w:val="top"/>
          </w:tcPr>
          <w:p w14:paraId="3E1D425C" w14:textId="77777777" w:rsidR="00C150AF" w:rsidRPr="006B36D6" w:rsidRDefault="00C150AF" w:rsidP="00C150AF">
            <w:pPr>
              <w:jc w:val="left"/>
              <w:rPr>
                <w:sz w:val="20"/>
                <w:szCs w:val="20"/>
                <w:lang w:val="en-US"/>
              </w:rPr>
            </w:pPr>
            <w:r w:rsidRPr="00614F01">
              <w:rPr>
                <w:sz w:val="20"/>
                <w:szCs w:val="20"/>
                <w:lang w:val="en-US"/>
              </w:rPr>
              <w:t>1.44%</w:t>
            </w:r>
          </w:p>
        </w:tc>
        <w:tc>
          <w:tcPr>
            <w:tcW w:w="1817" w:type="dxa"/>
          </w:tcPr>
          <w:p w14:paraId="03878DAE" w14:textId="77777777" w:rsidR="00C150AF" w:rsidRPr="006B36D6" w:rsidRDefault="00C150AF" w:rsidP="00C150AF">
            <w:pPr>
              <w:jc w:val="left"/>
              <w:rPr>
                <w:sz w:val="20"/>
                <w:szCs w:val="20"/>
                <w:lang w:val="en-US"/>
              </w:rPr>
            </w:pPr>
            <w:r w:rsidRPr="006B36D6">
              <w:rPr>
                <w:sz w:val="20"/>
                <w:szCs w:val="20"/>
                <w:lang w:val="en-US"/>
              </w:rPr>
              <w:t>Liquid/slurry</w:t>
            </w:r>
          </w:p>
        </w:tc>
        <w:tc>
          <w:tcPr>
            <w:tcW w:w="990" w:type="dxa"/>
            <w:vAlign w:val="top"/>
          </w:tcPr>
          <w:p w14:paraId="0252FFEA" w14:textId="1F3319DD" w:rsidR="00C150AF" w:rsidRPr="006B36D6" w:rsidRDefault="00C150AF" w:rsidP="00C150AF">
            <w:pPr>
              <w:jc w:val="left"/>
              <w:rPr>
                <w:sz w:val="20"/>
                <w:szCs w:val="20"/>
                <w:lang w:val="en-US"/>
              </w:rPr>
            </w:pPr>
            <w:r>
              <w:rPr>
                <w:sz w:val="20"/>
                <w:szCs w:val="20"/>
                <w:lang w:val="en-US"/>
              </w:rPr>
              <w:t>1.1</w:t>
            </w:r>
            <w:r w:rsidRPr="003B5666">
              <w:rPr>
                <w:sz w:val="20"/>
                <w:szCs w:val="20"/>
                <w:lang w:val="en-US"/>
              </w:rPr>
              <w:t>3%</w:t>
            </w:r>
          </w:p>
        </w:tc>
      </w:tr>
      <w:tr w:rsidR="00C150AF" w:rsidRPr="006B36D6" w14:paraId="2E6C42EE" w14:textId="77777777" w:rsidTr="00FF5767">
        <w:tc>
          <w:tcPr>
            <w:tcW w:w="2630" w:type="dxa"/>
          </w:tcPr>
          <w:p w14:paraId="6EE77BBC" w14:textId="77777777" w:rsidR="00C150AF" w:rsidRPr="006B36D6" w:rsidRDefault="00C150AF" w:rsidP="00C150AF">
            <w:pPr>
              <w:jc w:val="left"/>
              <w:rPr>
                <w:sz w:val="20"/>
                <w:szCs w:val="20"/>
                <w:lang w:val="en-US"/>
              </w:rPr>
            </w:pPr>
            <w:r w:rsidRPr="006B36D6">
              <w:rPr>
                <w:sz w:val="20"/>
                <w:szCs w:val="20"/>
                <w:lang w:val="en-US"/>
              </w:rPr>
              <w:t>Dumped into open drain</w:t>
            </w:r>
          </w:p>
        </w:tc>
        <w:tc>
          <w:tcPr>
            <w:tcW w:w="2033" w:type="dxa"/>
            <w:vAlign w:val="top"/>
          </w:tcPr>
          <w:p w14:paraId="4182C1A6" w14:textId="77777777" w:rsidR="00C150AF" w:rsidRPr="006B36D6" w:rsidRDefault="00C150AF" w:rsidP="00C150AF">
            <w:pPr>
              <w:jc w:val="left"/>
              <w:rPr>
                <w:sz w:val="20"/>
                <w:szCs w:val="20"/>
                <w:lang w:val="en-US"/>
              </w:rPr>
            </w:pPr>
            <w:r w:rsidRPr="00614F01">
              <w:rPr>
                <w:sz w:val="20"/>
                <w:szCs w:val="20"/>
                <w:lang w:val="en-US"/>
              </w:rPr>
              <w:t>13.46%</w:t>
            </w:r>
          </w:p>
        </w:tc>
        <w:tc>
          <w:tcPr>
            <w:tcW w:w="1817" w:type="dxa"/>
          </w:tcPr>
          <w:p w14:paraId="504BDBF0" w14:textId="77777777" w:rsidR="00C150AF" w:rsidRPr="006B36D6" w:rsidRDefault="00C150AF" w:rsidP="00C150AF">
            <w:pPr>
              <w:jc w:val="left"/>
              <w:rPr>
                <w:sz w:val="20"/>
                <w:szCs w:val="20"/>
                <w:lang w:val="en-US"/>
              </w:rPr>
            </w:pPr>
            <w:r w:rsidRPr="006B36D6">
              <w:rPr>
                <w:sz w:val="20"/>
                <w:szCs w:val="20"/>
                <w:lang w:val="en-US"/>
              </w:rPr>
              <w:t>Aerobic treatment</w:t>
            </w:r>
          </w:p>
        </w:tc>
        <w:tc>
          <w:tcPr>
            <w:tcW w:w="990" w:type="dxa"/>
            <w:vAlign w:val="top"/>
          </w:tcPr>
          <w:p w14:paraId="09416FD7" w14:textId="0673E4AB" w:rsidR="00C150AF" w:rsidRPr="006B36D6" w:rsidRDefault="00C150AF" w:rsidP="00C150AF">
            <w:pPr>
              <w:jc w:val="left"/>
              <w:rPr>
                <w:sz w:val="20"/>
                <w:szCs w:val="20"/>
                <w:lang w:val="en-US"/>
              </w:rPr>
            </w:pPr>
            <w:r w:rsidRPr="003B5666">
              <w:rPr>
                <w:sz w:val="20"/>
                <w:szCs w:val="20"/>
                <w:lang w:val="en-US"/>
              </w:rPr>
              <w:t>0.00%</w:t>
            </w:r>
          </w:p>
        </w:tc>
      </w:tr>
      <w:tr w:rsidR="00C150AF" w:rsidRPr="006B36D6" w14:paraId="1AF87986" w14:textId="77777777" w:rsidTr="00FF5767">
        <w:tc>
          <w:tcPr>
            <w:tcW w:w="2630" w:type="dxa"/>
          </w:tcPr>
          <w:p w14:paraId="0A50644E" w14:textId="77777777" w:rsidR="00C150AF" w:rsidRPr="006B36D6" w:rsidRDefault="00C150AF" w:rsidP="00C150AF">
            <w:pPr>
              <w:jc w:val="left"/>
              <w:rPr>
                <w:sz w:val="20"/>
                <w:szCs w:val="20"/>
                <w:lang w:val="en-US"/>
              </w:rPr>
            </w:pPr>
            <w:r w:rsidRPr="006B36D6">
              <w:rPr>
                <w:sz w:val="20"/>
                <w:szCs w:val="20"/>
                <w:lang w:val="en-US"/>
              </w:rPr>
              <w:t>Dumped into river/lake</w:t>
            </w:r>
          </w:p>
        </w:tc>
        <w:tc>
          <w:tcPr>
            <w:tcW w:w="2033" w:type="dxa"/>
            <w:vAlign w:val="top"/>
          </w:tcPr>
          <w:p w14:paraId="4924AE85" w14:textId="77777777" w:rsidR="00C150AF" w:rsidRPr="006B36D6" w:rsidRDefault="00C150AF" w:rsidP="00C150AF">
            <w:pPr>
              <w:jc w:val="left"/>
              <w:rPr>
                <w:sz w:val="20"/>
                <w:szCs w:val="20"/>
                <w:lang w:val="en-US"/>
              </w:rPr>
            </w:pPr>
            <w:r w:rsidRPr="00614F01">
              <w:rPr>
                <w:sz w:val="20"/>
                <w:szCs w:val="20"/>
                <w:lang w:val="en-US"/>
              </w:rPr>
              <w:t>5.77%</w:t>
            </w:r>
          </w:p>
        </w:tc>
        <w:tc>
          <w:tcPr>
            <w:tcW w:w="1817" w:type="dxa"/>
          </w:tcPr>
          <w:p w14:paraId="1F480846" w14:textId="77777777" w:rsidR="00C150AF" w:rsidRPr="006B36D6" w:rsidRDefault="00C150AF" w:rsidP="00C150AF">
            <w:pPr>
              <w:jc w:val="left"/>
              <w:rPr>
                <w:sz w:val="20"/>
                <w:szCs w:val="20"/>
                <w:lang w:val="en-US"/>
              </w:rPr>
            </w:pPr>
            <w:r w:rsidRPr="006B36D6">
              <w:rPr>
                <w:sz w:val="20"/>
                <w:szCs w:val="20"/>
                <w:lang w:val="en-US"/>
              </w:rPr>
              <w:t>Aerobic treatment</w:t>
            </w:r>
          </w:p>
        </w:tc>
        <w:tc>
          <w:tcPr>
            <w:tcW w:w="990" w:type="dxa"/>
            <w:vAlign w:val="top"/>
          </w:tcPr>
          <w:p w14:paraId="297224BF" w14:textId="271827A3" w:rsidR="00C150AF" w:rsidRPr="006B36D6" w:rsidRDefault="00C150AF" w:rsidP="00C150AF">
            <w:pPr>
              <w:jc w:val="left"/>
              <w:rPr>
                <w:sz w:val="20"/>
                <w:szCs w:val="20"/>
                <w:lang w:val="en-US"/>
              </w:rPr>
            </w:pPr>
            <w:r w:rsidRPr="003B5666">
              <w:rPr>
                <w:sz w:val="20"/>
                <w:szCs w:val="20"/>
                <w:lang w:val="en-US"/>
              </w:rPr>
              <w:t>0.00%</w:t>
            </w:r>
          </w:p>
        </w:tc>
      </w:tr>
      <w:tr w:rsidR="00C150AF" w:rsidRPr="006B36D6" w14:paraId="338A8F4F" w14:textId="77777777" w:rsidTr="00FF5767">
        <w:tc>
          <w:tcPr>
            <w:tcW w:w="2630" w:type="dxa"/>
          </w:tcPr>
          <w:p w14:paraId="495ABDC1" w14:textId="77777777" w:rsidR="00C150AF" w:rsidRPr="006B36D6" w:rsidRDefault="00C150AF" w:rsidP="00C150AF">
            <w:pPr>
              <w:jc w:val="left"/>
              <w:rPr>
                <w:sz w:val="20"/>
                <w:szCs w:val="20"/>
                <w:lang w:val="en-US"/>
              </w:rPr>
            </w:pPr>
            <w:r w:rsidRPr="006B36D6">
              <w:rPr>
                <w:sz w:val="20"/>
                <w:szCs w:val="20"/>
                <w:lang w:val="en-US"/>
              </w:rPr>
              <w:t>Solid storage</w:t>
            </w:r>
          </w:p>
        </w:tc>
        <w:tc>
          <w:tcPr>
            <w:tcW w:w="2033" w:type="dxa"/>
            <w:vAlign w:val="top"/>
          </w:tcPr>
          <w:p w14:paraId="392E782B" w14:textId="77777777" w:rsidR="00C150AF" w:rsidRPr="006B36D6" w:rsidRDefault="00C150AF" w:rsidP="00C150AF">
            <w:pPr>
              <w:jc w:val="left"/>
              <w:rPr>
                <w:sz w:val="20"/>
                <w:szCs w:val="20"/>
                <w:lang w:val="en-US"/>
              </w:rPr>
            </w:pPr>
            <w:r w:rsidRPr="00614F01">
              <w:rPr>
                <w:sz w:val="20"/>
                <w:szCs w:val="20"/>
                <w:lang w:val="en-US"/>
              </w:rPr>
              <w:t>0.48%</w:t>
            </w:r>
          </w:p>
        </w:tc>
        <w:tc>
          <w:tcPr>
            <w:tcW w:w="1817" w:type="dxa"/>
          </w:tcPr>
          <w:p w14:paraId="46C4E868" w14:textId="77777777" w:rsidR="00C150AF" w:rsidRPr="006B36D6" w:rsidRDefault="00C150AF" w:rsidP="00C150AF">
            <w:pPr>
              <w:jc w:val="left"/>
              <w:rPr>
                <w:sz w:val="20"/>
                <w:szCs w:val="20"/>
                <w:lang w:val="en-US"/>
              </w:rPr>
            </w:pPr>
            <w:r w:rsidRPr="006B36D6">
              <w:rPr>
                <w:sz w:val="20"/>
                <w:szCs w:val="20"/>
                <w:lang w:val="en-US"/>
              </w:rPr>
              <w:t>Solid storage</w:t>
            </w:r>
          </w:p>
        </w:tc>
        <w:tc>
          <w:tcPr>
            <w:tcW w:w="990" w:type="dxa"/>
            <w:vAlign w:val="top"/>
          </w:tcPr>
          <w:p w14:paraId="0B14AF02" w14:textId="64B55A30" w:rsidR="00C150AF" w:rsidRPr="006B36D6" w:rsidRDefault="00C150AF" w:rsidP="00C150AF">
            <w:pPr>
              <w:jc w:val="left"/>
              <w:rPr>
                <w:sz w:val="20"/>
                <w:szCs w:val="20"/>
                <w:lang w:val="en-US"/>
              </w:rPr>
            </w:pPr>
            <w:r w:rsidRPr="003B5666">
              <w:rPr>
                <w:sz w:val="20"/>
                <w:szCs w:val="20"/>
                <w:lang w:val="en-US"/>
              </w:rPr>
              <w:t>0.</w:t>
            </w:r>
            <w:r>
              <w:rPr>
                <w:sz w:val="20"/>
                <w:szCs w:val="20"/>
                <w:lang w:val="en-US"/>
              </w:rPr>
              <w:t>02</w:t>
            </w:r>
            <w:r w:rsidRPr="003B5666">
              <w:rPr>
                <w:sz w:val="20"/>
                <w:szCs w:val="20"/>
                <w:lang w:val="en-US"/>
              </w:rPr>
              <w:t>%</w:t>
            </w:r>
          </w:p>
        </w:tc>
      </w:tr>
      <w:tr w:rsidR="00C150AF" w:rsidRPr="006B36D6" w14:paraId="6552D502" w14:textId="77777777" w:rsidTr="00FF5767">
        <w:tc>
          <w:tcPr>
            <w:tcW w:w="2630" w:type="dxa"/>
          </w:tcPr>
          <w:p w14:paraId="65A88A49" w14:textId="77777777" w:rsidR="00C150AF" w:rsidRPr="006B36D6" w:rsidRDefault="00C150AF" w:rsidP="00C150AF">
            <w:pPr>
              <w:jc w:val="left"/>
              <w:rPr>
                <w:sz w:val="20"/>
                <w:szCs w:val="20"/>
                <w:lang w:val="en-US"/>
              </w:rPr>
            </w:pPr>
            <w:r w:rsidRPr="006B36D6">
              <w:rPr>
                <w:sz w:val="20"/>
                <w:szCs w:val="20"/>
                <w:lang w:val="en-US"/>
              </w:rPr>
              <w:t>Dumped on land</w:t>
            </w:r>
          </w:p>
        </w:tc>
        <w:tc>
          <w:tcPr>
            <w:tcW w:w="2033" w:type="dxa"/>
            <w:vAlign w:val="top"/>
          </w:tcPr>
          <w:p w14:paraId="0DCE0264" w14:textId="77777777" w:rsidR="00C150AF" w:rsidRPr="006B36D6" w:rsidRDefault="00C150AF" w:rsidP="00C150AF">
            <w:pPr>
              <w:jc w:val="left"/>
              <w:rPr>
                <w:sz w:val="20"/>
                <w:szCs w:val="20"/>
                <w:lang w:val="en-US"/>
              </w:rPr>
            </w:pPr>
            <w:r w:rsidRPr="00614F01">
              <w:rPr>
                <w:sz w:val="20"/>
                <w:szCs w:val="20"/>
                <w:lang w:val="en-US"/>
              </w:rPr>
              <w:t>3.85%</w:t>
            </w:r>
          </w:p>
        </w:tc>
        <w:tc>
          <w:tcPr>
            <w:tcW w:w="1817" w:type="dxa"/>
          </w:tcPr>
          <w:p w14:paraId="333E7113" w14:textId="77777777" w:rsidR="00C150AF" w:rsidRPr="006B36D6" w:rsidRDefault="00C150AF" w:rsidP="00C150AF">
            <w:pPr>
              <w:jc w:val="left"/>
              <w:rPr>
                <w:sz w:val="20"/>
                <w:szCs w:val="20"/>
                <w:lang w:val="en-US"/>
              </w:rPr>
            </w:pPr>
            <w:r w:rsidRPr="006B36D6">
              <w:rPr>
                <w:sz w:val="20"/>
                <w:szCs w:val="20"/>
                <w:lang w:val="en-US"/>
              </w:rPr>
              <w:t>Daily spread</w:t>
            </w:r>
          </w:p>
        </w:tc>
        <w:tc>
          <w:tcPr>
            <w:tcW w:w="990" w:type="dxa"/>
            <w:vAlign w:val="top"/>
          </w:tcPr>
          <w:p w14:paraId="7D84A8F6" w14:textId="1C51CDF3" w:rsidR="00C150AF" w:rsidRPr="006B36D6" w:rsidRDefault="00C150AF" w:rsidP="00C150AF">
            <w:pPr>
              <w:jc w:val="left"/>
              <w:rPr>
                <w:sz w:val="20"/>
                <w:szCs w:val="20"/>
                <w:lang w:val="en-US"/>
              </w:rPr>
            </w:pPr>
            <w:r w:rsidRPr="003B5666">
              <w:rPr>
                <w:sz w:val="20"/>
                <w:szCs w:val="20"/>
                <w:lang w:val="en-US"/>
              </w:rPr>
              <w:t>0.0</w:t>
            </w:r>
            <w:r>
              <w:rPr>
                <w:sz w:val="20"/>
                <w:szCs w:val="20"/>
                <w:lang w:val="en-US"/>
              </w:rPr>
              <w:t>4</w:t>
            </w:r>
            <w:r w:rsidRPr="003B5666">
              <w:rPr>
                <w:sz w:val="20"/>
                <w:szCs w:val="20"/>
                <w:lang w:val="en-US"/>
              </w:rPr>
              <w:t>%</w:t>
            </w:r>
          </w:p>
        </w:tc>
      </w:tr>
      <w:tr w:rsidR="00C150AF" w:rsidRPr="006B36D6" w14:paraId="33E7A196" w14:textId="77777777" w:rsidTr="00FF5767">
        <w:tc>
          <w:tcPr>
            <w:tcW w:w="2630" w:type="dxa"/>
          </w:tcPr>
          <w:p w14:paraId="35C2A071" w14:textId="77777777" w:rsidR="00C150AF" w:rsidRPr="006B36D6" w:rsidRDefault="00C150AF" w:rsidP="00C150AF">
            <w:pPr>
              <w:jc w:val="left"/>
              <w:rPr>
                <w:sz w:val="20"/>
                <w:szCs w:val="20"/>
                <w:lang w:val="en-US"/>
              </w:rPr>
            </w:pPr>
            <w:r w:rsidRPr="006B36D6">
              <w:rPr>
                <w:sz w:val="20"/>
                <w:szCs w:val="20"/>
                <w:lang w:val="en-US"/>
              </w:rPr>
              <w:t>Composting</w:t>
            </w:r>
          </w:p>
        </w:tc>
        <w:tc>
          <w:tcPr>
            <w:tcW w:w="2033" w:type="dxa"/>
            <w:vAlign w:val="top"/>
          </w:tcPr>
          <w:p w14:paraId="0691EC6A" w14:textId="77777777" w:rsidR="00C150AF" w:rsidRPr="006B36D6" w:rsidRDefault="00C150AF" w:rsidP="00C150AF">
            <w:pPr>
              <w:jc w:val="left"/>
              <w:rPr>
                <w:sz w:val="20"/>
                <w:szCs w:val="20"/>
                <w:lang w:val="en-US"/>
              </w:rPr>
            </w:pPr>
            <w:r w:rsidRPr="00614F01">
              <w:rPr>
                <w:sz w:val="20"/>
                <w:szCs w:val="20"/>
                <w:lang w:val="en-US"/>
              </w:rPr>
              <w:t>2.40%</w:t>
            </w:r>
          </w:p>
        </w:tc>
        <w:tc>
          <w:tcPr>
            <w:tcW w:w="1817" w:type="dxa"/>
          </w:tcPr>
          <w:p w14:paraId="27275E6C" w14:textId="77777777" w:rsidR="00C150AF" w:rsidRPr="006B36D6" w:rsidRDefault="00C150AF" w:rsidP="00C150AF">
            <w:pPr>
              <w:jc w:val="left"/>
              <w:rPr>
                <w:sz w:val="20"/>
                <w:szCs w:val="20"/>
                <w:lang w:val="en-US"/>
              </w:rPr>
            </w:pPr>
            <w:r w:rsidRPr="006B36D6">
              <w:rPr>
                <w:sz w:val="20"/>
                <w:szCs w:val="20"/>
                <w:lang w:val="en-US"/>
              </w:rPr>
              <w:t>Composting</w:t>
            </w:r>
          </w:p>
        </w:tc>
        <w:tc>
          <w:tcPr>
            <w:tcW w:w="990" w:type="dxa"/>
            <w:vAlign w:val="top"/>
          </w:tcPr>
          <w:p w14:paraId="2C5E2CC1" w14:textId="0956B1A8" w:rsidR="00C150AF" w:rsidRPr="006B36D6" w:rsidRDefault="00C150AF" w:rsidP="00C150AF">
            <w:pPr>
              <w:jc w:val="left"/>
              <w:rPr>
                <w:sz w:val="20"/>
                <w:szCs w:val="20"/>
                <w:lang w:val="en-US"/>
              </w:rPr>
            </w:pPr>
            <w:r w:rsidRPr="003B5666">
              <w:rPr>
                <w:sz w:val="20"/>
                <w:szCs w:val="20"/>
                <w:lang w:val="en-US"/>
              </w:rPr>
              <w:t>0.0</w:t>
            </w:r>
            <w:r>
              <w:rPr>
                <w:sz w:val="20"/>
                <w:szCs w:val="20"/>
                <w:lang w:val="en-US"/>
              </w:rPr>
              <w:t>1</w:t>
            </w:r>
            <w:r w:rsidRPr="003B5666">
              <w:rPr>
                <w:sz w:val="20"/>
                <w:szCs w:val="20"/>
                <w:lang w:val="en-US"/>
              </w:rPr>
              <w:t>%</w:t>
            </w:r>
          </w:p>
        </w:tc>
      </w:tr>
      <w:tr w:rsidR="00C150AF" w:rsidRPr="006B36D6" w14:paraId="38A0CC50" w14:textId="77777777" w:rsidTr="00FF5767">
        <w:tc>
          <w:tcPr>
            <w:tcW w:w="2630" w:type="dxa"/>
          </w:tcPr>
          <w:p w14:paraId="582EB72E" w14:textId="77777777" w:rsidR="00C150AF" w:rsidRPr="006B36D6" w:rsidRDefault="00C150AF" w:rsidP="00C150AF">
            <w:pPr>
              <w:jc w:val="left"/>
              <w:rPr>
                <w:sz w:val="20"/>
                <w:szCs w:val="20"/>
                <w:lang w:val="en-US"/>
              </w:rPr>
            </w:pPr>
            <w:r w:rsidRPr="006B36D6">
              <w:rPr>
                <w:sz w:val="20"/>
                <w:szCs w:val="20"/>
                <w:lang w:val="en-US"/>
              </w:rPr>
              <w:t>No slurry produced</w:t>
            </w:r>
          </w:p>
        </w:tc>
        <w:tc>
          <w:tcPr>
            <w:tcW w:w="2033" w:type="dxa"/>
            <w:vAlign w:val="top"/>
          </w:tcPr>
          <w:p w14:paraId="133648B0" w14:textId="77777777" w:rsidR="00C150AF" w:rsidRPr="006B36D6" w:rsidRDefault="00C150AF" w:rsidP="00C150AF">
            <w:pPr>
              <w:jc w:val="left"/>
              <w:rPr>
                <w:sz w:val="20"/>
                <w:szCs w:val="20"/>
                <w:lang w:val="en-US"/>
              </w:rPr>
            </w:pPr>
            <w:r w:rsidRPr="00614F01">
              <w:rPr>
                <w:sz w:val="20"/>
                <w:szCs w:val="20"/>
                <w:lang w:val="en-US"/>
              </w:rPr>
              <w:t>0.00%</w:t>
            </w:r>
          </w:p>
        </w:tc>
        <w:tc>
          <w:tcPr>
            <w:tcW w:w="1817" w:type="dxa"/>
          </w:tcPr>
          <w:p w14:paraId="248F4DC6" w14:textId="77777777" w:rsidR="00C150AF" w:rsidRPr="006B36D6" w:rsidRDefault="00C150AF" w:rsidP="00C150AF">
            <w:pPr>
              <w:jc w:val="left"/>
              <w:rPr>
                <w:sz w:val="20"/>
                <w:szCs w:val="20"/>
                <w:lang w:val="en-US"/>
              </w:rPr>
            </w:pPr>
            <w:r w:rsidRPr="006B36D6">
              <w:rPr>
                <w:sz w:val="20"/>
                <w:szCs w:val="20"/>
                <w:lang w:val="en-US"/>
              </w:rPr>
              <w:t>No emissions</w:t>
            </w:r>
          </w:p>
        </w:tc>
        <w:tc>
          <w:tcPr>
            <w:tcW w:w="990" w:type="dxa"/>
            <w:vAlign w:val="top"/>
          </w:tcPr>
          <w:p w14:paraId="28A7637F" w14:textId="5DEA2D5B" w:rsidR="00C150AF" w:rsidRPr="006B36D6" w:rsidRDefault="00C150AF" w:rsidP="00C150AF">
            <w:pPr>
              <w:jc w:val="left"/>
              <w:rPr>
                <w:sz w:val="20"/>
                <w:szCs w:val="20"/>
                <w:lang w:val="en-US"/>
              </w:rPr>
            </w:pPr>
            <w:r w:rsidRPr="003B5666">
              <w:rPr>
                <w:sz w:val="20"/>
                <w:szCs w:val="20"/>
                <w:lang w:val="en-US"/>
              </w:rPr>
              <w:t>0.00%</w:t>
            </w:r>
          </w:p>
        </w:tc>
      </w:tr>
      <w:tr w:rsidR="00EC5F56" w:rsidRPr="006B36D6" w14:paraId="7B81D636" w14:textId="77777777" w:rsidTr="00382364">
        <w:tc>
          <w:tcPr>
            <w:tcW w:w="6480" w:type="dxa"/>
            <w:gridSpan w:val="3"/>
          </w:tcPr>
          <w:p w14:paraId="0BCAF65A" w14:textId="77777777" w:rsidR="00EC5F56" w:rsidRPr="006B36D6" w:rsidRDefault="00EC5F56" w:rsidP="00EC5F56">
            <w:pPr>
              <w:jc w:val="right"/>
              <w:rPr>
                <w:b/>
                <w:sz w:val="20"/>
                <w:szCs w:val="20"/>
                <w:lang w:val="en-US"/>
              </w:rPr>
            </w:pPr>
            <w:r w:rsidRPr="006B36D6">
              <w:rPr>
                <w:b/>
                <w:sz w:val="20"/>
                <w:szCs w:val="20"/>
                <w:lang w:val="en-US"/>
              </w:rPr>
              <w:t>Average MCF</w:t>
            </w:r>
          </w:p>
        </w:tc>
        <w:tc>
          <w:tcPr>
            <w:tcW w:w="990" w:type="dxa"/>
          </w:tcPr>
          <w:p w14:paraId="045993A5" w14:textId="77777777" w:rsidR="00EC5F56" w:rsidRPr="006B36D6" w:rsidRDefault="00614F01" w:rsidP="003B5666">
            <w:pPr>
              <w:jc w:val="left"/>
              <w:rPr>
                <w:b/>
                <w:sz w:val="20"/>
                <w:szCs w:val="20"/>
                <w:lang w:val="en-US"/>
              </w:rPr>
            </w:pPr>
            <w:r>
              <w:rPr>
                <w:b/>
                <w:sz w:val="20"/>
                <w:szCs w:val="20"/>
                <w:lang w:val="en-US"/>
              </w:rPr>
              <w:t>1.93</w:t>
            </w:r>
            <w:r w:rsidR="00EC5F56" w:rsidRPr="006B36D6">
              <w:rPr>
                <w:b/>
                <w:sz w:val="20"/>
                <w:szCs w:val="20"/>
                <w:lang w:val="en-US"/>
              </w:rPr>
              <w:t>%</w:t>
            </w:r>
          </w:p>
        </w:tc>
      </w:tr>
    </w:tbl>
    <w:p w14:paraId="3F03DB71" w14:textId="77777777" w:rsidR="00145D84" w:rsidRPr="006B36D6" w:rsidRDefault="00145D84" w:rsidP="00080B92">
      <w:pPr>
        <w:pStyle w:val="Caption"/>
        <w:rPr>
          <w:lang w:val="en-US" w:bidi="en-US"/>
        </w:rPr>
      </w:pPr>
    </w:p>
    <w:p w14:paraId="1206416A" w14:textId="46E2271C" w:rsidR="00391C0E" w:rsidRPr="006B36D6" w:rsidRDefault="00391C0E" w:rsidP="00391C0E">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36</w:t>
      </w:r>
      <w:r w:rsidR="0014520D" w:rsidRPr="006B36D6">
        <w:fldChar w:fldCharType="end"/>
      </w:r>
      <w:r w:rsidRPr="006B36D6">
        <w:t>: Calcul</w:t>
      </w:r>
      <w:r w:rsidR="00080B92" w:rsidRPr="006B36D6">
        <w:t>ated emissions from bio-slurry</w:t>
      </w:r>
      <w:r w:rsidR="00524C8A">
        <w:t>, per household</w:t>
      </w:r>
    </w:p>
    <w:tbl>
      <w:tblPr>
        <w:tblStyle w:val="TableGrid"/>
        <w:tblW w:w="5000" w:type="pct"/>
        <w:jc w:val="center"/>
        <w:tblLayout w:type="fixed"/>
        <w:tblLook w:val="04A0" w:firstRow="1" w:lastRow="0" w:firstColumn="1" w:lastColumn="0" w:noHBand="0" w:noVBand="1"/>
      </w:tblPr>
      <w:tblGrid>
        <w:gridCol w:w="2739"/>
        <w:gridCol w:w="1635"/>
        <w:gridCol w:w="1491"/>
        <w:gridCol w:w="961"/>
        <w:gridCol w:w="2504"/>
      </w:tblGrid>
      <w:tr w:rsidR="00391C0E" w:rsidRPr="00524C8A" w14:paraId="247E0AAE" w14:textId="77777777" w:rsidTr="00F83D6F">
        <w:trPr>
          <w:cnfStyle w:val="100000000000" w:firstRow="1" w:lastRow="0" w:firstColumn="0" w:lastColumn="0" w:oddVBand="0" w:evenVBand="0" w:oddHBand="0" w:evenHBand="0" w:firstRowFirstColumn="0" w:firstRowLastColumn="0" w:lastRowFirstColumn="0" w:lastRowLastColumn="0"/>
          <w:trHeight w:val="300"/>
          <w:jc w:val="center"/>
        </w:trPr>
        <w:tc>
          <w:tcPr>
            <w:tcW w:w="1468" w:type="pct"/>
            <w:shd w:val="clear" w:color="auto" w:fill="A6A6A6" w:themeFill="background1" w:themeFillShade="A6"/>
            <w:noWrap/>
            <w:hideMark/>
          </w:tcPr>
          <w:p w14:paraId="15083E4D" w14:textId="77777777" w:rsidR="00391C0E" w:rsidRPr="00524C8A" w:rsidRDefault="00391C0E" w:rsidP="007A794F">
            <w:pPr>
              <w:spacing w:line="240" w:lineRule="auto"/>
              <w:jc w:val="left"/>
              <w:rPr>
                <w:b w:val="0"/>
                <w:bCs/>
                <w:color w:val="000000"/>
                <w:sz w:val="20"/>
                <w:szCs w:val="20"/>
                <w:lang w:val="en-US"/>
              </w:rPr>
            </w:pPr>
            <w:r w:rsidRPr="00524C8A">
              <w:rPr>
                <w:bCs/>
                <w:color w:val="000000"/>
                <w:sz w:val="20"/>
                <w:szCs w:val="20"/>
                <w:lang w:val="en-US"/>
              </w:rPr>
              <w:t>Total VS in bio-slurry</w:t>
            </w:r>
          </w:p>
          <w:p w14:paraId="784ACBB0" w14:textId="77777777" w:rsidR="00391C0E" w:rsidRPr="00524C8A" w:rsidRDefault="00391C0E" w:rsidP="007A794F">
            <w:pPr>
              <w:spacing w:line="240" w:lineRule="auto"/>
              <w:jc w:val="left"/>
              <w:rPr>
                <w:color w:val="000000"/>
                <w:sz w:val="20"/>
                <w:szCs w:val="20"/>
                <w:lang w:val="en-US"/>
              </w:rPr>
            </w:pPr>
            <w:r w:rsidRPr="00524C8A">
              <w:rPr>
                <w:color w:val="000000"/>
                <w:sz w:val="20"/>
                <w:szCs w:val="20"/>
                <w:lang w:val="en-US"/>
              </w:rPr>
              <w:t>kgVS.day</w:t>
            </w:r>
            <w:r w:rsidRPr="00524C8A">
              <w:rPr>
                <w:color w:val="000000"/>
                <w:sz w:val="20"/>
                <w:szCs w:val="20"/>
                <w:vertAlign w:val="superscript"/>
                <w:lang w:val="en-US"/>
              </w:rPr>
              <w:t>-1</w:t>
            </w:r>
          </w:p>
        </w:tc>
        <w:tc>
          <w:tcPr>
            <w:tcW w:w="876" w:type="pct"/>
            <w:shd w:val="clear" w:color="auto" w:fill="A6A6A6" w:themeFill="background1" w:themeFillShade="A6"/>
            <w:noWrap/>
            <w:hideMark/>
          </w:tcPr>
          <w:p w14:paraId="68751639" w14:textId="77777777" w:rsidR="00391C0E" w:rsidRPr="00524C8A" w:rsidRDefault="00391C0E" w:rsidP="007A794F">
            <w:pPr>
              <w:rPr>
                <w:b w:val="0"/>
                <w:bCs/>
                <w:color w:val="000000"/>
                <w:sz w:val="20"/>
                <w:szCs w:val="20"/>
              </w:rPr>
            </w:pPr>
            <w:r w:rsidRPr="00524C8A">
              <w:rPr>
                <w:sz w:val="20"/>
                <w:szCs w:val="20"/>
                <w:lang w:val="en-US"/>
              </w:rPr>
              <w:t>B</w:t>
            </w:r>
            <w:r w:rsidRPr="00524C8A">
              <w:rPr>
                <w:sz w:val="20"/>
                <w:szCs w:val="20"/>
                <w:vertAlign w:val="subscript"/>
                <w:lang w:val="en-US"/>
              </w:rPr>
              <w:t>0,dig</w:t>
            </w:r>
            <w:r w:rsidRPr="00524C8A">
              <w:rPr>
                <w:bCs/>
                <w:color w:val="000000"/>
                <w:sz w:val="20"/>
                <w:szCs w:val="20"/>
              </w:rPr>
              <w:t xml:space="preserve"> </w:t>
            </w:r>
          </w:p>
          <w:p w14:paraId="6EE26923" w14:textId="77777777" w:rsidR="00391C0E" w:rsidRPr="00524C8A" w:rsidRDefault="00391C0E" w:rsidP="007A794F">
            <w:pPr>
              <w:spacing w:line="240" w:lineRule="auto"/>
              <w:jc w:val="left"/>
              <w:rPr>
                <w:bCs/>
                <w:color w:val="000000"/>
                <w:sz w:val="20"/>
                <w:szCs w:val="20"/>
                <w:lang w:val="en-US"/>
              </w:rPr>
            </w:pPr>
            <w:r w:rsidRPr="00524C8A">
              <w:rPr>
                <w:bCs/>
                <w:color w:val="000000"/>
                <w:sz w:val="20"/>
                <w:szCs w:val="20"/>
              </w:rPr>
              <w:t>(m</w:t>
            </w:r>
            <w:r w:rsidRPr="00524C8A">
              <w:rPr>
                <w:bCs/>
                <w:color w:val="000000"/>
                <w:sz w:val="20"/>
                <w:szCs w:val="20"/>
                <w:vertAlign w:val="superscript"/>
              </w:rPr>
              <w:t>3</w:t>
            </w:r>
            <w:r w:rsidRPr="00524C8A">
              <w:rPr>
                <w:bCs/>
                <w:color w:val="000000"/>
                <w:sz w:val="20"/>
                <w:szCs w:val="20"/>
              </w:rPr>
              <w:t>CH4/kgVS)</w:t>
            </w:r>
          </w:p>
        </w:tc>
        <w:tc>
          <w:tcPr>
            <w:tcW w:w="799" w:type="pct"/>
            <w:shd w:val="clear" w:color="auto" w:fill="A6A6A6" w:themeFill="background1" w:themeFillShade="A6"/>
            <w:noWrap/>
            <w:hideMark/>
          </w:tcPr>
          <w:p w14:paraId="7EE85B26" w14:textId="77777777" w:rsidR="00391C0E" w:rsidRPr="00524C8A" w:rsidRDefault="00391C0E" w:rsidP="007A794F">
            <w:pPr>
              <w:spacing w:line="240" w:lineRule="auto"/>
              <w:jc w:val="left"/>
              <w:rPr>
                <w:bCs/>
                <w:color w:val="000000"/>
                <w:sz w:val="20"/>
                <w:szCs w:val="20"/>
                <w:lang w:val="en-US"/>
              </w:rPr>
            </w:pPr>
            <w:r w:rsidRPr="00524C8A">
              <w:rPr>
                <w:sz w:val="20"/>
                <w:szCs w:val="20"/>
                <w:lang w:val="en-US"/>
              </w:rPr>
              <w:t>∑DMSxMCF</w:t>
            </w:r>
          </w:p>
        </w:tc>
        <w:tc>
          <w:tcPr>
            <w:tcW w:w="515" w:type="pct"/>
            <w:shd w:val="clear" w:color="auto" w:fill="A6A6A6" w:themeFill="background1" w:themeFillShade="A6"/>
            <w:noWrap/>
            <w:hideMark/>
          </w:tcPr>
          <w:p w14:paraId="32FDAF53" w14:textId="77777777" w:rsidR="00391C0E" w:rsidRPr="00524C8A" w:rsidRDefault="00391C0E" w:rsidP="007A794F">
            <w:pPr>
              <w:spacing w:line="240" w:lineRule="auto"/>
              <w:jc w:val="left"/>
              <w:rPr>
                <w:bCs/>
                <w:color w:val="000000"/>
                <w:sz w:val="20"/>
                <w:szCs w:val="20"/>
                <w:vertAlign w:val="subscript"/>
                <w:lang w:val="en-US"/>
              </w:rPr>
            </w:pPr>
            <w:r w:rsidRPr="00524C8A">
              <w:rPr>
                <w:bCs/>
                <w:color w:val="000000"/>
                <w:sz w:val="20"/>
                <w:szCs w:val="20"/>
                <w:lang w:val="en-US"/>
              </w:rPr>
              <w:t>D</w:t>
            </w:r>
            <w:r w:rsidRPr="00524C8A">
              <w:rPr>
                <w:bCs/>
                <w:color w:val="000000"/>
                <w:sz w:val="20"/>
                <w:szCs w:val="20"/>
                <w:vertAlign w:val="subscript"/>
                <w:lang w:val="en-US"/>
              </w:rPr>
              <w:t>CH4</w:t>
            </w:r>
          </w:p>
          <w:p w14:paraId="493BD9FE" w14:textId="77777777" w:rsidR="00391C0E" w:rsidRPr="00524C8A" w:rsidRDefault="00391C0E" w:rsidP="007A794F">
            <w:pPr>
              <w:spacing w:line="240" w:lineRule="auto"/>
              <w:jc w:val="left"/>
              <w:rPr>
                <w:bCs/>
                <w:color w:val="000000"/>
                <w:sz w:val="20"/>
                <w:szCs w:val="20"/>
                <w:lang w:val="en-US"/>
              </w:rPr>
            </w:pPr>
            <w:r w:rsidRPr="00524C8A">
              <w:rPr>
                <w:bCs/>
                <w:color w:val="000000"/>
                <w:sz w:val="20"/>
                <w:szCs w:val="20"/>
                <w:lang w:val="en-US"/>
              </w:rPr>
              <w:t>(kg/m</w:t>
            </w:r>
            <w:r w:rsidRPr="00524C8A">
              <w:rPr>
                <w:bCs/>
                <w:color w:val="000000"/>
                <w:sz w:val="20"/>
                <w:szCs w:val="20"/>
                <w:vertAlign w:val="superscript"/>
                <w:lang w:val="en-US"/>
              </w:rPr>
              <w:t>3</w:t>
            </w:r>
            <w:r w:rsidRPr="00524C8A">
              <w:rPr>
                <w:bCs/>
                <w:color w:val="000000"/>
                <w:sz w:val="20"/>
                <w:szCs w:val="20"/>
                <w:lang w:val="en-US"/>
              </w:rPr>
              <w:t>CH</w:t>
            </w:r>
            <w:r w:rsidRPr="00524C8A">
              <w:rPr>
                <w:bCs/>
                <w:color w:val="000000"/>
                <w:sz w:val="20"/>
                <w:szCs w:val="20"/>
                <w:vertAlign w:val="subscript"/>
                <w:lang w:val="en-US"/>
              </w:rPr>
              <w:t>4</w:t>
            </w:r>
            <w:r w:rsidRPr="00524C8A">
              <w:rPr>
                <w:bCs/>
                <w:color w:val="000000"/>
                <w:sz w:val="20"/>
                <w:szCs w:val="20"/>
                <w:lang w:val="en-US"/>
              </w:rPr>
              <w:t>)</w:t>
            </w:r>
          </w:p>
        </w:tc>
        <w:tc>
          <w:tcPr>
            <w:tcW w:w="1342" w:type="pct"/>
            <w:shd w:val="clear" w:color="auto" w:fill="A6A6A6" w:themeFill="background1" w:themeFillShade="A6"/>
            <w:noWrap/>
            <w:hideMark/>
          </w:tcPr>
          <w:p w14:paraId="1826D31F" w14:textId="77777777" w:rsidR="00391C0E" w:rsidRPr="00524C8A" w:rsidRDefault="00391C0E" w:rsidP="007A794F">
            <w:pPr>
              <w:spacing w:line="240" w:lineRule="auto"/>
              <w:jc w:val="left"/>
              <w:rPr>
                <w:bCs/>
                <w:color w:val="000000"/>
                <w:sz w:val="20"/>
                <w:szCs w:val="20"/>
                <w:lang w:val="en-US"/>
              </w:rPr>
            </w:pPr>
            <w:r w:rsidRPr="00524C8A">
              <w:rPr>
                <w:szCs w:val="22"/>
                <w:lang w:val="en-US"/>
              </w:rPr>
              <w:t>PE</w:t>
            </w:r>
            <w:r w:rsidRPr="00524C8A">
              <w:rPr>
                <w:szCs w:val="22"/>
                <w:vertAlign w:val="subscript"/>
                <w:lang w:val="en-US"/>
              </w:rPr>
              <w:t>bio-slurry</w:t>
            </w:r>
            <w:r w:rsidRPr="00524C8A">
              <w:rPr>
                <w:bCs/>
                <w:color w:val="000000"/>
                <w:sz w:val="20"/>
                <w:szCs w:val="20"/>
                <w:lang w:val="en-US"/>
              </w:rPr>
              <w:t xml:space="preserve"> (tCO</w:t>
            </w:r>
            <w:r w:rsidRPr="00524C8A">
              <w:rPr>
                <w:bCs/>
                <w:color w:val="000000"/>
                <w:sz w:val="20"/>
                <w:szCs w:val="20"/>
                <w:vertAlign w:val="subscript"/>
                <w:lang w:val="en-US"/>
              </w:rPr>
              <w:t>2</w:t>
            </w:r>
            <w:r w:rsidRPr="00524C8A">
              <w:rPr>
                <w:bCs/>
                <w:color w:val="000000"/>
                <w:sz w:val="20"/>
                <w:szCs w:val="20"/>
                <w:lang w:val="en-US"/>
              </w:rPr>
              <w:t>/year/hh)</w:t>
            </w:r>
          </w:p>
        </w:tc>
      </w:tr>
      <w:tr w:rsidR="00391C0E" w:rsidRPr="00524C8A" w14:paraId="46F13F55" w14:textId="77777777" w:rsidTr="00E22692">
        <w:trPr>
          <w:trHeight w:val="300"/>
          <w:jc w:val="center"/>
        </w:trPr>
        <w:tc>
          <w:tcPr>
            <w:tcW w:w="1468" w:type="pct"/>
            <w:noWrap/>
            <w:vAlign w:val="bottom"/>
            <w:hideMark/>
          </w:tcPr>
          <w:p w14:paraId="126C7474" w14:textId="77777777" w:rsidR="00391C0E" w:rsidRPr="00524C8A" w:rsidRDefault="00614F01" w:rsidP="00F83D6F">
            <w:pPr>
              <w:spacing w:line="240" w:lineRule="auto"/>
              <w:jc w:val="left"/>
              <w:rPr>
                <w:bCs/>
                <w:color w:val="000000"/>
                <w:sz w:val="20"/>
                <w:szCs w:val="20"/>
                <w:lang w:val="en-US"/>
              </w:rPr>
            </w:pPr>
            <w:r>
              <w:rPr>
                <w:bCs/>
                <w:color w:val="000000"/>
                <w:sz w:val="20"/>
                <w:szCs w:val="20"/>
                <w:lang w:val="en-US"/>
              </w:rPr>
              <w:t>4.68</w:t>
            </w:r>
          </w:p>
        </w:tc>
        <w:tc>
          <w:tcPr>
            <w:tcW w:w="876" w:type="pct"/>
            <w:noWrap/>
            <w:vAlign w:val="bottom"/>
            <w:hideMark/>
          </w:tcPr>
          <w:p w14:paraId="65BC454E" w14:textId="77777777" w:rsidR="00391C0E" w:rsidRPr="00C150AF" w:rsidRDefault="00391C0E" w:rsidP="00F83D6F">
            <w:pPr>
              <w:spacing w:line="240" w:lineRule="auto"/>
              <w:jc w:val="left"/>
              <w:rPr>
                <w:color w:val="000000"/>
                <w:sz w:val="20"/>
                <w:szCs w:val="20"/>
                <w:lang w:val="en-US"/>
              </w:rPr>
            </w:pPr>
            <w:r w:rsidRPr="00C150AF">
              <w:rPr>
                <w:color w:val="000000"/>
                <w:sz w:val="20"/>
                <w:szCs w:val="20"/>
                <w:lang w:val="en-US"/>
              </w:rPr>
              <w:t>0.</w:t>
            </w:r>
            <w:r w:rsidR="00DD6032" w:rsidRPr="00C150AF">
              <w:rPr>
                <w:color w:val="000000"/>
                <w:sz w:val="20"/>
                <w:szCs w:val="20"/>
                <w:lang w:val="en-US"/>
              </w:rPr>
              <w:t>026</w:t>
            </w:r>
          </w:p>
        </w:tc>
        <w:tc>
          <w:tcPr>
            <w:tcW w:w="799" w:type="pct"/>
            <w:noWrap/>
            <w:vAlign w:val="bottom"/>
            <w:hideMark/>
          </w:tcPr>
          <w:p w14:paraId="02BB9FE6" w14:textId="77777777" w:rsidR="00391C0E" w:rsidRPr="00C150AF" w:rsidRDefault="00614F01" w:rsidP="00F83D6F">
            <w:pPr>
              <w:spacing w:line="240" w:lineRule="auto"/>
              <w:jc w:val="left"/>
              <w:rPr>
                <w:bCs/>
                <w:color w:val="000000"/>
                <w:sz w:val="20"/>
                <w:szCs w:val="20"/>
                <w:lang w:val="en-US"/>
              </w:rPr>
            </w:pPr>
            <w:r w:rsidRPr="00C150AF">
              <w:rPr>
                <w:color w:val="000000"/>
                <w:sz w:val="20"/>
                <w:szCs w:val="20"/>
              </w:rPr>
              <w:t>1.93</w:t>
            </w:r>
            <w:r w:rsidR="00893A6E" w:rsidRPr="00C150AF">
              <w:rPr>
                <w:color w:val="000000"/>
                <w:sz w:val="20"/>
                <w:szCs w:val="20"/>
              </w:rPr>
              <w:t>%</w:t>
            </w:r>
          </w:p>
        </w:tc>
        <w:tc>
          <w:tcPr>
            <w:tcW w:w="515" w:type="pct"/>
            <w:noWrap/>
            <w:vAlign w:val="bottom"/>
            <w:hideMark/>
          </w:tcPr>
          <w:p w14:paraId="72F1F6DF" w14:textId="77777777" w:rsidR="00391C0E" w:rsidRPr="00524C8A" w:rsidRDefault="00391C0E" w:rsidP="00F83D6F">
            <w:pPr>
              <w:spacing w:line="240" w:lineRule="auto"/>
              <w:jc w:val="left"/>
              <w:rPr>
                <w:bCs/>
                <w:color w:val="000000"/>
                <w:sz w:val="20"/>
                <w:szCs w:val="20"/>
                <w:lang w:val="en-US"/>
              </w:rPr>
            </w:pPr>
            <w:r w:rsidRPr="00524C8A">
              <w:rPr>
                <w:color w:val="000000"/>
                <w:sz w:val="20"/>
                <w:szCs w:val="20"/>
              </w:rPr>
              <w:t>0.67</w:t>
            </w:r>
          </w:p>
        </w:tc>
        <w:tc>
          <w:tcPr>
            <w:tcW w:w="1342" w:type="pct"/>
            <w:shd w:val="clear" w:color="auto" w:fill="auto"/>
            <w:noWrap/>
            <w:vAlign w:val="bottom"/>
            <w:hideMark/>
          </w:tcPr>
          <w:p w14:paraId="4798AB52" w14:textId="77777777" w:rsidR="00391C0E" w:rsidRPr="00524C8A" w:rsidRDefault="003B5666" w:rsidP="00F83D6F">
            <w:pPr>
              <w:spacing w:line="240" w:lineRule="auto"/>
              <w:jc w:val="left"/>
              <w:rPr>
                <w:color w:val="000000"/>
                <w:sz w:val="20"/>
                <w:szCs w:val="20"/>
                <w:lang w:val="en-US"/>
              </w:rPr>
            </w:pPr>
            <w:r w:rsidRPr="00524C8A">
              <w:rPr>
                <w:color w:val="000000"/>
                <w:sz w:val="20"/>
                <w:szCs w:val="20"/>
              </w:rPr>
              <w:t>0.0</w:t>
            </w:r>
            <w:r w:rsidR="00614F01">
              <w:rPr>
                <w:color w:val="000000"/>
                <w:sz w:val="20"/>
                <w:szCs w:val="20"/>
              </w:rPr>
              <w:t>14</w:t>
            </w:r>
          </w:p>
        </w:tc>
      </w:tr>
    </w:tbl>
    <w:p w14:paraId="301771DA" w14:textId="77777777" w:rsidR="00391C0E" w:rsidRPr="00524C8A" w:rsidRDefault="00391C0E" w:rsidP="00145D84">
      <w:pPr>
        <w:rPr>
          <w:lang w:val="en-US" w:bidi="en-US"/>
        </w:rPr>
      </w:pPr>
    </w:p>
    <w:p w14:paraId="0E778719" w14:textId="4E1524F8" w:rsidR="00145D84" w:rsidRPr="006B36D6" w:rsidRDefault="00145D84" w:rsidP="00145D84">
      <w:pPr>
        <w:rPr>
          <w:lang w:val="en-US" w:bidi="en-US"/>
        </w:rPr>
      </w:pPr>
      <w:r w:rsidRPr="00524C8A">
        <w:rPr>
          <w:lang w:val="en-US" w:bidi="en-US"/>
        </w:rPr>
        <w:t>The</w:t>
      </w:r>
      <w:r w:rsidR="00E86FE0">
        <w:rPr>
          <w:lang w:val="en-US" w:bidi="en-US"/>
        </w:rPr>
        <w:t xml:space="preserve"> project</w:t>
      </w:r>
      <w:r w:rsidRPr="00524C8A">
        <w:rPr>
          <w:lang w:val="en-US" w:bidi="en-US"/>
        </w:rPr>
        <w:t xml:space="preserve"> emissions from bio-slurry </w:t>
      </w:r>
      <w:r w:rsidR="00E86FE0">
        <w:rPr>
          <w:lang w:val="en-US" w:bidi="en-US"/>
        </w:rPr>
        <w:t>equate to 0.0</w:t>
      </w:r>
      <w:r w:rsidR="00614F01">
        <w:rPr>
          <w:lang w:val="en-US" w:bidi="en-US"/>
        </w:rPr>
        <w:t>14</w:t>
      </w:r>
      <w:r w:rsidR="00E86FE0">
        <w:rPr>
          <w:lang w:val="en-US" w:bidi="en-US"/>
        </w:rPr>
        <w:t xml:space="preserve"> tCO</w:t>
      </w:r>
      <w:r w:rsidR="00E86FE0" w:rsidRPr="00E86FE0">
        <w:rPr>
          <w:vertAlign w:val="subscript"/>
          <w:lang w:val="en-US" w:bidi="en-US"/>
        </w:rPr>
        <w:t>2</w:t>
      </w:r>
      <w:r w:rsidR="00E86FE0">
        <w:rPr>
          <w:lang w:val="en-US" w:bidi="en-US"/>
        </w:rPr>
        <w:t>e</w:t>
      </w:r>
      <w:r w:rsidRPr="00524C8A">
        <w:rPr>
          <w:lang w:val="en-US" w:bidi="en-US"/>
        </w:rPr>
        <w:t xml:space="preserve">. </w:t>
      </w:r>
      <w:r w:rsidR="004D2199">
        <w:rPr>
          <w:lang w:val="en-US" w:bidi="en-US"/>
        </w:rPr>
        <w:t>T</w:t>
      </w:r>
      <w:r w:rsidR="00E86FE0">
        <w:rPr>
          <w:lang w:val="en-US" w:bidi="en-US"/>
        </w:rPr>
        <w:t>hese have been</w:t>
      </w:r>
      <w:r w:rsidRPr="00B10DC0">
        <w:rPr>
          <w:lang w:val="en-US" w:bidi="en-US"/>
        </w:rPr>
        <w:t xml:space="preserve"> </w:t>
      </w:r>
      <w:r w:rsidR="004D2199">
        <w:rPr>
          <w:lang w:val="en-US" w:bidi="en-US"/>
        </w:rPr>
        <w:t>in</w:t>
      </w:r>
      <w:r w:rsidR="004D2199" w:rsidRPr="00B10DC0">
        <w:rPr>
          <w:lang w:val="en-US" w:bidi="en-US"/>
        </w:rPr>
        <w:t xml:space="preserve">cluded </w:t>
      </w:r>
      <w:r w:rsidRPr="00B10DC0">
        <w:rPr>
          <w:lang w:val="en-US" w:bidi="en-US"/>
        </w:rPr>
        <w:t>in the ER assessment.</w:t>
      </w:r>
    </w:p>
    <w:p w14:paraId="1A8687D3" w14:textId="77777777" w:rsidR="00C50CAE" w:rsidRPr="006B36D6" w:rsidRDefault="00C50CAE" w:rsidP="00C50CAE">
      <w:pPr>
        <w:rPr>
          <w:lang w:val="en-US" w:bidi="en-US"/>
        </w:rPr>
      </w:pPr>
    </w:p>
    <w:p w14:paraId="361576E8" w14:textId="77777777" w:rsidR="00AF1562" w:rsidRPr="006B36D6" w:rsidRDefault="00AF1562" w:rsidP="00AF1562">
      <w:pPr>
        <w:pStyle w:val="Heading3"/>
        <w:rPr>
          <w:lang w:val="en-US"/>
        </w:rPr>
      </w:pPr>
      <w:bookmarkStart w:id="752" w:name="_Toc353107642"/>
      <w:bookmarkStart w:id="753" w:name="_Toc478050174"/>
      <w:r w:rsidRPr="006B36D6">
        <w:rPr>
          <w:lang w:val="en-US"/>
        </w:rPr>
        <w:t>3.</w:t>
      </w:r>
      <w:r w:rsidR="001B2A06" w:rsidRPr="006B36D6">
        <w:rPr>
          <w:lang w:val="en-US"/>
        </w:rPr>
        <w:t>1.</w:t>
      </w:r>
      <w:r w:rsidR="00915F5E" w:rsidRPr="006B36D6">
        <w:rPr>
          <w:lang w:val="en-US"/>
        </w:rPr>
        <w:t>6</w:t>
      </w:r>
      <w:r w:rsidRPr="006B36D6">
        <w:rPr>
          <w:lang w:val="en-US"/>
        </w:rPr>
        <w:t>:</w:t>
      </w:r>
      <w:r w:rsidRPr="006B36D6">
        <w:rPr>
          <w:lang w:val="en-US"/>
        </w:rPr>
        <w:tab/>
        <w:t xml:space="preserve"> Ex-post estimate of the emission reductions</w:t>
      </w:r>
      <w:bookmarkEnd w:id="750"/>
      <w:bookmarkEnd w:id="752"/>
      <w:bookmarkEnd w:id="753"/>
    </w:p>
    <w:p w14:paraId="707F602B" w14:textId="77777777" w:rsidR="002C7550" w:rsidRPr="006B36D6" w:rsidRDefault="002C7550" w:rsidP="00AF1562">
      <w:pPr>
        <w:rPr>
          <w:lang w:val="en-US"/>
        </w:rPr>
      </w:pPr>
    </w:p>
    <w:p w14:paraId="6199532C" w14:textId="77777777" w:rsidR="00AF1562" w:rsidRPr="006B36D6" w:rsidRDefault="00AF1562" w:rsidP="00AF1562">
      <w:pPr>
        <w:rPr>
          <w:lang w:val="en-US"/>
        </w:rPr>
      </w:pPr>
      <w:r w:rsidRPr="006B36D6">
        <w:rPr>
          <w:lang w:val="en-US"/>
        </w:rPr>
        <w:t>The next table shows the ex-ante estimate of the emission reductions for each biogas unit</w:t>
      </w:r>
      <w:r w:rsidR="00614F01">
        <w:rPr>
          <w:lang w:val="en-US"/>
        </w:rPr>
        <w:t>:</w:t>
      </w:r>
      <w:r w:rsidR="0022398E" w:rsidRPr="006B36D6">
        <w:rPr>
          <w:rStyle w:val="FootnoteReference"/>
          <w:lang w:val="en-US"/>
        </w:rPr>
        <w:footnoteReference w:id="65"/>
      </w:r>
    </w:p>
    <w:p w14:paraId="52189B12" w14:textId="77777777" w:rsidR="00217229" w:rsidRPr="006B36D6" w:rsidRDefault="00217229" w:rsidP="00217229">
      <w:pPr>
        <w:rPr>
          <w:lang w:val="en-US"/>
        </w:rPr>
      </w:pPr>
    </w:p>
    <w:p w14:paraId="1501E473" w14:textId="6D032E64" w:rsidR="00763FE3" w:rsidRPr="006B36D6" w:rsidRDefault="00763FE3" w:rsidP="00763FE3">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37</w:t>
      </w:r>
      <w:r w:rsidR="0014520D" w:rsidRPr="006B36D6">
        <w:fldChar w:fldCharType="end"/>
      </w:r>
      <w:r w:rsidRPr="006B36D6">
        <w:t xml:space="preserve">: Average annual emission reductions </w:t>
      </w:r>
    </w:p>
    <w:tbl>
      <w:tblPr>
        <w:tblStyle w:val="TableGrid"/>
        <w:tblW w:w="9678" w:type="dxa"/>
        <w:tblLook w:val="04A0" w:firstRow="1" w:lastRow="0" w:firstColumn="1" w:lastColumn="0" w:noHBand="0" w:noVBand="1"/>
      </w:tblPr>
      <w:tblGrid>
        <w:gridCol w:w="1613"/>
        <w:gridCol w:w="1613"/>
        <w:gridCol w:w="1613"/>
        <w:gridCol w:w="1613"/>
        <w:gridCol w:w="1613"/>
        <w:gridCol w:w="1613"/>
      </w:tblGrid>
      <w:tr w:rsidR="00E86FE0" w:rsidRPr="006B36D6" w14:paraId="59B2D70F" w14:textId="77777777" w:rsidTr="00F83D6F">
        <w:trPr>
          <w:cnfStyle w:val="100000000000" w:firstRow="1" w:lastRow="0" w:firstColumn="0" w:lastColumn="0" w:oddVBand="0" w:evenVBand="0" w:oddHBand="0" w:evenHBand="0" w:firstRowFirstColumn="0" w:firstRowLastColumn="0" w:lastRowFirstColumn="0" w:lastRowLastColumn="0"/>
          <w:trHeight w:val="330"/>
        </w:trPr>
        <w:tc>
          <w:tcPr>
            <w:tcW w:w="1613" w:type="dxa"/>
            <w:shd w:val="clear" w:color="auto" w:fill="A6A6A6" w:themeFill="background1" w:themeFillShade="A6"/>
          </w:tcPr>
          <w:p w14:paraId="04A5BA44" w14:textId="6FEAC576" w:rsidR="00E86FE0" w:rsidRPr="006B36D6" w:rsidRDefault="00E86FE0" w:rsidP="00D767FF">
            <w:pPr>
              <w:spacing w:line="240" w:lineRule="auto"/>
              <w:rPr>
                <w:sz w:val="20"/>
              </w:rPr>
            </w:pPr>
          </w:p>
        </w:tc>
        <w:tc>
          <w:tcPr>
            <w:tcW w:w="1613" w:type="dxa"/>
            <w:shd w:val="clear" w:color="auto" w:fill="A6A6A6" w:themeFill="background1" w:themeFillShade="A6"/>
            <w:noWrap/>
            <w:hideMark/>
          </w:tcPr>
          <w:p w14:paraId="64E775CD" w14:textId="77777777" w:rsidR="00E86FE0" w:rsidRPr="006B36D6" w:rsidRDefault="00E86FE0" w:rsidP="00CB66BC">
            <w:pPr>
              <w:spacing w:line="240" w:lineRule="auto"/>
              <w:rPr>
                <w:color w:val="000000"/>
                <w:sz w:val="20"/>
                <w:lang w:val="en-US"/>
              </w:rPr>
            </w:pPr>
            <w:r w:rsidRPr="006B36D6">
              <w:rPr>
                <w:sz w:val="20"/>
              </w:rPr>
              <w:t>BE</w:t>
            </w:r>
            <w:r w:rsidRPr="006B36D6">
              <w:rPr>
                <w:sz w:val="20"/>
                <w:vertAlign w:val="subscript"/>
              </w:rPr>
              <w:t>b1,y</w:t>
            </w:r>
            <w:r w:rsidRPr="006B36D6">
              <w:rPr>
                <w:sz w:val="20"/>
              </w:rPr>
              <w:t xml:space="preserve"> (tCO</w:t>
            </w:r>
            <w:r w:rsidRPr="006B36D6">
              <w:rPr>
                <w:sz w:val="20"/>
                <w:vertAlign w:val="subscript"/>
              </w:rPr>
              <w:t>2</w:t>
            </w:r>
            <w:r w:rsidRPr="006B36D6">
              <w:rPr>
                <w:sz w:val="20"/>
              </w:rPr>
              <w:t>e/year)</w:t>
            </w:r>
          </w:p>
        </w:tc>
        <w:tc>
          <w:tcPr>
            <w:tcW w:w="1613" w:type="dxa"/>
            <w:shd w:val="clear" w:color="auto" w:fill="A6A6A6" w:themeFill="background1" w:themeFillShade="A6"/>
            <w:noWrap/>
            <w:hideMark/>
          </w:tcPr>
          <w:p w14:paraId="1E9F3508" w14:textId="16697270" w:rsidR="00E86FE0" w:rsidRPr="006B36D6" w:rsidRDefault="00C150AF" w:rsidP="00C150AF">
            <w:pPr>
              <w:spacing w:line="240" w:lineRule="auto"/>
              <w:jc w:val="left"/>
              <w:rPr>
                <w:color w:val="000000"/>
                <w:sz w:val="20"/>
                <w:lang w:val="en-US"/>
              </w:rPr>
            </w:pPr>
            <w:r w:rsidRPr="006B36D6">
              <w:rPr>
                <w:sz w:val="20"/>
              </w:rPr>
              <w:t>PE</w:t>
            </w:r>
            <w:r>
              <w:rPr>
                <w:sz w:val="20"/>
                <w:vertAlign w:val="subscript"/>
              </w:rPr>
              <w:t>p</w:t>
            </w:r>
            <w:r w:rsidRPr="006B36D6">
              <w:rPr>
                <w:sz w:val="20"/>
                <w:vertAlign w:val="subscript"/>
              </w:rPr>
              <w:t>1y</w:t>
            </w:r>
            <w:r w:rsidRPr="006B36D6">
              <w:rPr>
                <w:sz w:val="20"/>
              </w:rPr>
              <w:t xml:space="preserve"> </w:t>
            </w:r>
            <w:r w:rsidR="00E86FE0" w:rsidRPr="006B36D6">
              <w:rPr>
                <w:sz w:val="20"/>
              </w:rPr>
              <w:t>(tCO</w:t>
            </w:r>
            <w:r w:rsidR="00E86FE0" w:rsidRPr="006B36D6">
              <w:rPr>
                <w:sz w:val="20"/>
                <w:vertAlign w:val="subscript"/>
              </w:rPr>
              <w:t>2</w:t>
            </w:r>
            <w:r w:rsidR="00E86FE0" w:rsidRPr="006B36D6">
              <w:rPr>
                <w:sz w:val="20"/>
              </w:rPr>
              <w:t>e/year)</w:t>
            </w:r>
          </w:p>
        </w:tc>
        <w:tc>
          <w:tcPr>
            <w:tcW w:w="1613" w:type="dxa"/>
            <w:shd w:val="clear" w:color="auto" w:fill="A6A6A6" w:themeFill="background1" w:themeFillShade="A6"/>
          </w:tcPr>
          <w:p w14:paraId="5CC23B89" w14:textId="77777777" w:rsidR="00E86FE0" w:rsidRPr="006B36D6" w:rsidRDefault="00E86FE0" w:rsidP="00CB66BC">
            <w:pPr>
              <w:spacing w:line="240" w:lineRule="auto"/>
              <w:jc w:val="left"/>
              <w:rPr>
                <w:sz w:val="20"/>
              </w:rPr>
            </w:pPr>
            <w:r w:rsidRPr="006B36D6">
              <w:rPr>
                <w:sz w:val="20"/>
              </w:rPr>
              <w:t>PE</w:t>
            </w:r>
            <w:r w:rsidRPr="00524C8A">
              <w:rPr>
                <w:szCs w:val="22"/>
                <w:vertAlign w:val="subscript"/>
                <w:lang w:val="en-US"/>
              </w:rPr>
              <w:t xml:space="preserve"> bio-slurry</w:t>
            </w:r>
            <w:r w:rsidRPr="006B36D6">
              <w:rPr>
                <w:sz w:val="20"/>
              </w:rPr>
              <w:t xml:space="preserve"> (tCO</w:t>
            </w:r>
            <w:r w:rsidRPr="006B36D6">
              <w:rPr>
                <w:sz w:val="20"/>
                <w:vertAlign w:val="subscript"/>
              </w:rPr>
              <w:t>2</w:t>
            </w:r>
            <w:r w:rsidRPr="006B36D6">
              <w:rPr>
                <w:sz w:val="20"/>
              </w:rPr>
              <w:t>e/year)</w:t>
            </w:r>
          </w:p>
        </w:tc>
        <w:tc>
          <w:tcPr>
            <w:tcW w:w="1613" w:type="dxa"/>
            <w:shd w:val="clear" w:color="auto" w:fill="A6A6A6" w:themeFill="background1" w:themeFillShade="A6"/>
          </w:tcPr>
          <w:p w14:paraId="2272E97D" w14:textId="77777777" w:rsidR="00E86FE0" w:rsidRPr="006B36D6" w:rsidRDefault="00E86FE0" w:rsidP="00CB66BC">
            <w:pPr>
              <w:spacing w:line="240" w:lineRule="auto"/>
              <w:jc w:val="left"/>
              <w:rPr>
                <w:sz w:val="20"/>
              </w:rPr>
            </w:pPr>
            <w:r w:rsidRPr="006B36D6">
              <w:rPr>
                <w:sz w:val="20"/>
              </w:rPr>
              <w:t>LE</w:t>
            </w:r>
            <w:r w:rsidRPr="006B36D6">
              <w:rPr>
                <w:sz w:val="20"/>
                <w:vertAlign w:val="subscript"/>
              </w:rPr>
              <w:t>b1y</w:t>
            </w:r>
            <w:r w:rsidRPr="006B36D6">
              <w:rPr>
                <w:sz w:val="20"/>
              </w:rPr>
              <w:t xml:space="preserve"> (tCO</w:t>
            </w:r>
            <w:r w:rsidRPr="006B36D6">
              <w:rPr>
                <w:sz w:val="20"/>
                <w:vertAlign w:val="subscript"/>
              </w:rPr>
              <w:t>2</w:t>
            </w:r>
            <w:r w:rsidRPr="006B36D6">
              <w:rPr>
                <w:sz w:val="20"/>
              </w:rPr>
              <w:t>e/year)</w:t>
            </w:r>
          </w:p>
        </w:tc>
        <w:tc>
          <w:tcPr>
            <w:tcW w:w="1613" w:type="dxa"/>
            <w:shd w:val="clear" w:color="auto" w:fill="A6A6A6" w:themeFill="background1" w:themeFillShade="A6"/>
            <w:noWrap/>
            <w:hideMark/>
          </w:tcPr>
          <w:p w14:paraId="2D741769" w14:textId="77777777" w:rsidR="00E86FE0" w:rsidRPr="006B36D6" w:rsidRDefault="00E86FE0" w:rsidP="00CB66BC">
            <w:pPr>
              <w:spacing w:line="240" w:lineRule="auto"/>
              <w:jc w:val="left"/>
              <w:rPr>
                <w:color w:val="000000"/>
                <w:sz w:val="20"/>
                <w:lang w:val="en-US"/>
              </w:rPr>
            </w:pPr>
            <w:r w:rsidRPr="006B36D6">
              <w:rPr>
                <w:sz w:val="20"/>
              </w:rPr>
              <w:t>ER</w:t>
            </w:r>
            <w:r w:rsidRPr="006B36D6">
              <w:rPr>
                <w:sz w:val="20"/>
                <w:vertAlign w:val="subscript"/>
              </w:rPr>
              <w:t>,y</w:t>
            </w:r>
            <w:r w:rsidRPr="006B36D6">
              <w:rPr>
                <w:sz w:val="20"/>
              </w:rPr>
              <w:t xml:space="preserve"> (tCO</w:t>
            </w:r>
            <w:r w:rsidRPr="006B36D6">
              <w:rPr>
                <w:sz w:val="20"/>
                <w:vertAlign w:val="subscript"/>
              </w:rPr>
              <w:t>2</w:t>
            </w:r>
            <w:r w:rsidRPr="006B36D6">
              <w:rPr>
                <w:sz w:val="20"/>
              </w:rPr>
              <w:t>e/year)</w:t>
            </w:r>
          </w:p>
        </w:tc>
      </w:tr>
      <w:tr w:rsidR="00E86FE0" w:rsidRPr="006B36D6" w14:paraId="54CBFEAF" w14:textId="77777777" w:rsidTr="002A31BF">
        <w:trPr>
          <w:trHeight w:val="330"/>
        </w:trPr>
        <w:tc>
          <w:tcPr>
            <w:tcW w:w="1613" w:type="dxa"/>
          </w:tcPr>
          <w:p w14:paraId="3CF131F7" w14:textId="77777777" w:rsidR="00E86FE0" w:rsidRPr="006B36D6" w:rsidRDefault="00E86FE0" w:rsidP="00C61608">
            <w:pPr>
              <w:spacing w:line="240" w:lineRule="auto"/>
              <w:jc w:val="left"/>
              <w:rPr>
                <w:bCs/>
                <w:color w:val="000000"/>
                <w:sz w:val="20"/>
                <w:szCs w:val="18"/>
              </w:rPr>
            </w:pPr>
            <w:r w:rsidRPr="006B36D6">
              <w:rPr>
                <w:sz w:val="20"/>
              </w:rPr>
              <w:t>Biomass and fossil fuel substitution</w:t>
            </w:r>
          </w:p>
        </w:tc>
        <w:tc>
          <w:tcPr>
            <w:tcW w:w="1613" w:type="dxa"/>
            <w:noWrap/>
          </w:tcPr>
          <w:p w14:paraId="0C16B091" w14:textId="77777777" w:rsidR="00E86FE0" w:rsidRPr="006B36D6" w:rsidRDefault="00E86FE0" w:rsidP="00FE0193">
            <w:pPr>
              <w:spacing w:line="240" w:lineRule="auto"/>
              <w:jc w:val="right"/>
              <w:rPr>
                <w:color w:val="000000"/>
                <w:sz w:val="20"/>
                <w:lang w:val="en-US"/>
              </w:rPr>
            </w:pPr>
            <w:r w:rsidRPr="006B36D6">
              <w:rPr>
                <w:color w:val="000000"/>
                <w:sz w:val="20"/>
                <w:szCs w:val="20"/>
                <w:lang w:val="en-US"/>
              </w:rPr>
              <w:t>1.</w:t>
            </w:r>
            <w:r w:rsidR="00FE0193">
              <w:rPr>
                <w:color w:val="000000"/>
                <w:sz w:val="20"/>
                <w:szCs w:val="20"/>
                <w:lang w:val="en-US"/>
              </w:rPr>
              <w:t>825</w:t>
            </w:r>
          </w:p>
        </w:tc>
        <w:tc>
          <w:tcPr>
            <w:tcW w:w="1613" w:type="dxa"/>
            <w:noWrap/>
          </w:tcPr>
          <w:p w14:paraId="5D806A5D" w14:textId="051210A4" w:rsidR="00E86FE0" w:rsidRPr="006B36D6" w:rsidRDefault="003652BF" w:rsidP="00FE0193">
            <w:pPr>
              <w:spacing w:line="240" w:lineRule="auto"/>
              <w:ind w:left="720"/>
              <w:contextualSpacing/>
              <w:jc w:val="right"/>
              <w:rPr>
                <w:color w:val="000000"/>
                <w:sz w:val="20"/>
                <w:lang w:val="en-US"/>
              </w:rPr>
            </w:pPr>
            <w:r w:rsidRPr="003652BF">
              <w:rPr>
                <w:color w:val="000000"/>
                <w:sz w:val="20"/>
                <w:szCs w:val="20"/>
                <w:lang w:val="en-US"/>
              </w:rPr>
              <w:t>0.926</w:t>
            </w:r>
          </w:p>
        </w:tc>
        <w:tc>
          <w:tcPr>
            <w:tcW w:w="1613" w:type="dxa"/>
          </w:tcPr>
          <w:p w14:paraId="227D5AC3" w14:textId="6CEEC648" w:rsidR="00E86FE0" w:rsidRPr="006B36D6" w:rsidRDefault="005810D5" w:rsidP="00C61608">
            <w:pPr>
              <w:spacing w:line="240" w:lineRule="auto"/>
              <w:ind w:left="720"/>
              <w:contextualSpacing/>
              <w:jc w:val="right"/>
              <w:rPr>
                <w:color w:val="000000"/>
                <w:sz w:val="20"/>
                <w:lang w:val="en-US"/>
              </w:rPr>
            </w:pPr>
            <w:r>
              <w:rPr>
                <w:color w:val="000000"/>
                <w:sz w:val="20"/>
                <w:lang w:val="en-US"/>
              </w:rPr>
              <w:t>-</w:t>
            </w:r>
          </w:p>
        </w:tc>
        <w:tc>
          <w:tcPr>
            <w:tcW w:w="1613" w:type="dxa"/>
          </w:tcPr>
          <w:p w14:paraId="3E0FB0AC" w14:textId="16480557" w:rsidR="00E86FE0" w:rsidRPr="006B36D6" w:rsidRDefault="00B367E9" w:rsidP="005810D5">
            <w:pPr>
              <w:spacing w:line="240" w:lineRule="auto"/>
              <w:ind w:left="720"/>
              <w:contextualSpacing/>
              <w:jc w:val="right"/>
              <w:rPr>
                <w:color w:val="000000"/>
                <w:sz w:val="20"/>
                <w:lang w:val="en-US"/>
              </w:rPr>
            </w:pPr>
            <w:r>
              <w:rPr>
                <w:color w:val="000000"/>
                <w:sz w:val="20"/>
                <w:lang w:val="en-US"/>
              </w:rPr>
              <w:t>0.03</w:t>
            </w:r>
            <w:r w:rsidR="005810D5">
              <w:rPr>
                <w:color w:val="000000"/>
                <w:sz w:val="20"/>
                <w:lang w:val="en-US"/>
              </w:rPr>
              <w:t>7</w:t>
            </w:r>
          </w:p>
        </w:tc>
        <w:tc>
          <w:tcPr>
            <w:tcW w:w="1613" w:type="dxa"/>
            <w:noWrap/>
          </w:tcPr>
          <w:p w14:paraId="7AF99B69" w14:textId="65F40126" w:rsidR="00E86FE0" w:rsidRPr="006B36D6" w:rsidRDefault="00F817D2" w:rsidP="00915F5E">
            <w:pPr>
              <w:spacing w:line="240" w:lineRule="auto"/>
              <w:ind w:left="720"/>
              <w:contextualSpacing/>
              <w:jc w:val="right"/>
              <w:rPr>
                <w:b/>
                <w:color w:val="000000"/>
                <w:sz w:val="20"/>
                <w:lang w:val="en-US"/>
              </w:rPr>
            </w:pPr>
            <w:r>
              <w:rPr>
                <w:b/>
                <w:color w:val="000000"/>
                <w:sz w:val="20"/>
                <w:lang w:val="en-US"/>
              </w:rPr>
              <w:t>0.862</w:t>
            </w:r>
          </w:p>
        </w:tc>
      </w:tr>
      <w:tr w:rsidR="00E86FE0" w:rsidRPr="006B36D6" w14:paraId="1FCA3B37" w14:textId="77777777" w:rsidTr="002A31BF">
        <w:trPr>
          <w:trHeight w:val="330"/>
        </w:trPr>
        <w:tc>
          <w:tcPr>
            <w:tcW w:w="1613" w:type="dxa"/>
          </w:tcPr>
          <w:p w14:paraId="30F65D03" w14:textId="77777777" w:rsidR="00E86FE0" w:rsidRPr="006B36D6" w:rsidRDefault="00E86FE0" w:rsidP="00ED3DDE">
            <w:pPr>
              <w:spacing w:line="240" w:lineRule="auto"/>
              <w:jc w:val="left"/>
              <w:rPr>
                <w:bCs/>
                <w:color w:val="000000"/>
                <w:sz w:val="20"/>
                <w:szCs w:val="18"/>
              </w:rPr>
            </w:pPr>
            <w:r w:rsidRPr="006B36D6">
              <w:rPr>
                <w:bCs/>
                <w:color w:val="000000"/>
                <w:sz w:val="20"/>
                <w:szCs w:val="18"/>
              </w:rPr>
              <w:t>Manure handling</w:t>
            </w:r>
          </w:p>
        </w:tc>
        <w:tc>
          <w:tcPr>
            <w:tcW w:w="1613" w:type="dxa"/>
            <w:noWrap/>
          </w:tcPr>
          <w:p w14:paraId="765B02F8" w14:textId="77777777" w:rsidR="00E86FE0" w:rsidRPr="00ED3DDE" w:rsidRDefault="00E86FE0" w:rsidP="00FE0193">
            <w:pPr>
              <w:spacing w:line="240" w:lineRule="auto"/>
              <w:jc w:val="right"/>
              <w:rPr>
                <w:bCs/>
                <w:color w:val="000000"/>
                <w:sz w:val="20"/>
                <w:szCs w:val="18"/>
              </w:rPr>
            </w:pPr>
            <w:r w:rsidRPr="00ED3DDE">
              <w:rPr>
                <w:sz w:val="20"/>
              </w:rPr>
              <w:t>3.</w:t>
            </w:r>
            <w:r w:rsidR="00FE0193">
              <w:rPr>
                <w:sz w:val="20"/>
              </w:rPr>
              <w:t>557</w:t>
            </w:r>
          </w:p>
        </w:tc>
        <w:tc>
          <w:tcPr>
            <w:tcW w:w="1613" w:type="dxa"/>
            <w:noWrap/>
          </w:tcPr>
          <w:p w14:paraId="1C8DDDDB" w14:textId="77777777" w:rsidR="00E86FE0" w:rsidRPr="00ED3DDE" w:rsidRDefault="00FE0193" w:rsidP="00AE0A8D">
            <w:pPr>
              <w:spacing w:line="240" w:lineRule="auto"/>
              <w:ind w:left="720"/>
              <w:contextualSpacing/>
              <w:jc w:val="right"/>
              <w:rPr>
                <w:bCs/>
                <w:color w:val="000000"/>
                <w:sz w:val="20"/>
                <w:szCs w:val="18"/>
              </w:rPr>
            </w:pPr>
            <w:r>
              <w:rPr>
                <w:sz w:val="20"/>
              </w:rPr>
              <w:t>1.956</w:t>
            </w:r>
          </w:p>
        </w:tc>
        <w:tc>
          <w:tcPr>
            <w:tcW w:w="1613" w:type="dxa"/>
          </w:tcPr>
          <w:p w14:paraId="0984D47B" w14:textId="3EC10BB6" w:rsidR="00E86FE0" w:rsidRPr="00913C26" w:rsidRDefault="00E86FE0" w:rsidP="004D2199">
            <w:pPr>
              <w:spacing w:line="240" w:lineRule="auto"/>
              <w:ind w:left="720"/>
              <w:contextualSpacing/>
              <w:jc w:val="right"/>
              <w:rPr>
                <w:color w:val="000000"/>
                <w:sz w:val="20"/>
                <w:lang w:val="en-US"/>
              </w:rPr>
            </w:pPr>
            <w:r>
              <w:rPr>
                <w:color w:val="000000"/>
                <w:sz w:val="20"/>
                <w:lang w:val="en-US"/>
              </w:rPr>
              <w:t>0.</w:t>
            </w:r>
            <w:r w:rsidR="004D2199">
              <w:rPr>
                <w:color w:val="000000"/>
                <w:sz w:val="20"/>
                <w:lang w:val="en-US"/>
              </w:rPr>
              <w:t>014</w:t>
            </w:r>
          </w:p>
        </w:tc>
        <w:tc>
          <w:tcPr>
            <w:tcW w:w="1613" w:type="dxa"/>
          </w:tcPr>
          <w:p w14:paraId="47D835D2" w14:textId="02F283BA" w:rsidR="00E86FE0" w:rsidRPr="00913C26" w:rsidRDefault="005810D5" w:rsidP="00ED3DDE">
            <w:pPr>
              <w:spacing w:line="240" w:lineRule="auto"/>
              <w:ind w:left="720"/>
              <w:contextualSpacing/>
              <w:jc w:val="right"/>
              <w:rPr>
                <w:color w:val="000000"/>
                <w:sz w:val="20"/>
                <w:lang w:val="en-US"/>
              </w:rPr>
            </w:pPr>
            <w:r>
              <w:rPr>
                <w:color w:val="000000"/>
                <w:sz w:val="20"/>
                <w:lang w:val="en-US"/>
              </w:rPr>
              <w:t>-</w:t>
            </w:r>
          </w:p>
        </w:tc>
        <w:tc>
          <w:tcPr>
            <w:tcW w:w="1613" w:type="dxa"/>
            <w:noWrap/>
          </w:tcPr>
          <w:p w14:paraId="4C958989" w14:textId="0EEB1A3D" w:rsidR="00E86FE0" w:rsidRPr="00913C26" w:rsidRDefault="00B367E9" w:rsidP="004D2199">
            <w:pPr>
              <w:spacing w:line="240" w:lineRule="auto"/>
              <w:ind w:left="720"/>
              <w:contextualSpacing/>
              <w:jc w:val="right"/>
              <w:rPr>
                <w:b/>
                <w:color w:val="000000"/>
                <w:sz w:val="20"/>
                <w:lang w:val="en-US"/>
              </w:rPr>
            </w:pPr>
            <w:r>
              <w:rPr>
                <w:b/>
                <w:color w:val="000000"/>
                <w:sz w:val="20"/>
                <w:lang w:val="en-US"/>
              </w:rPr>
              <w:t>1.</w:t>
            </w:r>
            <w:r w:rsidR="004D2199">
              <w:rPr>
                <w:b/>
                <w:color w:val="000000"/>
                <w:sz w:val="20"/>
                <w:lang w:val="en-US"/>
              </w:rPr>
              <w:t>586</w:t>
            </w:r>
          </w:p>
        </w:tc>
      </w:tr>
      <w:tr w:rsidR="00E86FE0" w:rsidRPr="006B36D6" w14:paraId="43463E0E" w14:textId="77777777" w:rsidTr="002A31BF">
        <w:trPr>
          <w:trHeight w:val="330"/>
        </w:trPr>
        <w:tc>
          <w:tcPr>
            <w:tcW w:w="1613" w:type="dxa"/>
          </w:tcPr>
          <w:p w14:paraId="2C4E7CC8" w14:textId="77777777" w:rsidR="00E86FE0" w:rsidRPr="006B36D6" w:rsidRDefault="00E86FE0" w:rsidP="008A605F">
            <w:pPr>
              <w:spacing w:line="240" w:lineRule="auto"/>
              <w:jc w:val="left"/>
              <w:rPr>
                <w:bCs/>
                <w:color w:val="000000"/>
                <w:sz w:val="20"/>
                <w:szCs w:val="18"/>
              </w:rPr>
            </w:pPr>
            <w:r w:rsidRPr="006B36D6">
              <w:rPr>
                <w:b/>
                <w:color w:val="000000"/>
                <w:sz w:val="18"/>
                <w:szCs w:val="22"/>
                <w:lang w:val="en-US" w:eastAsia="nl-BE"/>
              </w:rPr>
              <w:t>Sum (rounded down)</w:t>
            </w:r>
          </w:p>
        </w:tc>
        <w:tc>
          <w:tcPr>
            <w:tcW w:w="1613" w:type="dxa"/>
            <w:noWrap/>
          </w:tcPr>
          <w:p w14:paraId="5A15C94A" w14:textId="77777777" w:rsidR="00E86FE0" w:rsidRPr="006B36D6" w:rsidRDefault="00E86FE0" w:rsidP="00D767FF">
            <w:pPr>
              <w:spacing w:line="240" w:lineRule="auto"/>
              <w:jc w:val="right"/>
              <w:rPr>
                <w:bCs/>
                <w:color w:val="000000"/>
                <w:sz w:val="20"/>
                <w:szCs w:val="18"/>
              </w:rPr>
            </w:pPr>
          </w:p>
        </w:tc>
        <w:tc>
          <w:tcPr>
            <w:tcW w:w="1613" w:type="dxa"/>
            <w:noWrap/>
          </w:tcPr>
          <w:p w14:paraId="10D80469" w14:textId="77777777" w:rsidR="00E86FE0" w:rsidRPr="006B36D6" w:rsidRDefault="00E86FE0" w:rsidP="00D767FF">
            <w:pPr>
              <w:spacing w:line="240" w:lineRule="auto"/>
              <w:ind w:left="720"/>
              <w:contextualSpacing/>
              <w:jc w:val="right"/>
              <w:rPr>
                <w:bCs/>
                <w:color w:val="000000"/>
                <w:sz w:val="20"/>
                <w:szCs w:val="18"/>
              </w:rPr>
            </w:pPr>
          </w:p>
        </w:tc>
        <w:tc>
          <w:tcPr>
            <w:tcW w:w="1613" w:type="dxa"/>
          </w:tcPr>
          <w:p w14:paraId="4A2DF288" w14:textId="77777777" w:rsidR="00E86FE0" w:rsidRPr="00913C26" w:rsidRDefault="00E86FE0" w:rsidP="00C61608">
            <w:pPr>
              <w:spacing w:line="240" w:lineRule="auto"/>
              <w:ind w:left="720"/>
              <w:contextualSpacing/>
              <w:jc w:val="right"/>
              <w:rPr>
                <w:b/>
                <w:color w:val="000000"/>
                <w:sz w:val="20"/>
                <w:lang w:val="en-US"/>
              </w:rPr>
            </w:pPr>
          </w:p>
        </w:tc>
        <w:tc>
          <w:tcPr>
            <w:tcW w:w="1613" w:type="dxa"/>
          </w:tcPr>
          <w:p w14:paraId="5FBE22B2" w14:textId="77777777" w:rsidR="00E86FE0" w:rsidRPr="00913C26" w:rsidRDefault="00E86FE0" w:rsidP="00C61608">
            <w:pPr>
              <w:spacing w:line="240" w:lineRule="auto"/>
              <w:ind w:left="720"/>
              <w:contextualSpacing/>
              <w:jc w:val="right"/>
              <w:rPr>
                <w:b/>
                <w:color w:val="000000"/>
                <w:sz w:val="20"/>
                <w:lang w:val="en-US"/>
              </w:rPr>
            </w:pPr>
          </w:p>
        </w:tc>
        <w:tc>
          <w:tcPr>
            <w:tcW w:w="1613" w:type="dxa"/>
            <w:noWrap/>
          </w:tcPr>
          <w:p w14:paraId="1C45F7F5" w14:textId="60C1AD20" w:rsidR="00E86FE0" w:rsidRPr="00913C26" w:rsidRDefault="00F817D2" w:rsidP="004D2199">
            <w:pPr>
              <w:spacing w:line="240" w:lineRule="auto"/>
              <w:ind w:left="720"/>
              <w:contextualSpacing/>
              <w:jc w:val="right"/>
              <w:rPr>
                <w:b/>
                <w:color w:val="000000"/>
                <w:sz w:val="20"/>
                <w:lang w:val="en-US"/>
              </w:rPr>
            </w:pPr>
            <w:r>
              <w:rPr>
                <w:b/>
                <w:color w:val="000000"/>
                <w:sz w:val="20"/>
                <w:lang w:val="en-US"/>
              </w:rPr>
              <w:t>2.</w:t>
            </w:r>
            <w:r w:rsidR="004D2199">
              <w:rPr>
                <w:b/>
                <w:color w:val="000000"/>
                <w:sz w:val="20"/>
                <w:lang w:val="en-US"/>
              </w:rPr>
              <w:t>448</w:t>
            </w:r>
          </w:p>
        </w:tc>
      </w:tr>
    </w:tbl>
    <w:p w14:paraId="78C786EF" w14:textId="77777777" w:rsidR="00763FE3" w:rsidRPr="006B36D6" w:rsidRDefault="00763FE3" w:rsidP="00763FE3">
      <w:pPr>
        <w:rPr>
          <w:lang w:val="en-US"/>
        </w:rPr>
      </w:pPr>
    </w:p>
    <w:p w14:paraId="19907597" w14:textId="77777777" w:rsidR="00AF1562" w:rsidRPr="006B36D6" w:rsidRDefault="00AF1562" w:rsidP="00AF1562">
      <w:pPr>
        <w:rPr>
          <w:lang w:val="en-US"/>
        </w:rPr>
      </w:pPr>
      <w:r w:rsidRPr="006B36D6">
        <w:rPr>
          <w:lang w:val="en-US"/>
        </w:rPr>
        <w:t>The cumulative ex-post emission reductions are calculated with the following calculation:</w:t>
      </w:r>
    </w:p>
    <w:p w14:paraId="55FBD195" w14:textId="77777777" w:rsidR="00AF1562" w:rsidRPr="006B36D6" w:rsidRDefault="00AF1562" w:rsidP="00AF1562">
      <w:pPr>
        <w:rPr>
          <w:lang w:val="en-US"/>
        </w:rPr>
      </w:pPr>
    </w:p>
    <w:p w14:paraId="38A43605" w14:textId="77777777" w:rsidR="00827748" w:rsidRPr="006B36D6" w:rsidRDefault="006502E6" w:rsidP="00827748">
      <w:pPr>
        <w:rPr>
          <w:rFonts w:eastAsiaTheme="minorEastAsia"/>
          <w:sz w:val="24"/>
          <w:lang w:val="en-US"/>
        </w:rPr>
      </w:pPr>
      <m:oMath>
        <m:sSub>
          <m:sSubPr>
            <m:ctrlPr>
              <w:rPr>
                <w:rFonts w:ascii="Cambria Math" w:eastAsia="Calibri" w:hAnsi="Cambria Math"/>
                <w:b/>
                <w:sz w:val="24"/>
                <w:lang w:val="de-DE"/>
              </w:rPr>
            </m:ctrlPr>
          </m:sSubPr>
          <m:e>
            <m:r>
              <m:rPr>
                <m:sty m:val="b"/>
              </m:rPr>
              <w:rPr>
                <w:rFonts w:ascii="Cambria Math" w:hAnsi="Cambria Math"/>
                <w:sz w:val="24"/>
              </w:rPr>
              <m:t>ER</m:t>
            </m:r>
          </m:e>
          <m:sub>
            <m:r>
              <m:rPr>
                <m:sty m:val="b"/>
              </m:rPr>
              <w:rPr>
                <w:rFonts w:ascii="Cambria Math" w:eastAsia="Calibri" w:hAnsi="Cambria Math"/>
                <w:sz w:val="24"/>
                <w:lang w:val="de-DE"/>
              </w:rPr>
              <m:t>Total</m:t>
            </m:r>
          </m:sub>
        </m:sSub>
        <m:r>
          <m:rPr>
            <m:sty m:val="bi"/>
          </m:rPr>
          <w:rPr>
            <w:rFonts w:ascii="Cambria Math" w:hAnsi="Cambria Math"/>
            <w:sz w:val="24"/>
          </w:rPr>
          <m:t>=(</m:t>
        </m:r>
        <m:sSub>
          <m:sSubPr>
            <m:ctrlPr>
              <w:rPr>
                <w:rFonts w:ascii="Cambria Math" w:eastAsia="Calibri" w:hAnsi="Cambria Math"/>
                <w:sz w:val="24"/>
                <w:lang w:val="de-DE"/>
              </w:rPr>
            </m:ctrlPr>
          </m:sSubPr>
          <m:e>
            <m:r>
              <m:rPr>
                <m:sty m:val="p"/>
              </m:rPr>
              <w:rPr>
                <w:rFonts w:ascii="Cambria Math" w:hAnsi="Cambria Math"/>
                <w:sz w:val="24"/>
              </w:rPr>
              <m:t>ER</m:t>
            </m:r>
          </m:e>
          <m:sub>
            <m:r>
              <m:rPr>
                <m:sty m:val="p"/>
              </m:rPr>
              <w:rPr>
                <w:rFonts w:ascii="Cambria Math" w:hAnsi="Cambria Math"/>
                <w:sz w:val="24"/>
              </w:rPr>
              <m:t>CO2,y</m:t>
            </m:r>
          </m:sub>
        </m:sSub>
        <m:r>
          <m:rPr>
            <m:sty m:val="bi"/>
          </m:rPr>
          <w:rPr>
            <w:rFonts w:ascii="Cambria Math" w:hAnsi="Cambria Math"/>
            <w:sz w:val="24"/>
          </w:rPr>
          <m:t xml:space="preserve">+ </m:t>
        </m:r>
        <m:sSub>
          <m:sSubPr>
            <m:ctrlPr>
              <w:rPr>
                <w:rFonts w:ascii="Cambria Math" w:eastAsia="Calibri" w:hAnsi="Cambria Math"/>
                <w:sz w:val="24"/>
                <w:lang w:val="de-DE"/>
              </w:rPr>
            </m:ctrlPr>
          </m:sSubPr>
          <m:e>
            <m:r>
              <m:rPr>
                <m:sty m:val="p"/>
              </m:rPr>
              <w:rPr>
                <w:rFonts w:ascii="Cambria Math" w:hAnsi="Cambria Math"/>
                <w:sz w:val="24"/>
              </w:rPr>
              <m:t>ER</m:t>
            </m:r>
          </m:e>
          <m:sub>
            <m:r>
              <m:rPr>
                <m:sty m:val="p"/>
              </m:rPr>
              <w:rPr>
                <w:rFonts w:ascii="Cambria Math" w:hAnsi="Cambria Math"/>
                <w:sz w:val="24"/>
              </w:rPr>
              <m:t xml:space="preserve">CH4,y </m:t>
            </m:r>
          </m:sub>
        </m:sSub>
        <m:r>
          <w:rPr>
            <w:rFonts w:ascii="Cambria Math" w:eastAsia="Calibri" w:hAnsi="Cambria Math"/>
            <w:sz w:val="24"/>
            <w:lang w:val="en-US"/>
          </w:rPr>
          <m:t>)</m:t>
        </m:r>
      </m:oMath>
      <w:r w:rsidR="00827748" w:rsidRPr="006B36D6">
        <w:rPr>
          <w:rFonts w:eastAsiaTheme="minorEastAsia"/>
          <w:sz w:val="24"/>
          <w:lang w:val="en-US"/>
        </w:rPr>
        <w:t xml:space="preserve"> </w:t>
      </w:r>
      <m:oMath>
        <m:r>
          <m:rPr>
            <m:sty m:val="p"/>
          </m:rPr>
          <w:rPr>
            <w:rFonts w:ascii="Cambria Math" w:eastAsia="Calibri" w:hAnsi="Cambria Math"/>
            <w:sz w:val="24"/>
            <w:lang w:val="en-US"/>
          </w:rPr>
          <m:t xml:space="preserve">* </m:t>
        </m:r>
        <m:sSub>
          <m:sSubPr>
            <m:ctrlPr>
              <w:rPr>
                <w:rFonts w:ascii="Cambria Math" w:eastAsia="Calibri" w:hAnsi="Cambria Math"/>
                <w:sz w:val="24"/>
                <w:lang w:val="de-DE"/>
              </w:rPr>
            </m:ctrlPr>
          </m:sSubPr>
          <m:e>
            <m:r>
              <m:rPr>
                <m:sty m:val="p"/>
              </m:rPr>
              <w:rPr>
                <w:rFonts w:ascii="Cambria Math" w:eastAsia="Calibri" w:hAnsi="Cambria Math"/>
                <w:sz w:val="24"/>
                <w:lang w:val="en-US"/>
              </w:rPr>
              <m:t>N</m:t>
            </m:r>
          </m:e>
          <m:sub>
            <m:r>
              <m:rPr>
                <m:sty m:val="p"/>
              </m:rPr>
              <w:rPr>
                <w:rFonts w:ascii="Cambria Math" w:eastAsia="Calibri" w:hAnsi="Cambria Math"/>
                <w:sz w:val="24"/>
                <w:lang w:val="en-US"/>
              </w:rPr>
              <m:t>p,y</m:t>
            </m:r>
          </m:sub>
        </m:sSub>
        <m:sSub>
          <m:sSubPr>
            <m:ctrlPr>
              <w:rPr>
                <w:rFonts w:ascii="Cambria Math" w:eastAsia="Calibri" w:hAnsi="Cambria Math"/>
                <w:sz w:val="24"/>
                <w:lang w:val="de-DE"/>
              </w:rPr>
            </m:ctrlPr>
          </m:sSubPr>
          <m:e>
            <m:r>
              <m:rPr>
                <m:sty m:val="p"/>
              </m:rPr>
              <w:rPr>
                <w:rFonts w:ascii="Cambria Math" w:eastAsia="Calibri" w:hAnsi="Cambria Math"/>
                <w:sz w:val="24"/>
                <w:lang w:val="en-US"/>
              </w:rPr>
              <m:t>* U</m:t>
            </m:r>
          </m:e>
          <m:sub>
            <m:r>
              <m:rPr>
                <m:sty m:val="p"/>
              </m:rPr>
              <w:rPr>
                <w:rFonts w:ascii="Cambria Math" w:eastAsia="Calibri" w:hAnsi="Cambria Math"/>
                <w:sz w:val="24"/>
                <w:lang w:val="en-US"/>
              </w:rPr>
              <m:t>p,y</m:t>
            </m:r>
          </m:sub>
        </m:sSub>
      </m:oMath>
    </w:p>
    <w:p w14:paraId="0EB91F15" w14:textId="77777777" w:rsidR="00AF1562" w:rsidRPr="006B36D6" w:rsidRDefault="00AF1562" w:rsidP="00827748">
      <w:pPr>
        <w:spacing w:line="240" w:lineRule="auto"/>
        <w:rPr>
          <w:lang w:val="en-US"/>
        </w:rPr>
      </w:pPr>
    </w:p>
    <w:p w14:paraId="6EEA241F" w14:textId="77777777" w:rsidR="00827748" w:rsidRPr="006B36D6" w:rsidRDefault="00827748" w:rsidP="00827748">
      <w:pPr>
        <w:spacing w:line="240" w:lineRule="auto"/>
      </w:pPr>
      <w:r w:rsidRPr="006B36D6">
        <w:t xml:space="preserve">Where: </w:t>
      </w:r>
    </w:p>
    <w:p w14:paraId="27789BA5" w14:textId="77777777" w:rsidR="00827748" w:rsidRPr="006B36D6" w:rsidRDefault="00827748" w:rsidP="00827748">
      <w:pPr>
        <w:spacing w:line="240" w:lineRule="auto"/>
        <w:rPr>
          <w:b/>
        </w:rPr>
      </w:pPr>
    </w:p>
    <w:p w14:paraId="58F7CF73" w14:textId="77777777" w:rsidR="00827748" w:rsidRPr="006B36D6" w:rsidRDefault="00827748" w:rsidP="00827748">
      <w:pPr>
        <w:spacing w:line="240" w:lineRule="auto"/>
        <w:ind w:left="1872" w:hanging="1248"/>
      </w:pPr>
      <w:r w:rsidRPr="006B36D6">
        <w:t>ER</w:t>
      </w:r>
      <w:r w:rsidRPr="006B36D6">
        <w:rPr>
          <w:vertAlign w:val="subscript"/>
        </w:rPr>
        <w:t>CO2,y</w:t>
      </w:r>
      <w:r w:rsidRPr="006B36D6">
        <w:tab/>
        <w:t>CO</w:t>
      </w:r>
      <w:r w:rsidRPr="006B36D6">
        <w:rPr>
          <w:vertAlign w:val="subscript"/>
        </w:rPr>
        <w:t>2</w:t>
      </w:r>
      <w:r w:rsidRPr="006B36D6">
        <w:t xml:space="preserve"> emissions reductions in year y (tCO</w:t>
      </w:r>
      <w:r w:rsidRPr="006B36D6">
        <w:rPr>
          <w:vertAlign w:val="subscript"/>
        </w:rPr>
        <w:t>2</w:t>
      </w:r>
      <w:r w:rsidRPr="006B36D6">
        <w:t>)</w:t>
      </w:r>
    </w:p>
    <w:p w14:paraId="35DE45B2" w14:textId="77777777" w:rsidR="00827748" w:rsidRPr="006B36D6" w:rsidRDefault="00827748" w:rsidP="00827748">
      <w:pPr>
        <w:spacing w:line="240" w:lineRule="auto"/>
        <w:ind w:left="1872" w:hanging="1248"/>
      </w:pPr>
    </w:p>
    <w:p w14:paraId="2B248C1E" w14:textId="77777777" w:rsidR="00827748" w:rsidRPr="006B36D6" w:rsidRDefault="00827748" w:rsidP="00827748">
      <w:pPr>
        <w:spacing w:line="240" w:lineRule="auto"/>
        <w:ind w:left="1872" w:hanging="1248"/>
      </w:pPr>
      <w:r w:rsidRPr="006B36D6">
        <w:t>ER</w:t>
      </w:r>
      <w:r w:rsidRPr="006B36D6">
        <w:rPr>
          <w:vertAlign w:val="subscript"/>
        </w:rPr>
        <w:t>CH4,y</w:t>
      </w:r>
      <w:r w:rsidRPr="006B36D6">
        <w:tab/>
        <w:t>Methane emissions reductions in year y (tCO</w:t>
      </w:r>
      <w:r w:rsidRPr="006B36D6">
        <w:rPr>
          <w:vertAlign w:val="subscript"/>
        </w:rPr>
        <w:t>2</w:t>
      </w:r>
      <w:r w:rsidRPr="006B36D6">
        <w:t>)</w:t>
      </w:r>
    </w:p>
    <w:p w14:paraId="34201532" w14:textId="77777777" w:rsidR="00827748" w:rsidRPr="006B36D6" w:rsidRDefault="00827748" w:rsidP="00827748">
      <w:pPr>
        <w:spacing w:line="240" w:lineRule="auto"/>
        <w:rPr>
          <w:lang w:val="en-US"/>
        </w:rPr>
      </w:pPr>
    </w:p>
    <w:p w14:paraId="4DD9DEC7" w14:textId="77777777" w:rsidR="00827748" w:rsidRPr="006B36D6" w:rsidRDefault="00827748" w:rsidP="00827748">
      <w:pPr>
        <w:autoSpaceDE w:val="0"/>
        <w:autoSpaceDN w:val="0"/>
        <w:adjustRightInd w:val="0"/>
        <w:spacing w:line="240" w:lineRule="auto"/>
        <w:ind w:left="1872" w:hanging="1248"/>
      </w:pPr>
      <w:r w:rsidRPr="006B36D6">
        <w:t>N</w:t>
      </w:r>
      <w:r w:rsidRPr="006B36D6">
        <w:rPr>
          <w:vertAlign w:val="subscript"/>
        </w:rPr>
        <w:t>p,y</w:t>
      </w:r>
      <w:r w:rsidRPr="006B36D6">
        <w:tab/>
        <w:t>Cumulative project operational rate included in the project database for project scenario p against baseline scenario b in year y</w:t>
      </w:r>
    </w:p>
    <w:p w14:paraId="3A445A4D" w14:textId="77777777" w:rsidR="00827748" w:rsidRPr="006B36D6" w:rsidRDefault="00827748" w:rsidP="00827748">
      <w:pPr>
        <w:autoSpaceDE w:val="0"/>
        <w:autoSpaceDN w:val="0"/>
        <w:adjustRightInd w:val="0"/>
        <w:spacing w:line="240" w:lineRule="auto"/>
        <w:ind w:left="1872" w:hanging="1248"/>
        <w:rPr>
          <w:szCs w:val="22"/>
        </w:rPr>
      </w:pPr>
    </w:p>
    <w:p w14:paraId="6B4905ED" w14:textId="77777777" w:rsidR="00827748" w:rsidRPr="006B36D6" w:rsidRDefault="00827748" w:rsidP="00827748">
      <w:pPr>
        <w:spacing w:line="240" w:lineRule="auto"/>
        <w:ind w:left="1872" w:hanging="1248"/>
      </w:pPr>
      <w:r w:rsidRPr="006B36D6">
        <w:t>U</w:t>
      </w:r>
      <w:r w:rsidRPr="006B36D6">
        <w:rPr>
          <w:vertAlign w:val="subscript"/>
        </w:rPr>
        <w:t xml:space="preserve">p,y </w:t>
      </w:r>
      <w:r w:rsidRPr="006B36D6">
        <w:tab/>
        <w:t>Cumulative usage rate for technologies in project scenario p in year y, based on cumulative adoption rate and drop off rate (fraction)</w:t>
      </w:r>
    </w:p>
    <w:p w14:paraId="6B7539A6" w14:textId="77777777" w:rsidR="00827748" w:rsidRPr="006B36D6" w:rsidRDefault="00827748" w:rsidP="00AF1562">
      <w:pPr>
        <w:rPr>
          <w:lang w:val="en-US"/>
        </w:rPr>
      </w:pPr>
    </w:p>
    <w:p w14:paraId="0B318C85" w14:textId="77777777" w:rsidR="00AF1562" w:rsidRPr="006B36D6" w:rsidRDefault="00AF1562" w:rsidP="00AF1562">
      <w:pPr>
        <w:rPr>
          <w:lang w:val="en-US"/>
        </w:rPr>
      </w:pPr>
      <w:r w:rsidRPr="006B36D6">
        <w:rPr>
          <w:lang w:val="en-US"/>
        </w:rPr>
        <w:t>The usage rate is used to discount the ERs</w:t>
      </w:r>
      <w:r w:rsidR="003802EE" w:rsidRPr="006B36D6">
        <w:rPr>
          <w:lang w:val="en-US"/>
        </w:rPr>
        <w:t xml:space="preserve"> and is calculated in section 3.1</w:t>
      </w:r>
      <w:r w:rsidRPr="006B36D6">
        <w:rPr>
          <w:lang w:val="en-US"/>
        </w:rPr>
        <w:t>.</w:t>
      </w:r>
      <w:r w:rsidR="00E97DF0" w:rsidRPr="006B36D6">
        <w:rPr>
          <w:lang w:val="en-US"/>
        </w:rPr>
        <w:t xml:space="preserve"> </w:t>
      </w:r>
      <w:r w:rsidRPr="006B36D6">
        <w:rPr>
          <w:lang w:val="en-US"/>
        </w:rPr>
        <w:t>The next table shows the ER by month.</w:t>
      </w:r>
    </w:p>
    <w:p w14:paraId="06E87D7F" w14:textId="77777777" w:rsidR="00AF1562" w:rsidRPr="006B36D6" w:rsidRDefault="00AF1562" w:rsidP="00AF1562">
      <w:pPr>
        <w:rPr>
          <w:lang w:val="en-US" w:bidi="en-US"/>
        </w:rPr>
      </w:pPr>
    </w:p>
    <w:p w14:paraId="202326F0" w14:textId="77777777" w:rsidR="007A7869" w:rsidRPr="006B36D6" w:rsidRDefault="007A7869">
      <w:pPr>
        <w:spacing w:line="240" w:lineRule="auto"/>
        <w:jc w:val="left"/>
        <w:rPr>
          <w:b/>
          <w:bCs/>
          <w:sz w:val="18"/>
          <w:szCs w:val="18"/>
          <w:lang w:val="en-US"/>
        </w:rPr>
      </w:pPr>
      <w:r w:rsidRPr="006B36D6">
        <w:rPr>
          <w:lang w:val="en-US"/>
        </w:rPr>
        <w:br w:type="page"/>
      </w:r>
    </w:p>
    <w:p w14:paraId="7F9988B2" w14:textId="2E17AEA3" w:rsidR="003E0BE7" w:rsidRPr="006B36D6" w:rsidRDefault="003E0BE7" w:rsidP="003E0BE7">
      <w:pPr>
        <w:pStyle w:val="Caption"/>
      </w:pPr>
      <w:r w:rsidRPr="006B36D6">
        <w:lastRenderedPageBreak/>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38</w:t>
      </w:r>
      <w:r w:rsidR="0014520D" w:rsidRPr="006B36D6">
        <w:fldChar w:fldCharType="end"/>
      </w:r>
      <w:r w:rsidRPr="006B36D6">
        <w:t xml:space="preserve">: Emission reductions realised by the VPA </w:t>
      </w:r>
      <w:r w:rsidR="00CA25FC">
        <w:t>2</w:t>
      </w:r>
    </w:p>
    <w:p w14:paraId="401E07C1" w14:textId="77777777" w:rsidR="008F04DA" w:rsidRPr="006B36D6" w:rsidRDefault="008F04DA" w:rsidP="008F04DA"/>
    <w:tbl>
      <w:tblPr>
        <w:tblStyle w:val="TableGrid"/>
        <w:tblW w:w="4640" w:type="pct"/>
        <w:tblLayout w:type="fixed"/>
        <w:tblLook w:val="04A0" w:firstRow="1" w:lastRow="0" w:firstColumn="1" w:lastColumn="0" w:noHBand="0" w:noVBand="1"/>
      </w:tblPr>
      <w:tblGrid>
        <w:gridCol w:w="937"/>
        <w:gridCol w:w="1314"/>
        <w:gridCol w:w="1418"/>
        <w:gridCol w:w="1536"/>
        <w:gridCol w:w="1385"/>
        <w:gridCol w:w="2068"/>
      </w:tblGrid>
      <w:tr w:rsidR="008F04DA" w:rsidRPr="006B36D6" w14:paraId="1E3E1D80" w14:textId="77777777" w:rsidTr="00FA66EE">
        <w:trPr>
          <w:cnfStyle w:val="100000000000" w:firstRow="1" w:lastRow="0" w:firstColumn="0" w:lastColumn="0" w:oddVBand="0" w:evenVBand="0" w:oddHBand="0" w:evenHBand="0" w:firstRowFirstColumn="0" w:firstRowLastColumn="0" w:lastRowFirstColumn="0" w:lastRowLastColumn="0"/>
          <w:trHeight w:val="300"/>
        </w:trPr>
        <w:tc>
          <w:tcPr>
            <w:tcW w:w="541" w:type="pct"/>
            <w:shd w:val="clear" w:color="auto" w:fill="A6A6A6" w:themeFill="background1" w:themeFillShade="A6"/>
            <w:noWrap/>
          </w:tcPr>
          <w:p w14:paraId="5B1C50F3" w14:textId="77777777" w:rsidR="008F04DA" w:rsidRPr="00C91A71" w:rsidRDefault="008F04DA" w:rsidP="004E4BC9">
            <w:pPr>
              <w:jc w:val="right"/>
              <w:rPr>
                <w:bCs/>
                <w:sz w:val="20"/>
                <w:szCs w:val="20"/>
                <w:lang w:val="en-US"/>
              </w:rPr>
            </w:pPr>
            <w:r w:rsidRPr="00C91A71">
              <w:rPr>
                <w:bCs/>
                <w:sz w:val="20"/>
                <w:szCs w:val="20"/>
                <w:lang w:val="en-US"/>
              </w:rPr>
              <w:t>Month of  program</w:t>
            </w:r>
          </w:p>
        </w:tc>
        <w:tc>
          <w:tcPr>
            <w:tcW w:w="1578" w:type="pct"/>
            <w:gridSpan w:val="2"/>
            <w:shd w:val="clear" w:color="auto" w:fill="A6A6A6" w:themeFill="background1" w:themeFillShade="A6"/>
            <w:noWrap/>
          </w:tcPr>
          <w:p w14:paraId="685A724F" w14:textId="77777777" w:rsidR="008F04DA" w:rsidRPr="00C91A71" w:rsidRDefault="008F04DA" w:rsidP="004E4BC9">
            <w:pPr>
              <w:jc w:val="center"/>
              <w:rPr>
                <w:sz w:val="20"/>
                <w:szCs w:val="20"/>
                <w:lang w:val="en-US"/>
              </w:rPr>
            </w:pPr>
            <w:r w:rsidRPr="00C91A71">
              <w:rPr>
                <w:sz w:val="20"/>
                <w:szCs w:val="20"/>
                <w:lang w:val="en-US"/>
              </w:rPr>
              <w:t>Period, begin and end date inclusive</w:t>
            </w:r>
          </w:p>
        </w:tc>
        <w:tc>
          <w:tcPr>
            <w:tcW w:w="887" w:type="pct"/>
            <w:shd w:val="clear" w:color="auto" w:fill="A6A6A6" w:themeFill="background1" w:themeFillShade="A6"/>
            <w:noWrap/>
          </w:tcPr>
          <w:p w14:paraId="70E04073" w14:textId="77777777" w:rsidR="008F04DA" w:rsidRPr="00C91A71" w:rsidRDefault="008F04DA" w:rsidP="004E4BC9">
            <w:pPr>
              <w:jc w:val="right"/>
              <w:rPr>
                <w:color w:val="000000"/>
                <w:sz w:val="20"/>
                <w:szCs w:val="20"/>
                <w:lang w:val="en-US"/>
              </w:rPr>
            </w:pPr>
            <w:r w:rsidRPr="00C91A71">
              <w:rPr>
                <w:sz w:val="20"/>
                <w:szCs w:val="20"/>
                <w:lang w:val="en-US"/>
              </w:rPr>
              <w:t>Cumulative number of units</w:t>
            </w:r>
          </w:p>
        </w:tc>
        <w:tc>
          <w:tcPr>
            <w:tcW w:w="800" w:type="pct"/>
            <w:shd w:val="clear" w:color="auto" w:fill="A6A6A6" w:themeFill="background1" w:themeFillShade="A6"/>
            <w:noWrap/>
          </w:tcPr>
          <w:p w14:paraId="6615705D" w14:textId="77777777" w:rsidR="008F04DA" w:rsidRPr="00C91A71" w:rsidRDefault="008F04DA" w:rsidP="004E4BC9">
            <w:pPr>
              <w:jc w:val="center"/>
              <w:rPr>
                <w:color w:val="000000"/>
                <w:sz w:val="20"/>
                <w:szCs w:val="20"/>
                <w:lang w:val="en-US"/>
              </w:rPr>
            </w:pPr>
            <w:r w:rsidRPr="00C91A71">
              <w:rPr>
                <w:color w:val="000000"/>
                <w:sz w:val="20"/>
                <w:szCs w:val="20"/>
                <w:lang w:val="en-US"/>
              </w:rPr>
              <w:t>Monthly ER</w:t>
            </w:r>
          </w:p>
          <w:p w14:paraId="5F8491E6" w14:textId="77777777" w:rsidR="008F04DA" w:rsidRPr="00C91A71" w:rsidRDefault="008F04DA" w:rsidP="004E4BC9">
            <w:pPr>
              <w:jc w:val="right"/>
              <w:rPr>
                <w:sz w:val="20"/>
                <w:szCs w:val="20"/>
                <w:lang w:val="en-US"/>
              </w:rPr>
            </w:pPr>
            <w:r w:rsidRPr="00C91A71">
              <w:rPr>
                <w:color w:val="000000"/>
                <w:sz w:val="20"/>
                <w:szCs w:val="20"/>
                <w:lang w:val="en-US"/>
              </w:rPr>
              <w:t>(tCO</w:t>
            </w:r>
            <w:r w:rsidRPr="00C91A71">
              <w:rPr>
                <w:color w:val="000000"/>
                <w:sz w:val="20"/>
                <w:szCs w:val="20"/>
                <w:vertAlign w:val="subscript"/>
                <w:lang w:val="en-US"/>
              </w:rPr>
              <w:t>2</w:t>
            </w:r>
            <w:r w:rsidRPr="00C91A71">
              <w:rPr>
                <w:color w:val="000000"/>
                <w:sz w:val="20"/>
                <w:szCs w:val="20"/>
                <w:lang w:val="en-US"/>
              </w:rPr>
              <w:t>e)</w:t>
            </w:r>
          </w:p>
        </w:tc>
        <w:tc>
          <w:tcPr>
            <w:tcW w:w="1194" w:type="pct"/>
            <w:shd w:val="clear" w:color="auto" w:fill="A6A6A6" w:themeFill="background1" w:themeFillShade="A6"/>
          </w:tcPr>
          <w:p w14:paraId="7BDE16E4" w14:textId="77777777" w:rsidR="008F04DA" w:rsidRPr="00C91A71" w:rsidRDefault="008F04DA" w:rsidP="004E4BC9">
            <w:pPr>
              <w:jc w:val="center"/>
              <w:rPr>
                <w:sz w:val="20"/>
                <w:szCs w:val="20"/>
                <w:lang w:val="en-US"/>
              </w:rPr>
            </w:pPr>
            <w:r w:rsidRPr="00C91A71">
              <w:rPr>
                <w:sz w:val="20"/>
                <w:szCs w:val="20"/>
                <w:lang w:val="en-US"/>
              </w:rPr>
              <w:t>Cumulative ER</w:t>
            </w:r>
          </w:p>
          <w:p w14:paraId="12213014" w14:textId="77777777" w:rsidR="008F04DA" w:rsidRPr="00C91A71" w:rsidRDefault="008F04DA" w:rsidP="004E4BC9">
            <w:pPr>
              <w:jc w:val="center"/>
              <w:rPr>
                <w:color w:val="000000"/>
                <w:sz w:val="20"/>
                <w:szCs w:val="20"/>
                <w:lang w:val="en-US"/>
              </w:rPr>
            </w:pPr>
            <w:r w:rsidRPr="00C91A71">
              <w:rPr>
                <w:color w:val="000000"/>
                <w:sz w:val="20"/>
                <w:szCs w:val="20"/>
                <w:lang w:val="en-US"/>
              </w:rPr>
              <w:t>(tCO</w:t>
            </w:r>
            <w:r w:rsidRPr="00C91A71">
              <w:rPr>
                <w:color w:val="000000"/>
                <w:sz w:val="20"/>
                <w:szCs w:val="20"/>
                <w:vertAlign w:val="subscript"/>
                <w:lang w:val="en-US"/>
              </w:rPr>
              <w:t>2</w:t>
            </w:r>
            <w:r w:rsidRPr="00C91A71">
              <w:rPr>
                <w:color w:val="000000"/>
                <w:sz w:val="20"/>
                <w:szCs w:val="20"/>
                <w:lang w:val="en-US"/>
              </w:rPr>
              <w:t>e)</w:t>
            </w:r>
          </w:p>
        </w:tc>
      </w:tr>
      <w:tr w:rsidR="000966F3" w:rsidRPr="00CA25FC" w14:paraId="4F1100C8" w14:textId="77777777" w:rsidTr="001871BC">
        <w:trPr>
          <w:trHeight w:val="300"/>
        </w:trPr>
        <w:tc>
          <w:tcPr>
            <w:tcW w:w="541" w:type="pct"/>
            <w:noWrap/>
            <w:vAlign w:val="top"/>
          </w:tcPr>
          <w:p w14:paraId="4FFE6DBF" w14:textId="4C844B6E" w:rsidR="000966F3" w:rsidRPr="00C91A71" w:rsidRDefault="000966F3" w:rsidP="000966F3">
            <w:pPr>
              <w:jc w:val="center"/>
              <w:rPr>
                <w:sz w:val="20"/>
              </w:rPr>
            </w:pPr>
            <w:r>
              <w:rPr>
                <w:sz w:val="20"/>
              </w:rPr>
              <w:t>1</w:t>
            </w:r>
          </w:p>
        </w:tc>
        <w:tc>
          <w:tcPr>
            <w:tcW w:w="759" w:type="pct"/>
            <w:noWrap/>
            <w:vAlign w:val="top"/>
          </w:tcPr>
          <w:p w14:paraId="6EC525B4" w14:textId="461F12B7" w:rsidR="000966F3" w:rsidRPr="00C91A71" w:rsidRDefault="000966F3" w:rsidP="000966F3">
            <w:pPr>
              <w:jc w:val="center"/>
              <w:rPr>
                <w:sz w:val="20"/>
              </w:rPr>
            </w:pPr>
            <w:r w:rsidRPr="00C91A71">
              <w:rPr>
                <w:sz w:val="20"/>
              </w:rPr>
              <w:t>0</w:t>
            </w:r>
            <w:r>
              <w:rPr>
                <w:sz w:val="20"/>
              </w:rPr>
              <w:t>2</w:t>
            </w:r>
            <w:r w:rsidRPr="00C91A71">
              <w:rPr>
                <w:sz w:val="20"/>
              </w:rPr>
              <w:t>-01-17</w:t>
            </w:r>
          </w:p>
        </w:tc>
        <w:tc>
          <w:tcPr>
            <w:tcW w:w="819" w:type="pct"/>
            <w:noWrap/>
            <w:vAlign w:val="top"/>
          </w:tcPr>
          <w:p w14:paraId="1C446B1F" w14:textId="13EA9214" w:rsidR="000966F3" w:rsidRPr="00C91A71" w:rsidRDefault="000966F3" w:rsidP="000966F3">
            <w:pPr>
              <w:jc w:val="center"/>
              <w:rPr>
                <w:sz w:val="20"/>
              </w:rPr>
            </w:pPr>
            <w:r w:rsidRPr="00C91A71">
              <w:rPr>
                <w:sz w:val="20"/>
              </w:rPr>
              <w:t>31-01-17</w:t>
            </w:r>
          </w:p>
        </w:tc>
        <w:tc>
          <w:tcPr>
            <w:tcW w:w="887" w:type="pct"/>
            <w:noWrap/>
            <w:vAlign w:val="top"/>
          </w:tcPr>
          <w:p w14:paraId="07CE3A24" w14:textId="311DDFF1" w:rsidR="000966F3" w:rsidRPr="00C91A71" w:rsidRDefault="000966F3" w:rsidP="000966F3">
            <w:pPr>
              <w:jc w:val="center"/>
              <w:rPr>
                <w:sz w:val="20"/>
              </w:rPr>
            </w:pPr>
            <w:r w:rsidRPr="00CA25FC">
              <w:rPr>
                <w:sz w:val="20"/>
              </w:rPr>
              <w:t xml:space="preserve"> 262 </w:t>
            </w:r>
          </w:p>
        </w:tc>
        <w:tc>
          <w:tcPr>
            <w:tcW w:w="800" w:type="pct"/>
            <w:noWrap/>
            <w:vAlign w:val="top"/>
          </w:tcPr>
          <w:p w14:paraId="0D991B32" w14:textId="496F1A0E" w:rsidR="000966F3" w:rsidRPr="00CA25FC" w:rsidRDefault="000966F3" w:rsidP="000966F3">
            <w:pPr>
              <w:jc w:val="center"/>
              <w:rPr>
                <w:sz w:val="20"/>
              </w:rPr>
            </w:pPr>
            <w:ins w:id="754" w:author="Szymon Mikolajczyk" w:date="2018-10-18T11:09:00Z">
              <w:r w:rsidRPr="000966F3">
                <w:rPr>
                  <w:sz w:val="20"/>
                </w:rPr>
                <w:t xml:space="preserve"> 52 </w:t>
              </w:r>
            </w:ins>
            <w:del w:id="755" w:author="Szymon Mikolajczyk" w:date="2018-10-18T11:09:00Z">
              <w:r w:rsidRPr="00315D6F" w:rsidDel="00000009">
                <w:rPr>
                  <w:sz w:val="20"/>
                </w:rPr>
                <w:delText xml:space="preserve"> 52 </w:delText>
              </w:r>
            </w:del>
          </w:p>
        </w:tc>
        <w:tc>
          <w:tcPr>
            <w:tcW w:w="1194" w:type="pct"/>
            <w:vAlign w:val="top"/>
          </w:tcPr>
          <w:p w14:paraId="45B515C5" w14:textId="3C4E9DD7" w:rsidR="000966F3" w:rsidRPr="00CA25FC" w:rsidRDefault="000966F3" w:rsidP="000966F3">
            <w:pPr>
              <w:jc w:val="center"/>
              <w:rPr>
                <w:sz w:val="20"/>
              </w:rPr>
            </w:pPr>
            <w:ins w:id="756" w:author="Szymon Mikolajczyk" w:date="2018-10-18T11:09:00Z">
              <w:r w:rsidRPr="000966F3">
                <w:rPr>
                  <w:sz w:val="20"/>
                </w:rPr>
                <w:t xml:space="preserve"> 52 </w:t>
              </w:r>
            </w:ins>
            <w:del w:id="757" w:author="Szymon Mikolajczyk" w:date="2018-10-18T11:09:00Z">
              <w:r w:rsidRPr="00315D6F" w:rsidDel="00000009">
                <w:rPr>
                  <w:sz w:val="20"/>
                </w:rPr>
                <w:delText xml:space="preserve"> 52 </w:delText>
              </w:r>
            </w:del>
          </w:p>
        </w:tc>
      </w:tr>
      <w:tr w:rsidR="000966F3" w:rsidRPr="00CA25FC" w14:paraId="5A5668A5" w14:textId="77777777" w:rsidTr="001871BC">
        <w:trPr>
          <w:trHeight w:val="300"/>
        </w:trPr>
        <w:tc>
          <w:tcPr>
            <w:tcW w:w="541" w:type="pct"/>
            <w:noWrap/>
            <w:vAlign w:val="top"/>
          </w:tcPr>
          <w:p w14:paraId="5A57C6CE" w14:textId="043D6D77" w:rsidR="000966F3" w:rsidRPr="00C91A71" w:rsidRDefault="000966F3" w:rsidP="000966F3">
            <w:pPr>
              <w:jc w:val="center"/>
              <w:rPr>
                <w:sz w:val="20"/>
              </w:rPr>
            </w:pPr>
            <w:r>
              <w:rPr>
                <w:sz w:val="20"/>
              </w:rPr>
              <w:t>2</w:t>
            </w:r>
          </w:p>
        </w:tc>
        <w:tc>
          <w:tcPr>
            <w:tcW w:w="759" w:type="pct"/>
            <w:noWrap/>
            <w:vAlign w:val="top"/>
          </w:tcPr>
          <w:p w14:paraId="7472B7FB" w14:textId="7DC6F290" w:rsidR="000966F3" w:rsidRPr="00C91A71" w:rsidRDefault="000966F3" w:rsidP="000966F3">
            <w:pPr>
              <w:jc w:val="center"/>
              <w:rPr>
                <w:sz w:val="20"/>
              </w:rPr>
            </w:pPr>
            <w:r w:rsidRPr="00C91A71">
              <w:rPr>
                <w:sz w:val="20"/>
              </w:rPr>
              <w:t>01-02-17</w:t>
            </w:r>
          </w:p>
        </w:tc>
        <w:tc>
          <w:tcPr>
            <w:tcW w:w="819" w:type="pct"/>
            <w:noWrap/>
            <w:vAlign w:val="top"/>
          </w:tcPr>
          <w:p w14:paraId="70090EA5" w14:textId="453945B9" w:rsidR="000966F3" w:rsidRPr="00C91A71" w:rsidRDefault="000966F3" w:rsidP="000966F3">
            <w:pPr>
              <w:jc w:val="center"/>
              <w:rPr>
                <w:sz w:val="20"/>
              </w:rPr>
            </w:pPr>
            <w:r w:rsidRPr="00C91A71">
              <w:rPr>
                <w:sz w:val="20"/>
              </w:rPr>
              <w:t>28-02-17</w:t>
            </w:r>
          </w:p>
        </w:tc>
        <w:tc>
          <w:tcPr>
            <w:tcW w:w="887" w:type="pct"/>
            <w:noWrap/>
            <w:vAlign w:val="top"/>
          </w:tcPr>
          <w:p w14:paraId="2683B087" w14:textId="48E2E46C" w:rsidR="000966F3" w:rsidRPr="00C91A71" w:rsidRDefault="000966F3" w:rsidP="000966F3">
            <w:pPr>
              <w:jc w:val="center"/>
              <w:rPr>
                <w:sz w:val="20"/>
              </w:rPr>
            </w:pPr>
            <w:r w:rsidRPr="00CA25FC">
              <w:rPr>
                <w:sz w:val="20"/>
              </w:rPr>
              <w:t xml:space="preserve"> 359 </w:t>
            </w:r>
          </w:p>
        </w:tc>
        <w:tc>
          <w:tcPr>
            <w:tcW w:w="800" w:type="pct"/>
            <w:noWrap/>
            <w:vAlign w:val="top"/>
          </w:tcPr>
          <w:p w14:paraId="2517E3C4" w14:textId="2FF53BE4" w:rsidR="000966F3" w:rsidRPr="00CA25FC" w:rsidRDefault="000966F3" w:rsidP="000966F3">
            <w:pPr>
              <w:jc w:val="center"/>
              <w:rPr>
                <w:sz w:val="20"/>
              </w:rPr>
            </w:pPr>
            <w:ins w:id="758" w:author="Szymon Mikolajczyk" w:date="2018-10-18T11:09:00Z">
              <w:r w:rsidRPr="000966F3">
                <w:rPr>
                  <w:sz w:val="20"/>
                </w:rPr>
                <w:t xml:space="preserve"> 101 </w:t>
              </w:r>
            </w:ins>
            <w:del w:id="759" w:author="Szymon Mikolajczyk" w:date="2018-10-18T11:09:00Z">
              <w:r w:rsidRPr="00315D6F" w:rsidDel="00000009">
                <w:rPr>
                  <w:sz w:val="20"/>
                </w:rPr>
                <w:delText xml:space="preserve"> 107 </w:delText>
              </w:r>
            </w:del>
          </w:p>
        </w:tc>
        <w:tc>
          <w:tcPr>
            <w:tcW w:w="1194" w:type="pct"/>
            <w:vAlign w:val="top"/>
          </w:tcPr>
          <w:p w14:paraId="20899CF0" w14:textId="2E15A27E" w:rsidR="000966F3" w:rsidRPr="00CA25FC" w:rsidRDefault="000966F3" w:rsidP="000966F3">
            <w:pPr>
              <w:jc w:val="center"/>
              <w:rPr>
                <w:sz w:val="20"/>
              </w:rPr>
            </w:pPr>
            <w:ins w:id="760" w:author="Szymon Mikolajczyk" w:date="2018-10-18T11:09:00Z">
              <w:r w:rsidRPr="000966F3">
                <w:rPr>
                  <w:sz w:val="20"/>
                </w:rPr>
                <w:t xml:space="preserve"> 153 </w:t>
              </w:r>
            </w:ins>
            <w:del w:id="761" w:author="Szymon Mikolajczyk" w:date="2018-10-18T11:09:00Z">
              <w:r w:rsidRPr="00315D6F" w:rsidDel="00000009">
                <w:rPr>
                  <w:sz w:val="20"/>
                </w:rPr>
                <w:delText xml:space="preserve"> 158 </w:delText>
              </w:r>
            </w:del>
          </w:p>
        </w:tc>
      </w:tr>
      <w:tr w:rsidR="000966F3" w:rsidRPr="00CA25FC" w14:paraId="557B9CA3" w14:textId="77777777" w:rsidTr="001871BC">
        <w:trPr>
          <w:trHeight w:val="300"/>
        </w:trPr>
        <w:tc>
          <w:tcPr>
            <w:tcW w:w="541" w:type="pct"/>
            <w:noWrap/>
            <w:vAlign w:val="top"/>
          </w:tcPr>
          <w:p w14:paraId="3FF96A64" w14:textId="271A8D28" w:rsidR="000966F3" w:rsidRPr="00C91A71" w:rsidRDefault="000966F3" w:rsidP="000966F3">
            <w:pPr>
              <w:jc w:val="center"/>
              <w:rPr>
                <w:sz w:val="20"/>
              </w:rPr>
            </w:pPr>
            <w:r>
              <w:rPr>
                <w:sz w:val="20"/>
              </w:rPr>
              <w:t>3</w:t>
            </w:r>
          </w:p>
        </w:tc>
        <w:tc>
          <w:tcPr>
            <w:tcW w:w="759" w:type="pct"/>
            <w:noWrap/>
            <w:vAlign w:val="top"/>
          </w:tcPr>
          <w:p w14:paraId="5E73601C" w14:textId="3DB31E29" w:rsidR="000966F3" w:rsidRPr="00C91A71" w:rsidRDefault="000966F3" w:rsidP="000966F3">
            <w:pPr>
              <w:jc w:val="center"/>
              <w:rPr>
                <w:sz w:val="20"/>
              </w:rPr>
            </w:pPr>
            <w:r w:rsidRPr="00C91A71">
              <w:rPr>
                <w:sz w:val="20"/>
              </w:rPr>
              <w:t>01-03-17</w:t>
            </w:r>
          </w:p>
        </w:tc>
        <w:tc>
          <w:tcPr>
            <w:tcW w:w="819" w:type="pct"/>
            <w:noWrap/>
            <w:vAlign w:val="top"/>
          </w:tcPr>
          <w:p w14:paraId="0B3AED97" w14:textId="506F95CB" w:rsidR="000966F3" w:rsidRPr="00C91A71" w:rsidRDefault="000966F3" w:rsidP="000966F3">
            <w:pPr>
              <w:jc w:val="center"/>
              <w:rPr>
                <w:sz w:val="20"/>
              </w:rPr>
            </w:pPr>
            <w:r w:rsidRPr="00C91A71">
              <w:rPr>
                <w:sz w:val="20"/>
              </w:rPr>
              <w:t>31-03-17</w:t>
            </w:r>
          </w:p>
        </w:tc>
        <w:tc>
          <w:tcPr>
            <w:tcW w:w="887" w:type="pct"/>
            <w:noWrap/>
            <w:vAlign w:val="top"/>
          </w:tcPr>
          <w:p w14:paraId="6EB95E0B" w14:textId="2632A1EA" w:rsidR="000966F3" w:rsidRPr="00C91A71" w:rsidRDefault="000966F3" w:rsidP="000966F3">
            <w:pPr>
              <w:jc w:val="center"/>
              <w:rPr>
                <w:sz w:val="20"/>
              </w:rPr>
            </w:pPr>
            <w:r w:rsidRPr="00CA25FC">
              <w:rPr>
                <w:sz w:val="20"/>
              </w:rPr>
              <w:t xml:space="preserve"> 467 </w:t>
            </w:r>
          </w:p>
        </w:tc>
        <w:tc>
          <w:tcPr>
            <w:tcW w:w="800" w:type="pct"/>
            <w:noWrap/>
            <w:vAlign w:val="top"/>
          </w:tcPr>
          <w:p w14:paraId="5859C1EF" w14:textId="3148769B" w:rsidR="000966F3" w:rsidRPr="00CA25FC" w:rsidRDefault="000966F3" w:rsidP="000966F3">
            <w:pPr>
              <w:jc w:val="center"/>
              <w:rPr>
                <w:sz w:val="20"/>
              </w:rPr>
            </w:pPr>
            <w:ins w:id="762" w:author="Szymon Mikolajczyk" w:date="2018-10-18T11:09:00Z">
              <w:r w:rsidRPr="000966F3">
                <w:rPr>
                  <w:sz w:val="20"/>
                </w:rPr>
                <w:t xml:space="preserve"> 119 </w:t>
              </w:r>
            </w:ins>
            <w:del w:id="763" w:author="Szymon Mikolajczyk" w:date="2018-10-18T11:09:00Z">
              <w:r w:rsidRPr="00315D6F" w:rsidDel="00000009">
                <w:rPr>
                  <w:sz w:val="20"/>
                </w:rPr>
                <w:delText xml:space="preserve"> 126 </w:delText>
              </w:r>
            </w:del>
          </w:p>
        </w:tc>
        <w:tc>
          <w:tcPr>
            <w:tcW w:w="1194" w:type="pct"/>
            <w:vAlign w:val="top"/>
          </w:tcPr>
          <w:p w14:paraId="0671C412" w14:textId="09C45489" w:rsidR="000966F3" w:rsidRPr="00CA25FC" w:rsidRDefault="000966F3" w:rsidP="000966F3">
            <w:pPr>
              <w:jc w:val="center"/>
              <w:rPr>
                <w:sz w:val="20"/>
              </w:rPr>
            </w:pPr>
            <w:ins w:id="764" w:author="Szymon Mikolajczyk" w:date="2018-10-18T11:09:00Z">
              <w:r w:rsidRPr="000966F3">
                <w:rPr>
                  <w:sz w:val="20"/>
                </w:rPr>
                <w:t xml:space="preserve"> 272 </w:t>
              </w:r>
            </w:ins>
            <w:del w:id="765" w:author="Szymon Mikolajczyk" w:date="2018-10-18T11:09:00Z">
              <w:r w:rsidRPr="00315D6F" w:rsidDel="00000009">
                <w:rPr>
                  <w:sz w:val="20"/>
                </w:rPr>
                <w:delText xml:space="preserve"> 285 </w:delText>
              </w:r>
            </w:del>
          </w:p>
        </w:tc>
      </w:tr>
      <w:tr w:rsidR="000966F3" w:rsidRPr="00CA25FC" w14:paraId="5F43DE4A" w14:textId="77777777" w:rsidTr="001871BC">
        <w:trPr>
          <w:trHeight w:val="300"/>
        </w:trPr>
        <w:tc>
          <w:tcPr>
            <w:tcW w:w="541" w:type="pct"/>
            <w:noWrap/>
            <w:vAlign w:val="top"/>
          </w:tcPr>
          <w:p w14:paraId="0234F89A" w14:textId="5FD564C8" w:rsidR="000966F3" w:rsidRPr="00C91A71" w:rsidRDefault="000966F3" w:rsidP="000966F3">
            <w:pPr>
              <w:jc w:val="center"/>
              <w:rPr>
                <w:sz w:val="20"/>
              </w:rPr>
            </w:pPr>
            <w:r>
              <w:rPr>
                <w:sz w:val="20"/>
              </w:rPr>
              <w:t>4</w:t>
            </w:r>
          </w:p>
        </w:tc>
        <w:tc>
          <w:tcPr>
            <w:tcW w:w="759" w:type="pct"/>
            <w:noWrap/>
            <w:vAlign w:val="top"/>
          </w:tcPr>
          <w:p w14:paraId="4531E830" w14:textId="3E3BD9A4" w:rsidR="000966F3" w:rsidRPr="00C91A71" w:rsidRDefault="000966F3" w:rsidP="000966F3">
            <w:pPr>
              <w:jc w:val="center"/>
              <w:rPr>
                <w:sz w:val="20"/>
              </w:rPr>
            </w:pPr>
            <w:r w:rsidRPr="00C91A71">
              <w:rPr>
                <w:sz w:val="20"/>
              </w:rPr>
              <w:t>01-04-17</w:t>
            </w:r>
          </w:p>
        </w:tc>
        <w:tc>
          <w:tcPr>
            <w:tcW w:w="819" w:type="pct"/>
            <w:noWrap/>
            <w:vAlign w:val="top"/>
          </w:tcPr>
          <w:p w14:paraId="26A554C8" w14:textId="77020C77" w:rsidR="000966F3" w:rsidRPr="00C91A71" w:rsidRDefault="000966F3" w:rsidP="000966F3">
            <w:pPr>
              <w:jc w:val="center"/>
              <w:rPr>
                <w:sz w:val="20"/>
              </w:rPr>
            </w:pPr>
            <w:r w:rsidRPr="00C91A71">
              <w:rPr>
                <w:sz w:val="20"/>
              </w:rPr>
              <w:t>30-04-17</w:t>
            </w:r>
          </w:p>
        </w:tc>
        <w:tc>
          <w:tcPr>
            <w:tcW w:w="887" w:type="pct"/>
            <w:noWrap/>
            <w:vAlign w:val="top"/>
          </w:tcPr>
          <w:p w14:paraId="2FB230E2" w14:textId="511638BC" w:rsidR="000966F3" w:rsidRPr="00C91A71" w:rsidRDefault="000966F3" w:rsidP="000966F3">
            <w:pPr>
              <w:jc w:val="center"/>
              <w:rPr>
                <w:sz w:val="20"/>
              </w:rPr>
            </w:pPr>
            <w:r w:rsidRPr="00CA25FC">
              <w:rPr>
                <w:sz w:val="20"/>
              </w:rPr>
              <w:t xml:space="preserve"> 522 </w:t>
            </w:r>
          </w:p>
        </w:tc>
        <w:tc>
          <w:tcPr>
            <w:tcW w:w="800" w:type="pct"/>
            <w:noWrap/>
            <w:vAlign w:val="top"/>
          </w:tcPr>
          <w:p w14:paraId="620A18BA" w14:textId="308D091C" w:rsidR="000966F3" w:rsidRPr="00CA25FC" w:rsidRDefault="000966F3" w:rsidP="000966F3">
            <w:pPr>
              <w:jc w:val="center"/>
              <w:rPr>
                <w:sz w:val="20"/>
              </w:rPr>
            </w:pPr>
            <w:ins w:id="766" w:author="Szymon Mikolajczyk" w:date="2018-10-18T11:09:00Z">
              <w:r w:rsidRPr="000966F3">
                <w:rPr>
                  <w:sz w:val="20"/>
                </w:rPr>
                <w:t xml:space="preserve"> 139 </w:t>
              </w:r>
            </w:ins>
            <w:del w:id="767" w:author="Szymon Mikolajczyk" w:date="2018-10-18T11:09:00Z">
              <w:r w:rsidRPr="00315D6F" w:rsidDel="00000009">
                <w:rPr>
                  <w:sz w:val="20"/>
                </w:rPr>
                <w:delText xml:space="preserve"> 148 </w:delText>
              </w:r>
            </w:del>
          </w:p>
        </w:tc>
        <w:tc>
          <w:tcPr>
            <w:tcW w:w="1194" w:type="pct"/>
            <w:vAlign w:val="top"/>
          </w:tcPr>
          <w:p w14:paraId="3863947A" w14:textId="69B31C70" w:rsidR="000966F3" w:rsidRPr="00CA25FC" w:rsidRDefault="000966F3" w:rsidP="000966F3">
            <w:pPr>
              <w:jc w:val="center"/>
              <w:rPr>
                <w:sz w:val="20"/>
              </w:rPr>
            </w:pPr>
            <w:ins w:id="768" w:author="Szymon Mikolajczyk" w:date="2018-10-18T11:09:00Z">
              <w:r w:rsidRPr="000966F3">
                <w:rPr>
                  <w:sz w:val="20"/>
                </w:rPr>
                <w:t xml:space="preserve"> 411 </w:t>
              </w:r>
            </w:ins>
            <w:del w:id="769" w:author="Szymon Mikolajczyk" w:date="2018-10-18T11:09:00Z">
              <w:r w:rsidRPr="00315D6F" w:rsidDel="00000009">
                <w:rPr>
                  <w:sz w:val="20"/>
                </w:rPr>
                <w:delText xml:space="preserve"> 433 </w:delText>
              </w:r>
            </w:del>
          </w:p>
        </w:tc>
      </w:tr>
      <w:tr w:rsidR="000966F3" w:rsidRPr="00CA25FC" w14:paraId="7A9AC8D7" w14:textId="77777777" w:rsidTr="001871BC">
        <w:trPr>
          <w:trHeight w:val="315"/>
        </w:trPr>
        <w:tc>
          <w:tcPr>
            <w:tcW w:w="541" w:type="pct"/>
            <w:noWrap/>
            <w:vAlign w:val="top"/>
          </w:tcPr>
          <w:p w14:paraId="49B3B225" w14:textId="102A1595" w:rsidR="000966F3" w:rsidRPr="00C91A71" w:rsidRDefault="000966F3" w:rsidP="000966F3">
            <w:pPr>
              <w:jc w:val="center"/>
              <w:rPr>
                <w:sz w:val="20"/>
              </w:rPr>
            </w:pPr>
            <w:r>
              <w:rPr>
                <w:sz w:val="20"/>
              </w:rPr>
              <w:t>5</w:t>
            </w:r>
          </w:p>
        </w:tc>
        <w:tc>
          <w:tcPr>
            <w:tcW w:w="759" w:type="pct"/>
            <w:noWrap/>
            <w:vAlign w:val="top"/>
          </w:tcPr>
          <w:p w14:paraId="0DC6198D" w14:textId="19A67AA3" w:rsidR="000966F3" w:rsidRPr="00C91A71" w:rsidRDefault="000966F3" w:rsidP="000966F3">
            <w:pPr>
              <w:jc w:val="center"/>
              <w:rPr>
                <w:sz w:val="20"/>
              </w:rPr>
            </w:pPr>
            <w:r w:rsidRPr="00C91A71">
              <w:rPr>
                <w:sz w:val="20"/>
              </w:rPr>
              <w:t>01-05-17</w:t>
            </w:r>
          </w:p>
        </w:tc>
        <w:tc>
          <w:tcPr>
            <w:tcW w:w="819" w:type="pct"/>
            <w:noWrap/>
            <w:vAlign w:val="top"/>
          </w:tcPr>
          <w:p w14:paraId="03CEDD1D" w14:textId="0BCA0660" w:rsidR="000966F3" w:rsidRPr="00C91A71" w:rsidRDefault="000966F3" w:rsidP="000966F3">
            <w:pPr>
              <w:jc w:val="center"/>
              <w:rPr>
                <w:sz w:val="20"/>
              </w:rPr>
            </w:pPr>
            <w:r w:rsidRPr="00C91A71">
              <w:rPr>
                <w:sz w:val="20"/>
              </w:rPr>
              <w:t>31-05-17</w:t>
            </w:r>
          </w:p>
        </w:tc>
        <w:tc>
          <w:tcPr>
            <w:tcW w:w="887" w:type="pct"/>
            <w:noWrap/>
            <w:vAlign w:val="top"/>
          </w:tcPr>
          <w:p w14:paraId="32055F6D" w14:textId="4E42BBD2" w:rsidR="000966F3" w:rsidRPr="00C91A71" w:rsidRDefault="000966F3" w:rsidP="000966F3">
            <w:pPr>
              <w:jc w:val="center"/>
              <w:rPr>
                <w:sz w:val="20"/>
              </w:rPr>
            </w:pPr>
            <w:r w:rsidRPr="00CA25FC">
              <w:rPr>
                <w:sz w:val="20"/>
              </w:rPr>
              <w:t xml:space="preserve"> 644 </w:t>
            </w:r>
          </w:p>
        </w:tc>
        <w:tc>
          <w:tcPr>
            <w:tcW w:w="800" w:type="pct"/>
            <w:noWrap/>
            <w:vAlign w:val="top"/>
          </w:tcPr>
          <w:p w14:paraId="132AB3CA" w14:textId="7AC1C5BE" w:rsidR="000966F3" w:rsidRPr="00CA25FC" w:rsidRDefault="000966F3" w:rsidP="000966F3">
            <w:pPr>
              <w:jc w:val="center"/>
              <w:rPr>
                <w:sz w:val="20"/>
              </w:rPr>
            </w:pPr>
            <w:ins w:id="770" w:author="Szymon Mikolajczyk" w:date="2018-10-18T11:09:00Z">
              <w:r w:rsidRPr="000966F3">
                <w:rPr>
                  <w:sz w:val="20"/>
                </w:rPr>
                <w:t xml:space="preserve"> 149 </w:t>
              </w:r>
            </w:ins>
            <w:del w:id="771" w:author="Szymon Mikolajczyk" w:date="2018-10-18T11:09:00Z">
              <w:r w:rsidRPr="00315D6F" w:rsidDel="00000009">
                <w:rPr>
                  <w:sz w:val="20"/>
                </w:rPr>
                <w:delText xml:space="preserve"> 160 </w:delText>
              </w:r>
            </w:del>
          </w:p>
        </w:tc>
        <w:tc>
          <w:tcPr>
            <w:tcW w:w="1194" w:type="pct"/>
            <w:vAlign w:val="top"/>
          </w:tcPr>
          <w:p w14:paraId="68400208" w14:textId="0C43E9BC" w:rsidR="000966F3" w:rsidRPr="00CA25FC" w:rsidRDefault="000966F3" w:rsidP="000966F3">
            <w:pPr>
              <w:jc w:val="center"/>
              <w:rPr>
                <w:sz w:val="20"/>
              </w:rPr>
            </w:pPr>
            <w:ins w:id="772" w:author="Szymon Mikolajczyk" w:date="2018-10-18T11:09:00Z">
              <w:r w:rsidRPr="000966F3">
                <w:rPr>
                  <w:sz w:val="20"/>
                </w:rPr>
                <w:t xml:space="preserve"> 560 </w:t>
              </w:r>
            </w:ins>
            <w:del w:id="773" w:author="Szymon Mikolajczyk" w:date="2018-10-18T11:09:00Z">
              <w:r w:rsidRPr="00315D6F" w:rsidDel="00000009">
                <w:rPr>
                  <w:sz w:val="20"/>
                </w:rPr>
                <w:delText xml:space="preserve"> 592 </w:delText>
              </w:r>
            </w:del>
          </w:p>
        </w:tc>
      </w:tr>
      <w:tr w:rsidR="000966F3" w:rsidRPr="00CA25FC" w14:paraId="6F937C23" w14:textId="77777777" w:rsidTr="001871BC">
        <w:trPr>
          <w:trHeight w:val="315"/>
        </w:trPr>
        <w:tc>
          <w:tcPr>
            <w:tcW w:w="541" w:type="pct"/>
            <w:noWrap/>
            <w:vAlign w:val="top"/>
          </w:tcPr>
          <w:p w14:paraId="1F17DB71" w14:textId="762EAED3" w:rsidR="000966F3" w:rsidRPr="00C91A71" w:rsidRDefault="000966F3" w:rsidP="000966F3">
            <w:pPr>
              <w:jc w:val="center"/>
              <w:rPr>
                <w:sz w:val="20"/>
              </w:rPr>
            </w:pPr>
            <w:r>
              <w:rPr>
                <w:sz w:val="20"/>
              </w:rPr>
              <w:t>6</w:t>
            </w:r>
          </w:p>
        </w:tc>
        <w:tc>
          <w:tcPr>
            <w:tcW w:w="759" w:type="pct"/>
            <w:noWrap/>
            <w:vAlign w:val="top"/>
          </w:tcPr>
          <w:p w14:paraId="714A30ED" w14:textId="2D30100E" w:rsidR="000966F3" w:rsidRPr="00C91A71" w:rsidRDefault="000966F3" w:rsidP="000966F3">
            <w:pPr>
              <w:jc w:val="center"/>
              <w:rPr>
                <w:sz w:val="20"/>
              </w:rPr>
            </w:pPr>
            <w:r w:rsidRPr="00C91A71">
              <w:rPr>
                <w:sz w:val="20"/>
              </w:rPr>
              <w:t>01-06-17</w:t>
            </w:r>
          </w:p>
        </w:tc>
        <w:tc>
          <w:tcPr>
            <w:tcW w:w="819" w:type="pct"/>
            <w:noWrap/>
            <w:vAlign w:val="top"/>
          </w:tcPr>
          <w:p w14:paraId="4643DAC0" w14:textId="0C67A32C" w:rsidR="000966F3" w:rsidRPr="00C91A71" w:rsidRDefault="000966F3" w:rsidP="000966F3">
            <w:pPr>
              <w:jc w:val="center"/>
              <w:rPr>
                <w:sz w:val="20"/>
              </w:rPr>
            </w:pPr>
            <w:r w:rsidRPr="00C91A71">
              <w:rPr>
                <w:sz w:val="20"/>
              </w:rPr>
              <w:t>30-06-17</w:t>
            </w:r>
          </w:p>
        </w:tc>
        <w:tc>
          <w:tcPr>
            <w:tcW w:w="887" w:type="pct"/>
            <w:noWrap/>
            <w:vAlign w:val="top"/>
          </w:tcPr>
          <w:p w14:paraId="342BCBE5" w14:textId="2C20C000" w:rsidR="000966F3" w:rsidRPr="00C91A71" w:rsidRDefault="000966F3" w:rsidP="000966F3">
            <w:pPr>
              <w:jc w:val="center"/>
              <w:rPr>
                <w:sz w:val="20"/>
              </w:rPr>
            </w:pPr>
            <w:r w:rsidRPr="00CA25FC">
              <w:rPr>
                <w:sz w:val="20"/>
              </w:rPr>
              <w:t xml:space="preserve"> 786 </w:t>
            </w:r>
          </w:p>
        </w:tc>
        <w:tc>
          <w:tcPr>
            <w:tcW w:w="800" w:type="pct"/>
            <w:noWrap/>
            <w:vAlign w:val="top"/>
          </w:tcPr>
          <w:p w14:paraId="0F39E95C" w14:textId="26EA20CB" w:rsidR="000966F3" w:rsidRPr="00CA25FC" w:rsidRDefault="000966F3" w:rsidP="000966F3">
            <w:pPr>
              <w:jc w:val="center"/>
              <w:rPr>
                <w:sz w:val="20"/>
              </w:rPr>
            </w:pPr>
            <w:ins w:id="774" w:author="Szymon Mikolajczyk" w:date="2018-10-18T11:09:00Z">
              <w:r w:rsidRPr="000966F3">
                <w:rPr>
                  <w:sz w:val="20"/>
                </w:rPr>
                <w:t xml:space="preserve"> 171 </w:t>
              </w:r>
            </w:ins>
            <w:del w:id="775" w:author="Szymon Mikolajczyk" w:date="2018-10-18T11:09:00Z">
              <w:r w:rsidRPr="00315D6F" w:rsidDel="00000009">
                <w:rPr>
                  <w:sz w:val="20"/>
                </w:rPr>
                <w:delText xml:space="preserve"> 184 </w:delText>
              </w:r>
            </w:del>
          </w:p>
        </w:tc>
        <w:tc>
          <w:tcPr>
            <w:tcW w:w="1194" w:type="pct"/>
            <w:vAlign w:val="top"/>
          </w:tcPr>
          <w:p w14:paraId="3BBA27BE" w14:textId="27EF3DD4" w:rsidR="000966F3" w:rsidRPr="00CA25FC" w:rsidRDefault="000966F3" w:rsidP="000966F3">
            <w:pPr>
              <w:jc w:val="center"/>
              <w:rPr>
                <w:sz w:val="20"/>
              </w:rPr>
            </w:pPr>
            <w:ins w:id="776" w:author="Szymon Mikolajczyk" w:date="2018-10-18T11:09:00Z">
              <w:r w:rsidRPr="000966F3">
                <w:rPr>
                  <w:sz w:val="20"/>
                </w:rPr>
                <w:t xml:space="preserve"> 731 </w:t>
              </w:r>
            </w:ins>
            <w:del w:id="777" w:author="Szymon Mikolajczyk" w:date="2018-10-18T11:09:00Z">
              <w:r w:rsidRPr="00315D6F" w:rsidDel="00000009">
                <w:rPr>
                  <w:sz w:val="20"/>
                </w:rPr>
                <w:delText xml:space="preserve"> 777 </w:delText>
              </w:r>
            </w:del>
          </w:p>
        </w:tc>
      </w:tr>
      <w:tr w:rsidR="000966F3" w:rsidRPr="00CA25FC" w14:paraId="625E6D35" w14:textId="77777777" w:rsidTr="001871BC">
        <w:trPr>
          <w:trHeight w:val="315"/>
        </w:trPr>
        <w:tc>
          <w:tcPr>
            <w:tcW w:w="541" w:type="pct"/>
            <w:noWrap/>
            <w:vAlign w:val="top"/>
          </w:tcPr>
          <w:p w14:paraId="080E3BEF" w14:textId="617FF0E6" w:rsidR="000966F3" w:rsidRPr="00C91A71" w:rsidRDefault="000966F3" w:rsidP="000966F3">
            <w:pPr>
              <w:jc w:val="center"/>
              <w:rPr>
                <w:sz w:val="20"/>
              </w:rPr>
            </w:pPr>
            <w:r>
              <w:rPr>
                <w:sz w:val="20"/>
              </w:rPr>
              <w:t>7</w:t>
            </w:r>
          </w:p>
        </w:tc>
        <w:tc>
          <w:tcPr>
            <w:tcW w:w="759" w:type="pct"/>
            <w:noWrap/>
            <w:vAlign w:val="top"/>
          </w:tcPr>
          <w:p w14:paraId="251E04FC" w14:textId="14E9FADD" w:rsidR="000966F3" w:rsidRPr="00C91A71" w:rsidRDefault="000966F3" w:rsidP="000966F3">
            <w:pPr>
              <w:jc w:val="center"/>
              <w:rPr>
                <w:sz w:val="20"/>
              </w:rPr>
            </w:pPr>
            <w:r w:rsidRPr="00C91A71">
              <w:rPr>
                <w:sz w:val="20"/>
              </w:rPr>
              <w:t>01-07-17</w:t>
            </w:r>
          </w:p>
        </w:tc>
        <w:tc>
          <w:tcPr>
            <w:tcW w:w="819" w:type="pct"/>
            <w:noWrap/>
            <w:vAlign w:val="top"/>
          </w:tcPr>
          <w:p w14:paraId="0BB20421" w14:textId="78D12DDA" w:rsidR="000966F3" w:rsidRPr="00C91A71" w:rsidRDefault="000966F3" w:rsidP="000966F3">
            <w:pPr>
              <w:jc w:val="center"/>
              <w:rPr>
                <w:sz w:val="20"/>
              </w:rPr>
            </w:pPr>
            <w:r w:rsidRPr="00C91A71">
              <w:rPr>
                <w:sz w:val="20"/>
              </w:rPr>
              <w:t>31-07-17</w:t>
            </w:r>
          </w:p>
        </w:tc>
        <w:tc>
          <w:tcPr>
            <w:tcW w:w="887" w:type="pct"/>
            <w:noWrap/>
            <w:vAlign w:val="top"/>
          </w:tcPr>
          <w:p w14:paraId="47550B87" w14:textId="1E393CCF" w:rsidR="000966F3" w:rsidRPr="00C91A71" w:rsidRDefault="000966F3" w:rsidP="000966F3">
            <w:pPr>
              <w:jc w:val="center"/>
              <w:rPr>
                <w:sz w:val="20"/>
              </w:rPr>
            </w:pPr>
            <w:r w:rsidRPr="00CA25FC">
              <w:rPr>
                <w:sz w:val="20"/>
              </w:rPr>
              <w:t xml:space="preserve"> 937 </w:t>
            </w:r>
          </w:p>
        </w:tc>
        <w:tc>
          <w:tcPr>
            <w:tcW w:w="800" w:type="pct"/>
            <w:noWrap/>
            <w:vAlign w:val="top"/>
          </w:tcPr>
          <w:p w14:paraId="24A813F5" w14:textId="160201E4" w:rsidR="000966F3" w:rsidRPr="00CA25FC" w:rsidRDefault="000966F3" w:rsidP="000966F3">
            <w:pPr>
              <w:jc w:val="center"/>
              <w:rPr>
                <w:sz w:val="20"/>
              </w:rPr>
            </w:pPr>
            <w:ins w:id="778" w:author="Szymon Mikolajczyk" w:date="2018-10-18T11:09:00Z">
              <w:r w:rsidRPr="000966F3">
                <w:rPr>
                  <w:sz w:val="20"/>
                </w:rPr>
                <w:t xml:space="preserve"> 197 </w:t>
              </w:r>
            </w:ins>
            <w:del w:id="779" w:author="Szymon Mikolajczyk" w:date="2018-10-18T11:09:00Z">
              <w:r w:rsidRPr="00315D6F" w:rsidDel="00000009">
                <w:rPr>
                  <w:sz w:val="20"/>
                </w:rPr>
                <w:delText xml:space="preserve"> 213 </w:delText>
              </w:r>
            </w:del>
          </w:p>
        </w:tc>
        <w:tc>
          <w:tcPr>
            <w:tcW w:w="1194" w:type="pct"/>
            <w:vAlign w:val="top"/>
          </w:tcPr>
          <w:p w14:paraId="5F1276A4" w14:textId="73349C0E" w:rsidR="000966F3" w:rsidRPr="00CA25FC" w:rsidRDefault="000966F3" w:rsidP="000966F3">
            <w:pPr>
              <w:jc w:val="center"/>
              <w:rPr>
                <w:sz w:val="20"/>
              </w:rPr>
            </w:pPr>
            <w:ins w:id="780" w:author="Szymon Mikolajczyk" w:date="2018-10-18T11:09:00Z">
              <w:r w:rsidRPr="000966F3">
                <w:rPr>
                  <w:sz w:val="20"/>
                </w:rPr>
                <w:t xml:space="preserve"> 928 </w:t>
              </w:r>
            </w:ins>
            <w:del w:id="781" w:author="Szymon Mikolajczyk" w:date="2018-10-18T11:09:00Z">
              <w:r w:rsidRPr="00315D6F" w:rsidDel="00000009">
                <w:rPr>
                  <w:sz w:val="20"/>
                </w:rPr>
                <w:delText xml:space="preserve"> 990 </w:delText>
              </w:r>
            </w:del>
          </w:p>
        </w:tc>
      </w:tr>
      <w:tr w:rsidR="000966F3" w:rsidRPr="00CA25FC" w14:paraId="1A100681" w14:textId="77777777" w:rsidTr="001871BC">
        <w:trPr>
          <w:trHeight w:val="300"/>
        </w:trPr>
        <w:tc>
          <w:tcPr>
            <w:tcW w:w="541" w:type="pct"/>
            <w:noWrap/>
            <w:vAlign w:val="top"/>
          </w:tcPr>
          <w:p w14:paraId="5B907F37" w14:textId="60A87519" w:rsidR="000966F3" w:rsidRPr="00C91A71" w:rsidRDefault="000966F3" w:rsidP="000966F3">
            <w:pPr>
              <w:jc w:val="center"/>
              <w:rPr>
                <w:sz w:val="20"/>
              </w:rPr>
            </w:pPr>
            <w:r>
              <w:rPr>
                <w:sz w:val="20"/>
              </w:rPr>
              <w:t>8</w:t>
            </w:r>
          </w:p>
        </w:tc>
        <w:tc>
          <w:tcPr>
            <w:tcW w:w="759" w:type="pct"/>
            <w:noWrap/>
            <w:vAlign w:val="top"/>
          </w:tcPr>
          <w:p w14:paraId="516D4F93" w14:textId="76D64899" w:rsidR="000966F3" w:rsidRPr="00C91A71" w:rsidRDefault="000966F3" w:rsidP="000966F3">
            <w:pPr>
              <w:jc w:val="center"/>
              <w:rPr>
                <w:sz w:val="20"/>
              </w:rPr>
            </w:pPr>
            <w:r w:rsidRPr="00C91A71">
              <w:rPr>
                <w:sz w:val="20"/>
              </w:rPr>
              <w:t>01-08-17</w:t>
            </w:r>
          </w:p>
        </w:tc>
        <w:tc>
          <w:tcPr>
            <w:tcW w:w="819" w:type="pct"/>
            <w:noWrap/>
            <w:vAlign w:val="top"/>
          </w:tcPr>
          <w:p w14:paraId="69929823" w14:textId="052E78CF" w:rsidR="000966F3" w:rsidRPr="00C91A71" w:rsidRDefault="000966F3" w:rsidP="000966F3">
            <w:pPr>
              <w:jc w:val="center"/>
              <w:rPr>
                <w:sz w:val="20"/>
              </w:rPr>
            </w:pPr>
            <w:r w:rsidRPr="00C91A71">
              <w:rPr>
                <w:sz w:val="20"/>
              </w:rPr>
              <w:t>31-08-17</w:t>
            </w:r>
          </w:p>
        </w:tc>
        <w:tc>
          <w:tcPr>
            <w:tcW w:w="887" w:type="pct"/>
            <w:noWrap/>
            <w:vAlign w:val="top"/>
          </w:tcPr>
          <w:p w14:paraId="37E35979" w14:textId="3EEC0D9E" w:rsidR="000966F3" w:rsidRPr="00C91A71" w:rsidRDefault="000966F3" w:rsidP="000966F3">
            <w:pPr>
              <w:jc w:val="center"/>
              <w:rPr>
                <w:sz w:val="20"/>
              </w:rPr>
            </w:pPr>
            <w:r w:rsidRPr="00CA25FC">
              <w:rPr>
                <w:sz w:val="20"/>
              </w:rPr>
              <w:t xml:space="preserve"> 1,051 </w:t>
            </w:r>
          </w:p>
        </w:tc>
        <w:tc>
          <w:tcPr>
            <w:tcW w:w="800" w:type="pct"/>
            <w:noWrap/>
            <w:vAlign w:val="top"/>
          </w:tcPr>
          <w:p w14:paraId="27EC39DF" w14:textId="5A63150C" w:rsidR="000966F3" w:rsidRPr="00CA25FC" w:rsidRDefault="000966F3" w:rsidP="000966F3">
            <w:pPr>
              <w:jc w:val="center"/>
              <w:rPr>
                <w:sz w:val="20"/>
              </w:rPr>
            </w:pPr>
            <w:ins w:id="782" w:author="Szymon Mikolajczyk" w:date="2018-10-18T11:09:00Z">
              <w:r w:rsidRPr="000966F3">
                <w:rPr>
                  <w:sz w:val="20"/>
                </w:rPr>
                <w:t xml:space="preserve"> 225 </w:t>
              </w:r>
            </w:ins>
            <w:del w:id="783" w:author="Szymon Mikolajczyk" w:date="2018-10-18T11:09:00Z">
              <w:r w:rsidRPr="00315D6F" w:rsidDel="00000009">
                <w:rPr>
                  <w:sz w:val="20"/>
                </w:rPr>
                <w:delText xml:space="preserve"> 244 </w:delText>
              </w:r>
            </w:del>
          </w:p>
        </w:tc>
        <w:tc>
          <w:tcPr>
            <w:tcW w:w="1194" w:type="pct"/>
            <w:vAlign w:val="top"/>
          </w:tcPr>
          <w:p w14:paraId="2C74DB5B" w14:textId="6503E4F3" w:rsidR="000966F3" w:rsidRPr="00CA25FC" w:rsidRDefault="000966F3" w:rsidP="000966F3">
            <w:pPr>
              <w:jc w:val="center"/>
              <w:rPr>
                <w:sz w:val="20"/>
              </w:rPr>
            </w:pPr>
            <w:ins w:id="784" w:author="Szymon Mikolajczyk" w:date="2018-10-18T11:09:00Z">
              <w:r w:rsidRPr="000966F3">
                <w:rPr>
                  <w:sz w:val="20"/>
                </w:rPr>
                <w:t xml:space="preserve"> 1,153 </w:t>
              </w:r>
            </w:ins>
            <w:del w:id="785" w:author="Szymon Mikolajczyk" w:date="2018-10-18T11:09:00Z">
              <w:r w:rsidRPr="00315D6F" w:rsidDel="00000009">
                <w:rPr>
                  <w:sz w:val="20"/>
                </w:rPr>
                <w:delText xml:space="preserve"> 1,234 </w:delText>
              </w:r>
            </w:del>
          </w:p>
        </w:tc>
      </w:tr>
      <w:tr w:rsidR="000966F3" w:rsidRPr="00CA25FC" w14:paraId="2BAFF821" w14:textId="77777777" w:rsidTr="001871BC">
        <w:trPr>
          <w:trHeight w:val="300"/>
        </w:trPr>
        <w:tc>
          <w:tcPr>
            <w:tcW w:w="541" w:type="pct"/>
            <w:noWrap/>
            <w:vAlign w:val="top"/>
          </w:tcPr>
          <w:p w14:paraId="73D65189" w14:textId="433E61AC" w:rsidR="000966F3" w:rsidRPr="00C91A71" w:rsidRDefault="000966F3" w:rsidP="000966F3">
            <w:pPr>
              <w:jc w:val="center"/>
              <w:rPr>
                <w:sz w:val="20"/>
              </w:rPr>
            </w:pPr>
            <w:r>
              <w:rPr>
                <w:sz w:val="20"/>
              </w:rPr>
              <w:t>9</w:t>
            </w:r>
          </w:p>
        </w:tc>
        <w:tc>
          <w:tcPr>
            <w:tcW w:w="759" w:type="pct"/>
            <w:noWrap/>
            <w:vAlign w:val="top"/>
          </w:tcPr>
          <w:p w14:paraId="0002EA56" w14:textId="6DC5FBD2" w:rsidR="000966F3" w:rsidRPr="00C91A71" w:rsidRDefault="000966F3" w:rsidP="000966F3">
            <w:pPr>
              <w:jc w:val="center"/>
              <w:rPr>
                <w:sz w:val="20"/>
              </w:rPr>
            </w:pPr>
            <w:r w:rsidRPr="00C91A71">
              <w:rPr>
                <w:sz w:val="20"/>
              </w:rPr>
              <w:t>01-09-17</w:t>
            </w:r>
          </w:p>
        </w:tc>
        <w:tc>
          <w:tcPr>
            <w:tcW w:w="819" w:type="pct"/>
            <w:noWrap/>
            <w:vAlign w:val="top"/>
          </w:tcPr>
          <w:p w14:paraId="0AE49892" w14:textId="3120BDD1" w:rsidR="000966F3" w:rsidRPr="00C91A71" w:rsidRDefault="000966F3" w:rsidP="000966F3">
            <w:pPr>
              <w:jc w:val="center"/>
              <w:rPr>
                <w:sz w:val="20"/>
              </w:rPr>
            </w:pPr>
            <w:r w:rsidRPr="00C91A71">
              <w:rPr>
                <w:sz w:val="20"/>
              </w:rPr>
              <w:t>30-09-17</w:t>
            </w:r>
          </w:p>
        </w:tc>
        <w:tc>
          <w:tcPr>
            <w:tcW w:w="887" w:type="pct"/>
            <w:noWrap/>
            <w:vAlign w:val="top"/>
          </w:tcPr>
          <w:p w14:paraId="7EBDDCC6" w14:textId="20F12C3F" w:rsidR="000966F3" w:rsidRPr="00C91A71" w:rsidRDefault="000966F3" w:rsidP="000966F3">
            <w:pPr>
              <w:jc w:val="center"/>
              <w:rPr>
                <w:sz w:val="20"/>
              </w:rPr>
            </w:pPr>
            <w:r w:rsidRPr="00CA25FC">
              <w:rPr>
                <w:sz w:val="20"/>
              </w:rPr>
              <w:t xml:space="preserve"> 1,132 </w:t>
            </w:r>
          </w:p>
        </w:tc>
        <w:tc>
          <w:tcPr>
            <w:tcW w:w="800" w:type="pct"/>
            <w:noWrap/>
            <w:vAlign w:val="top"/>
          </w:tcPr>
          <w:p w14:paraId="54CB8765" w14:textId="180961B8" w:rsidR="000966F3" w:rsidRPr="00CA25FC" w:rsidRDefault="000966F3" w:rsidP="000966F3">
            <w:pPr>
              <w:jc w:val="center"/>
              <w:rPr>
                <w:sz w:val="20"/>
              </w:rPr>
            </w:pPr>
            <w:ins w:id="786" w:author="Szymon Mikolajczyk" w:date="2018-10-18T11:09:00Z">
              <w:r w:rsidRPr="000966F3">
                <w:rPr>
                  <w:sz w:val="20"/>
                </w:rPr>
                <w:t xml:space="preserve"> 246 </w:t>
              </w:r>
            </w:ins>
            <w:del w:id="787" w:author="Szymon Mikolajczyk" w:date="2018-10-18T11:09:00Z">
              <w:r w:rsidRPr="00315D6F" w:rsidDel="00000009">
                <w:rPr>
                  <w:sz w:val="20"/>
                </w:rPr>
                <w:delText xml:space="preserve"> 267 </w:delText>
              </w:r>
            </w:del>
          </w:p>
        </w:tc>
        <w:tc>
          <w:tcPr>
            <w:tcW w:w="1194" w:type="pct"/>
            <w:vAlign w:val="top"/>
          </w:tcPr>
          <w:p w14:paraId="1F160AFB" w14:textId="1FCABEEF" w:rsidR="000966F3" w:rsidRPr="00CA25FC" w:rsidRDefault="000966F3" w:rsidP="000966F3">
            <w:pPr>
              <w:jc w:val="center"/>
              <w:rPr>
                <w:sz w:val="20"/>
              </w:rPr>
            </w:pPr>
            <w:ins w:id="788" w:author="Szymon Mikolajczyk" w:date="2018-10-18T11:09:00Z">
              <w:r w:rsidRPr="000966F3">
                <w:rPr>
                  <w:sz w:val="20"/>
                </w:rPr>
                <w:t xml:space="preserve"> 1,399 </w:t>
              </w:r>
            </w:ins>
            <w:del w:id="789" w:author="Szymon Mikolajczyk" w:date="2018-10-18T11:09:00Z">
              <w:r w:rsidRPr="00315D6F" w:rsidDel="00000009">
                <w:rPr>
                  <w:sz w:val="20"/>
                </w:rPr>
                <w:delText xml:space="preserve"> 1,501 </w:delText>
              </w:r>
            </w:del>
          </w:p>
        </w:tc>
      </w:tr>
      <w:tr w:rsidR="000966F3" w:rsidRPr="00CA25FC" w14:paraId="083C6B88" w14:textId="77777777" w:rsidTr="001871BC">
        <w:trPr>
          <w:trHeight w:val="300"/>
        </w:trPr>
        <w:tc>
          <w:tcPr>
            <w:tcW w:w="541" w:type="pct"/>
            <w:noWrap/>
            <w:vAlign w:val="top"/>
          </w:tcPr>
          <w:p w14:paraId="18CEE5A1" w14:textId="225767D2" w:rsidR="000966F3" w:rsidRPr="00C91A71" w:rsidRDefault="000966F3" w:rsidP="000966F3">
            <w:pPr>
              <w:jc w:val="center"/>
              <w:rPr>
                <w:sz w:val="20"/>
              </w:rPr>
            </w:pPr>
            <w:r>
              <w:rPr>
                <w:sz w:val="20"/>
              </w:rPr>
              <w:t>10</w:t>
            </w:r>
          </w:p>
        </w:tc>
        <w:tc>
          <w:tcPr>
            <w:tcW w:w="759" w:type="pct"/>
            <w:noWrap/>
            <w:vAlign w:val="top"/>
          </w:tcPr>
          <w:p w14:paraId="544C0A95" w14:textId="6233CCFD" w:rsidR="000966F3" w:rsidRPr="00C91A71" w:rsidRDefault="000966F3" w:rsidP="000966F3">
            <w:pPr>
              <w:jc w:val="center"/>
              <w:rPr>
                <w:sz w:val="20"/>
              </w:rPr>
            </w:pPr>
            <w:r w:rsidRPr="00C91A71">
              <w:rPr>
                <w:sz w:val="20"/>
              </w:rPr>
              <w:t>01-10-17</w:t>
            </w:r>
          </w:p>
        </w:tc>
        <w:tc>
          <w:tcPr>
            <w:tcW w:w="819" w:type="pct"/>
            <w:noWrap/>
            <w:vAlign w:val="top"/>
          </w:tcPr>
          <w:p w14:paraId="043EDFB5" w14:textId="16AD628E" w:rsidR="000966F3" w:rsidRPr="00C91A71" w:rsidRDefault="000966F3" w:rsidP="000966F3">
            <w:pPr>
              <w:jc w:val="center"/>
              <w:rPr>
                <w:sz w:val="20"/>
              </w:rPr>
            </w:pPr>
            <w:r w:rsidRPr="00C91A71">
              <w:rPr>
                <w:sz w:val="20"/>
              </w:rPr>
              <w:t>31-10-17</w:t>
            </w:r>
          </w:p>
        </w:tc>
        <w:tc>
          <w:tcPr>
            <w:tcW w:w="887" w:type="pct"/>
            <w:noWrap/>
            <w:vAlign w:val="top"/>
          </w:tcPr>
          <w:p w14:paraId="7B18D39B" w14:textId="5402E389" w:rsidR="000966F3" w:rsidRPr="00C91A71" w:rsidRDefault="000966F3" w:rsidP="000966F3">
            <w:pPr>
              <w:jc w:val="center"/>
              <w:rPr>
                <w:sz w:val="20"/>
              </w:rPr>
            </w:pPr>
            <w:r w:rsidRPr="00CA25FC">
              <w:rPr>
                <w:sz w:val="20"/>
              </w:rPr>
              <w:t xml:space="preserve"> 1,374 </w:t>
            </w:r>
          </w:p>
        </w:tc>
        <w:tc>
          <w:tcPr>
            <w:tcW w:w="800" w:type="pct"/>
            <w:noWrap/>
            <w:vAlign w:val="top"/>
          </w:tcPr>
          <w:p w14:paraId="027ACBA3" w14:textId="1A2F2AD2" w:rsidR="000966F3" w:rsidRPr="00CA25FC" w:rsidRDefault="000966F3" w:rsidP="000966F3">
            <w:pPr>
              <w:jc w:val="center"/>
              <w:rPr>
                <w:sz w:val="20"/>
              </w:rPr>
            </w:pPr>
            <w:ins w:id="790" w:author="Szymon Mikolajczyk" w:date="2018-10-18T11:09:00Z">
              <w:r w:rsidRPr="000966F3">
                <w:rPr>
                  <w:sz w:val="20"/>
                </w:rPr>
                <w:t xml:space="preserve"> 261 </w:t>
              </w:r>
            </w:ins>
            <w:del w:id="791" w:author="Szymon Mikolajczyk" w:date="2018-10-18T11:09:00Z">
              <w:r w:rsidRPr="00315D6F" w:rsidDel="00000009">
                <w:rPr>
                  <w:sz w:val="20"/>
                </w:rPr>
                <w:delText xml:space="preserve"> 284 </w:delText>
              </w:r>
            </w:del>
          </w:p>
        </w:tc>
        <w:tc>
          <w:tcPr>
            <w:tcW w:w="1194" w:type="pct"/>
            <w:vAlign w:val="top"/>
          </w:tcPr>
          <w:p w14:paraId="3BE2D61A" w14:textId="441136CB" w:rsidR="000966F3" w:rsidRPr="00CA25FC" w:rsidRDefault="000966F3" w:rsidP="000966F3">
            <w:pPr>
              <w:jc w:val="center"/>
              <w:rPr>
                <w:sz w:val="20"/>
              </w:rPr>
            </w:pPr>
            <w:ins w:id="792" w:author="Szymon Mikolajczyk" w:date="2018-10-18T11:09:00Z">
              <w:r w:rsidRPr="000966F3">
                <w:rPr>
                  <w:sz w:val="20"/>
                </w:rPr>
                <w:t xml:space="preserve"> 1,659 </w:t>
              </w:r>
            </w:ins>
            <w:del w:id="793" w:author="Szymon Mikolajczyk" w:date="2018-10-18T11:09:00Z">
              <w:r w:rsidRPr="00315D6F" w:rsidDel="00000009">
                <w:rPr>
                  <w:sz w:val="20"/>
                </w:rPr>
                <w:delText xml:space="preserve"> 1,785 </w:delText>
              </w:r>
            </w:del>
          </w:p>
        </w:tc>
      </w:tr>
      <w:tr w:rsidR="000966F3" w:rsidRPr="00CA25FC" w14:paraId="236F540A" w14:textId="77777777" w:rsidTr="001871BC">
        <w:trPr>
          <w:trHeight w:val="300"/>
        </w:trPr>
        <w:tc>
          <w:tcPr>
            <w:tcW w:w="541" w:type="pct"/>
            <w:noWrap/>
            <w:vAlign w:val="top"/>
          </w:tcPr>
          <w:p w14:paraId="10F600D9" w14:textId="44EDD42B" w:rsidR="000966F3" w:rsidRPr="00C91A71" w:rsidRDefault="000966F3" w:rsidP="000966F3">
            <w:pPr>
              <w:jc w:val="center"/>
              <w:rPr>
                <w:sz w:val="20"/>
              </w:rPr>
            </w:pPr>
            <w:r>
              <w:rPr>
                <w:sz w:val="20"/>
              </w:rPr>
              <w:t>11</w:t>
            </w:r>
          </w:p>
        </w:tc>
        <w:tc>
          <w:tcPr>
            <w:tcW w:w="759" w:type="pct"/>
            <w:noWrap/>
            <w:vAlign w:val="top"/>
          </w:tcPr>
          <w:p w14:paraId="488B4066" w14:textId="2ECFD00C" w:rsidR="000966F3" w:rsidRPr="00C91A71" w:rsidRDefault="000966F3" w:rsidP="000966F3">
            <w:pPr>
              <w:jc w:val="center"/>
              <w:rPr>
                <w:sz w:val="20"/>
              </w:rPr>
            </w:pPr>
            <w:r w:rsidRPr="00C91A71">
              <w:rPr>
                <w:sz w:val="20"/>
              </w:rPr>
              <w:t>01-11-17</w:t>
            </w:r>
          </w:p>
        </w:tc>
        <w:tc>
          <w:tcPr>
            <w:tcW w:w="819" w:type="pct"/>
            <w:noWrap/>
            <w:vAlign w:val="top"/>
          </w:tcPr>
          <w:p w14:paraId="21327268" w14:textId="7A494E3F" w:rsidR="000966F3" w:rsidRPr="00C91A71" w:rsidRDefault="000966F3" w:rsidP="000966F3">
            <w:pPr>
              <w:jc w:val="center"/>
              <w:rPr>
                <w:sz w:val="20"/>
              </w:rPr>
            </w:pPr>
            <w:r w:rsidRPr="00C91A71">
              <w:rPr>
                <w:sz w:val="20"/>
              </w:rPr>
              <w:t>30-11-17</w:t>
            </w:r>
          </w:p>
        </w:tc>
        <w:tc>
          <w:tcPr>
            <w:tcW w:w="887" w:type="pct"/>
            <w:noWrap/>
            <w:vAlign w:val="top"/>
          </w:tcPr>
          <w:p w14:paraId="275BC218" w14:textId="6AA60584" w:rsidR="000966F3" w:rsidRPr="00C91A71" w:rsidRDefault="000966F3" w:rsidP="000966F3">
            <w:pPr>
              <w:jc w:val="center"/>
              <w:rPr>
                <w:sz w:val="20"/>
              </w:rPr>
            </w:pPr>
            <w:r w:rsidRPr="00CA25FC">
              <w:rPr>
                <w:sz w:val="20"/>
              </w:rPr>
              <w:t xml:space="preserve"> 1,718 </w:t>
            </w:r>
          </w:p>
        </w:tc>
        <w:tc>
          <w:tcPr>
            <w:tcW w:w="800" w:type="pct"/>
            <w:noWrap/>
            <w:vAlign w:val="top"/>
          </w:tcPr>
          <w:p w14:paraId="0631E30C" w14:textId="53EE4085" w:rsidR="000966F3" w:rsidRPr="00CA25FC" w:rsidRDefault="000966F3" w:rsidP="000966F3">
            <w:pPr>
              <w:jc w:val="center"/>
              <w:rPr>
                <w:sz w:val="20"/>
              </w:rPr>
            </w:pPr>
            <w:ins w:id="794" w:author="Szymon Mikolajczyk" w:date="2018-10-18T11:09:00Z">
              <w:r w:rsidRPr="000966F3">
                <w:rPr>
                  <w:sz w:val="20"/>
                </w:rPr>
                <w:t xml:space="preserve"> 305 </w:t>
              </w:r>
            </w:ins>
            <w:del w:id="795" w:author="Szymon Mikolajczyk" w:date="2018-10-18T11:09:00Z">
              <w:r w:rsidRPr="00315D6F" w:rsidDel="00000009">
                <w:rPr>
                  <w:sz w:val="20"/>
                </w:rPr>
                <w:delText xml:space="preserve"> 333 </w:delText>
              </w:r>
            </w:del>
          </w:p>
        </w:tc>
        <w:tc>
          <w:tcPr>
            <w:tcW w:w="1194" w:type="pct"/>
            <w:vAlign w:val="top"/>
          </w:tcPr>
          <w:p w14:paraId="42DFEC0C" w14:textId="6120BF80" w:rsidR="000966F3" w:rsidRPr="00CA25FC" w:rsidRDefault="000966F3" w:rsidP="000966F3">
            <w:pPr>
              <w:jc w:val="center"/>
              <w:rPr>
                <w:sz w:val="20"/>
              </w:rPr>
            </w:pPr>
            <w:ins w:id="796" w:author="Szymon Mikolajczyk" w:date="2018-10-18T11:09:00Z">
              <w:r w:rsidRPr="000966F3">
                <w:rPr>
                  <w:sz w:val="20"/>
                </w:rPr>
                <w:t xml:space="preserve"> 1,964 </w:t>
              </w:r>
            </w:ins>
            <w:del w:id="797" w:author="Szymon Mikolajczyk" w:date="2018-10-18T11:09:00Z">
              <w:r w:rsidRPr="00315D6F" w:rsidDel="00000009">
                <w:rPr>
                  <w:sz w:val="20"/>
                </w:rPr>
                <w:delText xml:space="preserve"> 2,117 </w:delText>
              </w:r>
            </w:del>
          </w:p>
        </w:tc>
      </w:tr>
      <w:tr w:rsidR="000966F3" w:rsidRPr="00CA25FC" w14:paraId="6230A709" w14:textId="77777777" w:rsidTr="001871BC">
        <w:trPr>
          <w:trHeight w:val="300"/>
        </w:trPr>
        <w:tc>
          <w:tcPr>
            <w:tcW w:w="541" w:type="pct"/>
            <w:noWrap/>
            <w:vAlign w:val="top"/>
          </w:tcPr>
          <w:p w14:paraId="00F7C8A5" w14:textId="205C5DE4" w:rsidR="000966F3" w:rsidRPr="00C91A71" w:rsidRDefault="000966F3" w:rsidP="000966F3">
            <w:pPr>
              <w:jc w:val="center"/>
              <w:rPr>
                <w:sz w:val="20"/>
              </w:rPr>
            </w:pPr>
            <w:r>
              <w:rPr>
                <w:sz w:val="20"/>
              </w:rPr>
              <w:t>12</w:t>
            </w:r>
          </w:p>
        </w:tc>
        <w:tc>
          <w:tcPr>
            <w:tcW w:w="759" w:type="pct"/>
            <w:noWrap/>
            <w:vAlign w:val="top"/>
          </w:tcPr>
          <w:p w14:paraId="3CD92095" w14:textId="706B9D06" w:rsidR="000966F3" w:rsidRPr="00C91A71" w:rsidRDefault="000966F3" w:rsidP="000966F3">
            <w:pPr>
              <w:jc w:val="center"/>
              <w:rPr>
                <w:sz w:val="20"/>
              </w:rPr>
            </w:pPr>
            <w:r w:rsidRPr="00C91A71">
              <w:rPr>
                <w:sz w:val="20"/>
              </w:rPr>
              <w:t>01-12-17</w:t>
            </w:r>
          </w:p>
        </w:tc>
        <w:tc>
          <w:tcPr>
            <w:tcW w:w="819" w:type="pct"/>
            <w:noWrap/>
            <w:vAlign w:val="top"/>
          </w:tcPr>
          <w:p w14:paraId="70C3C846" w14:textId="5A79AB59" w:rsidR="000966F3" w:rsidRPr="00C91A71" w:rsidRDefault="000966F3" w:rsidP="000966F3">
            <w:pPr>
              <w:jc w:val="center"/>
              <w:rPr>
                <w:sz w:val="20"/>
              </w:rPr>
            </w:pPr>
            <w:r w:rsidRPr="00C91A71">
              <w:rPr>
                <w:sz w:val="20"/>
              </w:rPr>
              <w:t>31-12-17</w:t>
            </w:r>
          </w:p>
        </w:tc>
        <w:tc>
          <w:tcPr>
            <w:tcW w:w="887" w:type="pct"/>
            <w:noWrap/>
            <w:vAlign w:val="top"/>
          </w:tcPr>
          <w:p w14:paraId="21E70A10" w14:textId="62A59314" w:rsidR="000966F3" w:rsidRPr="00C91A71" w:rsidRDefault="000966F3" w:rsidP="000966F3">
            <w:pPr>
              <w:jc w:val="center"/>
              <w:rPr>
                <w:sz w:val="20"/>
              </w:rPr>
            </w:pPr>
            <w:r w:rsidRPr="00CA25FC">
              <w:rPr>
                <w:sz w:val="20"/>
              </w:rPr>
              <w:t xml:space="preserve"> 1,990 </w:t>
            </w:r>
          </w:p>
        </w:tc>
        <w:tc>
          <w:tcPr>
            <w:tcW w:w="800" w:type="pct"/>
            <w:noWrap/>
            <w:vAlign w:val="top"/>
          </w:tcPr>
          <w:p w14:paraId="3779B931" w14:textId="2A5D5AFB" w:rsidR="000966F3" w:rsidRPr="00CA25FC" w:rsidRDefault="000966F3" w:rsidP="000966F3">
            <w:pPr>
              <w:jc w:val="center"/>
              <w:rPr>
                <w:sz w:val="20"/>
              </w:rPr>
            </w:pPr>
            <w:ins w:id="798" w:author="Szymon Mikolajczyk" w:date="2018-10-18T11:09:00Z">
              <w:r w:rsidRPr="000966F3">
                <w:rPr>
                  <w:sz w:val="20"/>
                </w:rPr>
                <w:t xml:space="preserve"> 368 </w:t>
              </w:r>
            </w:ins>
            <w:del w:id="799" w:author="Szymon Mikolajczyk" w:date="2018-10-18T11:09:00Z">
              <w:r w:rsidRPr="00315D6F" w:rsidDel="00000009">
                <w:rPr>
                  <w:sz w:val="20"/>
                </w:rPr>
                <w:delText xml:space="preserve"> 403 </w:delText>
              </w:r>
            </w:del>
          </w:p>
        </w:tc>
        <w:tc>
          <w:tcPr>
            <w:tcW w:w="1194" w:type="pct"/>
            <w:vAlign w:val="top"/>
          </w:tcPr>
          <w:p w14:paraId="53C25B2D" w14:textId="4EBF1D5E" w:rsidR="000966F3" w:rsidRPr="00CA25FC" w:rsidRDefault="000966F3" w:rsidP="000966F3">
            <w:pPr>
              <w:jc w:val="center"/>
              <w:rPr>
                <w:sz w:val="20"/>
              </w:rPr>
            </w:pPr>
            <w:ins w:id="800" w:author="Szymon Mikolajczyk" w:date="2018-10-18T11:09:00Z">
              <w:r w:rsidRPr="000966F3">
                <w:rPr>
                  <w:sz w:val="20"/>
                </w:rPr>
                <w:t xml:space="preserve"> 2,332 </w:t>
              </w:r>
            </w:ins>
            <w:del w:id="801" w:author="Szymon Mikolajczyk" w:date="2018-10-18T11:09:00Z">
              <w:r w:rsidRPr="00315D6F" w:rsidDel="00000009">
                <w:rPr>
                  <w:sz w:val="20"/>
                </w:rPr>
                <w:delText xml:space="preserve"> 2,520 </w:delText>
              </w:r>
            </w:del>
          </w:p>
        </w:tc>
      </w:tr>
      <w:tr w:rsidR="0061270C" w:rsidRPr="00CA25FC" w14:paraId="49B55F35" w14:textId="77777777" w:rsidTr="004E4BC9">
        <w:trPr>
          <w:trHeight w:val="300"/>
        </w:trPr>
        <w:tc>
          <w:tcPr>
            <w:tcW w:w="3806" w:type="pct"/>
            <w:gridSpan w:val="5"/>
            <w:noWrap/>
            <w:vAlign w:val="bottom"/>
          </w:tcPr>
          <w:p w14:paraId="7F84EE5D" w14:textId="77777777" w:rsidR="0061270C" w:rsidRPr="00CA25FC" w:rsidRDefault="0061270C" w:rsidP="00CA25FC">
            <w:pPr>
              <w:jc w:val="right"/>
              <w:rPr>
                <w:sz w:val="20"/>
              </w:rPr>
            </w:pPr>
            <w:r w:rsidRPr="00CA25FC">
              <w:rPr>
                <w:b/>
                <w:sz w:val="20"/>
              </w:rPr>
              <w:t>Total</w:t>
            </w:r>
          </w:p>
        </w:tc>
        <w:tc>
          <w:tcPr>
            <w:tcW w:w="1194" w:type="pct"/>
            <w:vAlign w:val="bottom"/>
          </w:tcPr>
          <w:p w14:paraId="29B96DC8" w14:textId="6FD9A826" w:rsidR="0061270C" w:rsidRPr="00CA25FC" w:rsidRDefault="00CA25FC" w:rsidP="000966F3">
            <w:pPr>
              <w:jc w:val="center"/>
              <w:rPr>
                <w:sz w:val="20"/>
              </w:rPr>
            </w:pPr>
            <w:r w:rsidRPr="00CA25FC">
              <w:rPr>
                <w:b/>
                <w:sz w:val="20"/>
              </w:rPr>
              <w:t>2,</w:t>
            </w:r>
            <w:del w:id="802" w:author="Szymon Mikolajczyk" w:date="2018-10-18T11:09:00Z">
              <w:r w:rsidR="00315D6F" w:rsidRPr="00CA25FC" w:rsidDel="000966F3">
                <w:rPr>
                  <w:b/>
                  <w:sz w:val="20"/>
                </w:rPr>
                <w:delText>52</w:delText>
              </w:r>
              <w:r w:rsidR="00315D6F" w:rsidDel="000966F3">
                <w:rPr>
                  <w:b/>
                  <w:sz w:val="20"/>
                </w:rPr>
                <w:delText>0</w:delText>
              </w:r>
            </w:del>
            <w:ins w:id="803" w:author="Szymon Mikolajczyk" w:date="2018-10-18T11:09:00Z">
              <w:r w:rsidR="000966F3">
                <w:rPr>
                  <w:b/>
                  <w:sz w:val="20"/>
                </w:rPr>
                <w:t>332</w:t>
              </w:r>
            </w:ins>
          </w:p>
        </w:tc>
      </w:tr>
    </w:tbl>
    <w:p w14:paraId="4E124E04" w14:textId="77777777" w:rsidR="008F04DA" w:rsidRPr="006B36D6" w:rsidRDefault="008F04DA" w:rsidP="008F04DA"/>
    <w:p w14:paraId="2F47E085" w14:textId="44676190" w:rsidR="00AF1562" w:rsidRPr="006B36D6" w:rsidRDefault="00AF1562" w:rsidP="00AF1562">
      <w:pPr>
        <w:rPr>
          <w:lang w:val="en-US"/>
        </w:rPr>
      </w:pPr>
      <w:r w:rsidRPr="00CA25FC">
        <w:rPr>
          <w:lang w:val="en-US"/>
        </w:rPr>
        <w:t xml:space="preserve">The table shows that the total number of ERs realized is </w:t>
      </w:r>
      <w:r w:rsidR="00CA25FC" w:rsidRPr="00CA25FC">
        <w:rPr>
          <w:b/>
          <w:szCs w:val="20"/>
        </w:rPr>
        <w:t>2,</w:t>
      </w:r>
      <w:del w:id="804" w:author="Szymon Mikolajczyk" w:date="2018-10-18T11:10:00Z">
        <w:r w:rsidR="00315D6F" w:rsidRPr="00CA25FC" w:rsidDel="000966F3">
          <w:rPr>
            <w:b/>
            <w:szCs w:val="20"/>
          </w:rPr>
          <w:delText>52</w:delText>
        </w:r>
        <w:r w:rsidR="00315D6F" w:rsidDel="000966F3">
          <w:rPr>
            <w:b/>
            <w:szCs w:val="20"/>
          </w:rPr>
          <w:delText>0</w:delText>
        </w:r>
        <w:r w:rsidR="00315D6F" w:rsidRPr="004D2199" w:rsidDel="000966F3">
          <w:rPr>
            <w:szCs w:val="20"/>
          </w:rPr>
          <w:delText xml:space="preserve"> </w:delText>
        </w:r>
      </w:del>
      <w:ins w:id="805" w:author="Szymon Mikolajczyk" w:date="2018-10-18T11:10:00Z">
        <w:r w:rsidR="000966F3">
          <w:rPr>
            <w:b/>
            <w:szCs w:val="20"/>
          </w:rPr>
          <w:t>332</w:t>
        </w:r>
        <w:r w:rsidR="000966F3" w:rsidRPr="004D2199">
          <w:rPr>
            <w:szCs w:val="20"/>
          </w:rPr>
          <w:t xml:space="preserve"> </w:t>
        </w:r>
      </w:ins>
      <w:r w:rsidRPr="006B36D6">
        <w:rPr>
          <w:lang w:val="en-US"/>
        </w:rPr>
        <w:t>tCO</w:t>
      </w:r>
      <w:r w:rsidRPr="006B36D6">
        <w:rPr>
          <w:vertAlign w:val="subscript"/>
          <w:lang w:val="en-US"/>
        </w:rPr>
        <w:t>2</w:t>
      </w:r>
      <w:r w:rsidRPr="006B36D6">
        <w:rPr>
          <w:lang w:val="en-US"/>
        </w:rPr>
        <w:t xml:space="preserve"> for the monitoring period </w:t>
      </w:r>
      <w:r w:rsidR="00CA25FC">
        <w:rPr>
          <w:lang w:val="en-US"/>
        </w:rPr>
        <w:t>I</w:t>
      </w:r>
      <w:r w:rsidRPr="006B36D6">
        <w:rPr>
          <w:lang w:val="en-US"/>
        </w:rPr>
        <w:t>.</w:t>
      </w:r>
    </w:p>
    <w:p w14:paraId="737D2BD3" w14:textId="77777777" w:rsidR="00031D97" w:rsidRPr="006B36D6" w:rsidRDefault="00031D97">
      <w:pPr>
        <w:spacing w:line="240" w:lineRule="auto"/>
        <w:jc w:val="left"/>
        <w:rPr>
          <w:lang w:val="en-US"/>
        </w:rPr>
      </w:pPr>
    </w:p>
    <w:p w14:paraId="240731DE" w14:textId="5D9363E0" w:rsidR="00846F0D" w:rsidRPr="006B36D6" w:rsidRDefault="00846F0D" w:rsidP="008F04DA">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39</w:t>
      </w:r>
      <w:r w:rsidR="0014520D" w:rsidRPr="006B36D6">
        <w:fldChar w:fldCharType="end"/>
      </w:r>
      <w:r w:rsidRPr="006B36D6">
        <w:t>: Emission reductions realised by t</w:t>
      </w:r>
      <w:r w:rsidR="008F04DA" w:rsidRPr="006B36D6">
        <w:t xml:space="preserve">he VPA </w:t>
      </w:r>
      <w:r w:rsidR="005D1EF6">
        <w:t>2</w:t>
      </w:r>
      <w:r w:rsidR="008F04DA" w:rsidRPr="006B36D6">
        <w:t>, per vintage</w:t>
      </w:r>
    </w:p>
    <w:p w14:paraId="4310E0FF" w14:textId="77777777" w:rsidR="008F04DA" w:rsidRPr="006B36D6" w:rsidRDefault="008F04DA" w:rsidP="008F04DA"/>
    <w:tbl>
      <w:tblPr>
        <w:tblStyle w:val="TableGrid1"/>
        <w:tblW w:w="5259" w:type="dxa"/>
        <w:tblLook w:val="04A0" w:firstRow="1" w:lastRow="0" w:firstColumn="1" w:lastColumn="0" w:noHBand="0" w:noVBand="1"/>
      </w:tblPr>
      <w:tblGrid>
        <w:gridCol w:w="939"/>
        <w:gridCol w:w="1402"/>
        <w:gridCol w:w="1478"/>
        <w:gridCol w:w="1440"/>
      </w:tblGrid>
      <w:tr w:rsidR="00846F0D" w:rsidRPr="00F56A02" w14:paraId="034596B8" w14:textId="77777777" w:rsidTr="00F56A02">
        <w:trPr>
          <w:trHeight w:hRule="exact" w:val="432"/>
        </w:trPr>
        <w:tc>
          <w:tcPr>
            <w:tcW w:w="939" w:type="dxa"/>
            <w:tcBorders>
              <w:top w:val="single" w:sz="12" w:space="0" w:color="auto"/>
              <w:left w:val="single" w:sz="12" w:space="0" w:color="auto"/>
            </w:tcBorders>
            <w:shd w:val="clear" w:color="auto" w:fill="A6A6A6" w:themeFill="background1" w:themeFillShade="A6"/>
            <w:noWrap/>
            <w:vAlign w:val="center"/>
          </w:tcPr>
          <w:p w14:paraId="79947E2F" w14:textId="77777777" w:rsidR="00846F0D" w:rsidRPr="00F56A02" w:rsidRDefault="00846F0D" w:rsidP="00AC1784">
            <w:pPr>
              <w:spacing w:line="240" w:lineRule="auto"/>
              <w:jc w:val="right"/>
              <w:rPr>
                <w:b/>
                <w:bCs/>
                <w:sz w:val="20"/>
                <w:szCs w:val="20"/>
                <w:lang w:val="en-US"/>
              </w:rPr>
            </w:pPr>
            <w:r w:rsidRPr="00F56A02">
              <w:rPr>
                <w:b/>
                <w:bCs/>
                <w:sz w:val="20"/>
                <w:szCs w:val="20"/>
                <w:lang w:val="en-US"/>
              </w:rPr>
              <w:t>Vintage</w:t>
            </w:r>
          </w:p>
        </w:tc>
        <w:tc>
          <w:tcPr>
            <w:tcW w:w="1402" w:type="dxa"/>
            <w:tcBorders>
              <w:top w:val="single" w:sz="12" w:space="0" w:color="auto"/>
            </w:tcBorders>
            <w:shd w:val="clear" w:color="auto" w:fill="A6A6A6" w:themeFill="background1" w:themeFillShade="A6"/>
            <w:noWrap/>
            <w:vAlign w:val="center"/>
          </w:tcPr>
          <w:p w14:paraId="50B9D253" w14:textId="77777777" w:rsidR="00846F0D" w:rsidRPr="00F56A02" w:rsidRDefault="00846F0D" w:rsidP="00AC1784">
            <w:pPr>
              <w:spacing w:line="240" w:lineRule="auto"/>
              <w:jc w:val="right"/>
              <w:rPr>
                <w:b/>
                <w:color w:val="000000"/>
                <w:sz w:val="20"/>
                <w:szCs w:val="20"/>
                <w:lang w:val="en-US"/>
              </w:rPr>
            </w:pPr>
            <w:r w:rsidRPr="00F56A02">
              <w:rPr>
                <w:b/>
                <w:color w:val="000000"/>
                <w:sz w:val="20"/>
                <w:szCs w:val="20"/>
                <w:lang w:val="en-US"/>
              </w:rPr>
              <w:t>Start</w:t>
            </w:r>
          </w:p>
        </w:tc>
        <w:tc>
          <w:tcPr>
            <w:tcW w:w="1478" w:type="dxa"/>
            <w:tcBorders>
              <w:top w:val="single" w:sz="12" w:space="0" w:color="auto"/>
            </w:tcBorders>
            <w:shd w:val="clear" w:color="auto" w:fill="A6A6A6" w:themeFill="background1" w:themeFillShade="A6"/>
            <w:noWrap/>
            <w:vAlign w:val="center"/>
          </w:tcPr>
          <w:p w14:paraId="03C6A0BC" w14:textId="77777777" w:rsidR="00846F0D" w:rsidRPr="00F56A02" w:rsidRDefault="00846F0D" w:rsidP="00AC1784">
            <w:pPr>
              <w:spacing w:line="240" w:lineRule="auto"/>
              <w:jc w:val="right"/>
              <w:rPr>
                <w:b/>
                <w:color w:val="000000"/>
                <w:sz w:val="20"/>
                <w:szCs w:val="20"/>
                <w:lang w:val="en-US"/>
              </w:rPr>
            </w:pPr>
            <w:r w:rsidRPr="00F56A02">
              <w:rPr>
                <w:b/>
                <w:color w:val="000000"/>
                <w:sz w:val="20"/>
                <w:szCs w:val="20"/>
                <w:lang w:val="en-US"/>
              </w:rPr>
              <w:t>End</w:t>
            </w:r>
          </w:p>
        </w:tc>
        <w:tc>
          <w:tcPr>
            <w:tcW w:w="1440" w:type="dxa"/>
            <w:tcBorders>
              <w:top w:val="single" w:sz="12" w:space="0" w:color="auto"/>
              <w:right w:val="single" w:sz="12" w:space="0" w:color="auto"/>
            </w:tcBorders>
            <w:shd w:val="clear" w:color="auto" w:fill="A6A6A6" w:themeFill="background1" w:themeFillShade="A6"/>
            <w:noWrap/>
            <w:vAlign w:val="center"/>
          </w:tcPr>
          <w:p w14:paraId="7610F2F5" w14:textId="77777777" w:rsidR="00846F0D" w:rsidRPr="00F56A02" w:rsidRDefault="00846F0D" w:rsidP="00AC1784">
            <w:pPr>
              <w:spacing w:line="240" w:lineRule="auto"/>
              <w:jc w:val="right"/>
              <w:rPr>
                <w:b/>
                <w:bCs/>
                <w:sz w:val="20"/>
                <w:szCs w:val="20"/>
                <w:lang w:val="en-US"/>
              </w:rPr>
            </w:pPr>
            <w:r w:rsidRPr="00F56A02">
              <w:rPr>
                <w:b/>
                <w:bCs/>
                <w:sz w:val="20"/>
                <w:szCs w:val="20"/>
                <w:lang w:val="en-US"/>
              </w:rPr>
              <w:t>Volume</w:t>
            </w:r>
          </w:p>
        </w:tc>
      </w:tr>
      <w:tr w:rsidR="008F04DA" w:rsidRPr="00CA25FC" w14:paraId="3B605BF9" w14:textId="77777777" w:rsidTr="00731B82">
        <w:trPr>
          <w:trHeight w:hRule="exact" w:val="432"/>
        </w:trPr>
        <w:tc>
          <w:tcPr>
            <w:tcW w:w="939" w:type="dxa"/>
            <w:tcBorders>
              <w:left w:val="single" w:sz="12" w:space="0" w:color="auto"/>
            </w:tcBorders>
            <w:noWrap/>
            <w:vAlign w:val="center"/>
          </w:tcPr>
          <w:p w14:paraId="1FB3D21C" w14:textId="77777777" w:rsidR="008F04DA" w:rsidRPr="006B36D6" w:rsidRDefault="008F04DA" w:rsidP="00C91A71">
            <w:pPr>
              <w:spacing w:line="240" w:lineRule="auto"/>
              <w:jc w:val="right"/>
              <w:rPr>
                <w:b/>
                <w:bCs/>
                <w:sz w:val="20"/>
                <w:szCs w:val="20"/>
                <w:lang w:val="en-US"/>
              </w:rPr>
            </w:pPr>
            <w:r w:rsidRPr="006B36D6">
              <w:rPr>
                <w:b/>
                <w:bCs/>
                <w:sz w:val="20"/>
                <w:szCs w:val="20"/>
                <w:lang w:val="en-US"/>
              </w:rPr>
              <w:t>201</w:t>
            </w:r>
            <w:r w:rsidR="00C91A71">
              <w:rPr>
                <w:b/>
                <w:bCs/>
                <w:sz w:val="20"/>
                <w:szCs w:val="20"/>
                <w:lang w:val="en-US"/>
              </w:rPr>
              <w:t>7</w:t>
            </w:r>
          </w:p>
        </w:tc>
        <w:tc>
          <w:tcPr>
            <w:tcW w:w="1402" w:type="dxa"/>
            <w:noWrap/>
            <w:vAlign w:val="center"/>
          </w:tcPr>
          <w:p w14:paraId="509037AB" w14:textId="3EB787B5" w:rsidR="008F04DA" w:rsidRPr="006B36D6" w:rsidRDefault="00DB1B7C" w:rsidP="00DB1B7C">
            <w:pPr>
              <w:spacing w:line="240" w:lineRule="auto"/>
              <w:jc w:val="right"/>
              <w:rPr>
                <w:bCs/>
                <w:sz w:val="20"/>
                <w:szCs w:val="20"/>
                <w:lang w:val="en-US"/>
              </w:rPr>
            </w:pPr>
            <w:r w:rsidRPr="006B36D6">
              <w:rPr>
                <w:bCs/>
                <w:sz w:val="20"/>
                <w:szCs w:val="20"/>
                <w:lang w:val="en-US"/>
              </w:rPr>
              <w:t>0</w:t>
            </w:r>
            <w:r>
              <w:rPr>
                <w:bCs/>
                <w:sz w:val="20"/>
                <w:szCs w:val="20"/>
                <w:lang w:val="en-US"/>
              </w:rPr>
              <w:t>2</w:t>
            </w:r>
            <w:r w:rsidR="008F04DA" w:rsidRPr="006B36D6">
              <w:rPr>
                <w:bCs/>
                <w:sz w:val="20"/>
                <w:szCs w:val="20"/>
                <w:lang w:val="en-US"/>
              </w:rPr>
              <w:t>/</w:t>
            </w:r>
            <w:r w:rsidR="00C61608" w:rsidRPr="006B36D6">
              <w:rPr>
                <w:bCs/>
                <w:sz w:val="20"/>
                <w:szCs w:val="20"/>
                <w:lang w:val="en-US"/>
              </w:rPr>
              <w:t>0</w:t>
            </w:r>
            <w:r w:rsidR="008F04DA" w:rsidRPr="006B36D6">
              <w:rPr>
                <w:bCs/>
                <w:sz w:val="20"/>
                <w:szCs w:val="20"/>
                <w:lang w:val="en-US"/>
              </w:rPr>
              <w:t>1/201</w:t>
            </w:r>
            <w:r w:rsidR="00C91A71">
              <w:rPr>
                <w:bCs/>
                <w:sz w:val="20"/>
                <w:szCs w:val="20"/>
                <w:lang w:val="en-US"/>
              </w:rPr>
              <w:t>7</w:t>
            </w:r>
          </w:p>
        </w:tc>
        <w:tc>
          <w:tcPr>
            <w:tcW w:w="1478" w:type="dxa"/>
            <w:noWrap/>
            <w:vAlign w:val="center"/>
          </w:tcPr>
          <w:p w14:paraId="47B46E24" w14:textId="77777777" w:rsidR="008F04DA" w:rsidRPr="00CA25FC" w:rsidRDefault="008F04DA" w:rsidP="00C91A71">
            <w:pPr>
              <w:spacing w:line="240" w:lineRule="auto"/>
              <w:jc w:val="right"/>
              <w:rPr>
                <w:bCs/>
                <w:sz w:val="20"/>
                <w:szCs w:val="20"/>
                <w:lang w:val="en-US"/>
              </w:rPr>
            </w:pPr>
            <w:r w:rsidRPr="00CA25FC">
              <w:rPr>
                <w:bCs/>
                <w:sz w:val="20"/>
                <w:szCs w:val="20"/>
                <w:lang w:val="en-US"/>
              </w:rPr>
              <w:t>31/12/201</w:t>
            </w:r>
            <w:r w:rsidR="00C91A71" w:rsidRPr="00CA25FC">
              <w:rPr>
                <w:bCs/>
                <w:sz w:val="20"/>
                <w:szCs w:val="20"/>
                <w:lang w:val="en-US"/>
              </w:rPr>
              <w:t>7</w:t>
            </w:r>
          </w:p>
        </w:tc>
        <w:tc>
          <w:tcPr>
            <w:tcW w:w="1440" w:type="dxa"/>
            <w:tcBorders>
              <w:right w:val="single" w:sz="12" w:space="0" w:color="auto"/>
            </w:tcBorders>
            <w:noWrap/>
            <w:vAlign w:val="center"/>
          </w:tcPr>
          <w:p w14:paraId="6FF23ECE" w14:textId="45679A1A" w:rsidR="008F04DA" w:rsidRPr="00CA25FC" w:rsidRDefault="00CA25FC" w:rsidP="000966F3">
            <w:pPr>
              <w:spacing w:line="240" w:lineRule="auto"/>
              <w:jc w:val="right"/>
              <w:rPr>
                <w:bCs/>
                <w:sz w:val="20"/>
                <w:szCs w:val="20"/>
                <w:lang w:val="en-US"/>
              </w:rPr>
            </w:pPr>
            <w:r w:rsidRPr="00CA25FC">
              <w:rPr>
                <w:sz w:val="20"/>
                <w:lang w:val="en-US"/>
              </w:rPr>
              <w:t>2,</w:t>
            </w:r>
            <w:ins w:id="806" w:author="Szymon Mikolajczyk" w:date="2018-10-18T11:10:00Z">
              <w:r w:rsidR="000966F3">
                <w:rPr>
                  <w:sz w:val="20"/>
                  <w:lang w:val="en-US"/>
                </w:rPr>
                <w:t>332</w:t>
              </w:r>
            </w:ins>
            <w:del w:id="807" w:author="Szymon Mikolajczyk" w:date="2018-10-18T11:10:00Z">
              <w:r w:rsidR="00315D6F" w:rsidRPr="00CA25FC" w:rsidDel="000966F3">
                <w:rPr>
                  <w:sz w:val="20"/>
                  <w:lang w:val="en-US"/>
                </w:rPr>
                <w:delText>52</w:delText>
              </w:r>
              <w:r w:rsidR="00315D6F" w:rsidDel="000966F3">
                <w:rPr>
                  <w:sz w:val="20"/>
                  <w:lang w:val="en-US"/>
                </w:rPr>
                <w:delText>0</w:delText>
              </w:r>
            </w:del>
          </w:p>
        </w:tc>
      </w:tr>
      <w:tr w:rsidR="00323F23" w:rsidRPr="00CA25FC" w14:paraId="5AB7F031" w14:textId="77777777" w:rsidTr="00731B82">
        <w:trPr>
          <w:trHeight w:hRule="exact" w:val="432"/>
        </w:trPr>
        <w:tc>
          <w:tcPr>
            <w:tcW w:w="3819" w:type="dxa"/>
            <w:gridSpan w:val="3"/>
            <w:tcBorders>
              <w:left w:val="single" w:sz="12" w:space="0" w:color="auto"/>
              <w:bottom w:val="single" w:sz="12" w:space="0" w:color="auto"/>
            </w:tcBorders>
            <w:noWrap/>
            <w:vAlign w:val="center"/>
          </w:tcPr>
          <w:p w14:paraId="7AB5321A" w14:textId="77777777" w:rsidR="00323F23" w:rsidRPr="00CA25FC" w:rsidRDefault="00323F23" w:rsidP="00C52B80">
            <w:pPr>
              <w:spacing w:line="240" w:lineRule="auto"/>
              <w:jc w:val="right"/>
              <w:rPr>
                <w:sz w:val="20"/>
                <w:szCs w:val="20"/>
                <w:lang w:val="en-US"/>
              </w:rPr>
            </w:pPr>
            <w:r w:rsidRPr="00CA25FC">
              <w:rPr>
                <w:b/>
                <w:bCs/>
                <w:iCs/>
                <w:sz w:val="20"/>
                <w:szCs w:val="20"/>
              </w:rPr>
              <w:t>Total</w:t>
            </w:r>
          </w:p>
        </w:tc>
        <w:tc>
          <w:tcPr>
            <w:tcW w:w="1440" w:type="dxa"/>
            <w:tcBorders>
              <w:bottom w:val="single" w:sz="12" w:space="0" w:color="auto"/>
              <w:right w:val="single" w:sz="12" w:space="0" w:color="auto"/>
            </w:tcBorders>
            <w:noWrap/>
            <w:vAlign w:val="center"/>
          </w:tcPr>
          <w:p w14:paraId="144FF6B3" w14:textId="1FED0EE7" w:rsidR="00323F23" w:rsidRPr="00CA25FC" w:rsidRDefault="00CA25FC" w:rsidP="000966F3">
            <w:pPr>
              <w:spacing w:line="240" w:lineRule="auto"/>
              <w:jc w:val="right"/>
              <w:rPr>
                <w:b/>
                <w:sz w:val="20"/>
                <w:lang w:val="en-US"/>
              </w:rPr>
            </w:pPr>
            <w:r w:rsidRPr="00CA25FC">
              <w:rPr>
                <w:b/>
                <w:sz w:val="20"/>
              </w:rPr>
              <w:t>2,</w:t>
            </w:r>
            <w:del w:id="808" w:author="Szymon Mikolajczyk" w:date="2018-10-18T11:10:00Z">
              <w:r w:rsidR="00315D6F" w:rsidRPr="00CA25FC" w:rsidDel="000966F3">
                <w:rPr>
                  <w:b/>
                  <w:sz w:val="20"/>
                </w:rPr>
                <w:delText>52</w:delText>
              </w:r>
              <w:r w:rsidR="00315D6F" w:rsidDel="000966F3">
                <w:rPr>
                  <w:b/>
                  <w:sz w:val="20"/>
                </w:rPr>
                <w:delText>0</w:delText>
              </w:r>
            </w:del>
            <w:ins w:id="809" w:author="Szymon Mikolajczyk" w:date="2018-10-18T11:10:00Z">
              <w:r w:rsidR="000966F3">
                <w:rPr>
                  <w:b/>
                  <w:sz w:val="20"/>
                </w:rPr>
                <w:t>332</w:t>
              </w:r>
            </w:ins>
          </w:p>
        </w:tc>
      </w:tr>
    </w:tbl>
    <w:p w14:paraId="5D86665C" w14:textId="77777777" w:rsidR="00846F0D" w:rsidRPr="006B36D6" w:rsidRDefault="00846F0D">
      <w:pPr>
        <w:spacing w:line="240" w:lineRule="auto"/>
        <w:jc w:val="left"/>
        <w:rPr>
          <w:lang w:val="en-US"/>
        </w:rPr>
      </w:pPr>
    </w:p>
    <w:p w14:paraId="0811BA1B" w14:textId="77777777" w:rsidR="00E31ABF" w:rsidRPr="006B36D6" w:rsidRDefault="00E31ABF" w:rsidP="00E31ABF">
      <w:pPr>
        <w:pStyle w:val="Heading3"/>
        <w:rPr>
          <w:lang w:val="en-US"/>
        </w:rPr>
      </w:pPr>
      <w:bookmarkStart w:id="810" w:name="_Toc478050175"/>
      <w:r w:rsidRPr="006B36D6">
        <w:rPr>
          <w:bCs w:val="0"/>
          <w:smallCaps w:val="0"/>
          <w:lang w:val="en-US"/>
        </w:rPr>
        <w:t>3</w:t>
      </w:r>
      <w:r w:rsidRPr="006B36D6">
        <w:rPr>
          <w:b w:val="0"/>
          <w:bCs w:val="0"/>
          <w:smallCaps w:val="0"/>
          <w:lang w:val="en-US"/>
        </w:rPr>
        <w:t>.</w:t>
      </w:r>
      <w:r w:rsidR="001B2A06" w:rsidRPr="006B36D6">
        <w:rPr>
          <w:lang w:val="en-US"/>
        </w:rPr>
        <w:t>1.</w:t>
      </w:r>
      <w:r w:rsidR="00915F5E" w:rsidRPr="006B36D6">
        <w:rPr>
          <w:lang w:val="en-US"/>
        </w:rPr>
        <w:t>7</w:t>
      </w:r>
      <w:r w:rsidRPr="006B36D6">
        <w:rPr>
          <w:lang w:val="en-US"/>
        </w:rPr>
        <w:tab/>
        <w:t>Justification for ER difference with PDD</w:t>
      </w:r>
      <w:bookmarkEnd w:id="810"/>
    </w:p>
    <w:p w14:paraId="2B1D59C1" w14:textId="77777777" w:rsidR="00E31ABF" w:rsidRPr="006B36D6" w:rsidRDefault="00E31ABF" w:rsidP="00E31ABF">
      <w:pPr>
        <w:rPr>
          <w:lang w:val="en-US" w:bidi="en-US"/>
        </w:rPr>
      </w:pPr>
    </w:p>
    <w:p w14:paraId="20090094" w14:textId="77777777" w:rsidR="00CA0FBE" w:rsidRPr="006B36D6" w:rsidRDefault="00CA0FBE" w:rsidP="00CA0FBE">
      <w:pPr>
        <w:rPr>
          <w:lang w:val="en-US" w:bidi="en-US"/>
        </w:rPr>
      </w:pPr>
      <w:r w:rsidRPr="006B36D6">
        <w:rPr>
          <w:lang w:val="en-US" w:bidi="en-US"/>
        </w:rPr>
        <w:t>The BE, PE and ER that were estimated in the PP are shown in the next table:</w:t>
      </w:r>
    </w:p>
    <w:p w14:paraId="146801D7" w14:textId="77777777" w:rsidR="00CA0FBE" w:rsidRPr="006B36D6" w:rsidRDefault="00CA0FBE" w:rsidP="00CA0FBE">
      <w:pPr>
        <w:rPr>
          <w:lang w:val="en-US" w:bidi="en-US"/>
        </w:rPr>
      </w:pPr>
    </w:p>
    <w:p w14:paraId="751B40F0" w14:textId="7A6B7F35" w:rsidR="00CA0FBE" w:rsidRPr="006B36D6" w:rsidRDefault="00CA0FBE" w:rsidP="00CA0FBE">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40</w:t>
      </w:r>
      <w:r w:rsidR="0014520D" w:rsidRPr="006B36D6">
        <w:fldChar w:fldCharType="end"/>
      </w:r>
      <w:r w:rsidRPr="006B36D6">
        <w:t>: BE, PE and ER as estimated in the PDD</w:t>
      </w:r>
      <w:r w:rsidR="00E71AF6">
        <w:t xml:space="preserve"> (per household, per year)</w:t>
      </w:r>
    </w:p>
    <w:tbl>
      <w:tblPr>
        <w:tblStyle w:val="TableGrid1"/>
        <w:tblW w:w="0" w:type="auto"/>
        <w:tblLook w:val="04A0" w:firstRow="1" w:lastRow="0" w:firstColumn="1" w:lastColumn="0" w:noHBand="0" w:noVBand="1"/>
      </w:tblPr>
      <w:tblGrid>
        <w:gridCol w:w="2970"/>
        <w:gridCol w:w="1350"/>
        <w:gridCol w:w="1350"/>
        <w:gridCol w:w="1260"/>
        <w:gridCol w:w="1350"/>
      </w:tblGrid>
      <w:tr w:rsidR="00CA0FBE" w:rsidRPr="00D30090" w14:paraId="2D9D7EEA" w14:textId="77777777" w:rsidTr="00D30090">
        <w:tc>
          <w:tcPr>
            <w:tcW w:w="2970" w:type="dxa"/>
            <w:shd w:val="clear" w:color="auto" w:fill="A6A6A6" w:themeFill="background1" w:themeFillShade="A6"/>
          </w:tcPr>
          <w:p w14:paraId="31971AFE" w14:textId="77777777" w:rsidR="00CA0FBE" w:rsidRPr="00D30090" w:rsidRDefault="00CA0FBE" w:rsidP="009F7970">
            <w:pPr>
              <w:rPr>
                <w:b/>
                <w:sz w:val="20"/>
              </w:rPr>
            </w:pPr>
            <w:r w:rsidRPr="00D30090">
              <w:rPr>
                <w:b/>
                <w:sz w:val="20"/>
              </w:rPr>
              <w:t>Scenario</w:t>
            </w:r>
          </w:p>
        </w:tc>
        <w:tc>
          <w:tcPr>
            <w:tcW w:w="1350" w:type="dxa"/>
            <w:shd w:val="clear" w:color="auto" w:fill="A6A6A6" w:themeFill="background1" w:themeFillShade="A6"/>
          </w:tcPr>
          <w:p w14:paraId="0CF35A05" w14:textId="77777777" w:rsidR="00CA0FBE" w:rsidRPr="00D30090" w:rsidRDefault="00CA0FBE" w:rsidP="009F7970">
            <w:pPr>
              <w:jc w:val="center"/>
              <w:rPr>
                <w:b/>
                <w:sz w:val="20"/>
              </w:rPr>
            </w:pPr>
            <w:r w:rsidRPr="00D30090">
              <w:rPr>
                <w:b/>
                <w:sz w:val="20"/>
                <w:szCs w:val="22"/>
              </w:rPr>
              <w:t>BE (tCO</w:t>
            </w:r>
            <w:r w:rsidRPr="00D30090">
              <w:rPr>
                <w:b/>
                <w:sz w:val="20"/>
                <w:szCs w:val="22"/>
                <w:vertAlign w:val="subscript"/>
              </w:rPr>
              <w:t>2</w:t>
            </w:r>
            <w:r w:rsidRPr="00D30090">
              <w:rPr>
                <w:b/>
                <w:sz w:val="20"/>
                <w:szCs w:val="22"/>
              </w:rPr>
              <w:t>e)</w:t>
            </w:r>
          </w:p>
        </w:tc>
        <w:tc>
          <w:tcPr>
            <w:tcW w:w="1350" w:type="dxa"/>
            <w:shd w:val="clear" w:color="auto" w:fill="A6A6A6" w:themeFill="background1" w:themeFillShade="A6"/>
          </w:tcPr>
          <w:p w14:paraId="6ED119D3" w14:textId="77777777" w:rsidR="00CA0FBE" w:rsidRPr="00D30090" w:rsidRDefault="00CA0FBE" w:rsidP="009F7970">
            <w:pPr>
              <w:jc w:val="center"/>
              <w:rPr>
                <w:b/>
                <w:sz w:val="20"/>
                <w:szCs w:val="22"/>
              </w:rPr>
            </w:pPr>
            <w:r w:rsidRPr="00D30090">
              <w:rPr>
                <w:b/>
                <w:sz w:val="20"/>
                <w:szCs w:val="22"/>
              </w:rPr>
              <w:t>PE (tCO</w:t>
            </w:r>
            <w:r w:rsidRPr="00D30090">
              <w:rPr>
                <w:b/>
                <w:sz w:val="20"/>
                <w:szCs w:val="22"/>
                <w:vertAlign w:val="subscript"/>
              </w:rPr>
              <w:t>2</w:t>
            </w:r>
            <w:r w:rsidRPr="00D30090">
              <w:rPr>
                <w:b/>
                <w:sz w:val="20"/>
                <w:szCs w:val="22"/>
              </w:rPr>
              <w:t>e)</w:t>
            </w:r>
          </w:p>
        </w:tc>
        <w:tc>
          <w:tcPr>
            <w:tcW w:w="1260" w:type="dxa"/>
            <w:shd w:val="clear" w:color="auto" w:fill="A6A6A6" w:themeFill="background1" w:themeFillShade="A6"/>
          </w:tcPr>
          <w:p w14:paraId="66D8B3B4" w14:textId="77777777" w:rsidR="00CA0FBE" w:rsidRPr="00D30090" w:rsidRDefault="00CA0FBE" w:rsidP="009F7970">
            <w:pPr>
              <w:jc w:val="center"/>
              <w:rPr>
                <w:b/>
                <w:sz w:val="20"/>
                <w:szCs w:val="22"/>
              </w:rPr>
            </w:pPr>
            <w:r w:rsidRPr="00D30090">
              <w:rPr>
                <w:b/>
                <w:sz w:val="20"/>
                <w:szCs w:val="22"/>
              </w:rPr>
              <w:t>LE (tCO</w:t>
            </w:r>
            <w:r w:rsidRPr="00D30090">
              <w:rPr>
                <w:b/>
                <w:sz w:val="20"/>
                <w:szCs w:val="22"/>
                <w:vertAlign w:val="subscript"/>
              </w:rPr>
              <w:t>2</w:t>
            </w:r>
            <w:r w:rsidRPr="00D30090">
              <w:rPr>
                <w:b/>
                <w:sz w:val="20"/>
                <w:szCs w:val="22"/>
              </w:rPr>
              <w:t>e)</w:t>
            </w:r>
          </w:p>
        </w:tc>
        <w:tc>
          <w:tcPr>
            <w:tcW w:w="1350" w:type="dxa"/>
            <w:shd w:val="clear" w:color="auto" w:fill="A6A6A6" w:themeFill="background1" w:themeFillShade="A6"/>
          </w:tcPr>
          <w:p w14:paraId="2272EA91" w14:textId="77777777" w:rsidR="00CA0FBE" w:rsidRPr="00D30090" w:rsidRDefault="00CA0FBE" w:rsidP="009F7970">
            <w:pPr>
              <w:jc w:val="center"/>
              <w:rPr>
                <w:b/>
                <w:sz w:val="20"/>
                <w:szCs w:val="22"/>
              </w:rPr>
            </w:pPr>
            <w:r w:rsidRPr="00D30090">
              <w:rPr>
                <w:b/>
                <w:sz w:val="20"/>
                <w:szCs w:val="22"/>
              </w:rPr>
              <w:t>ER(tCO</w:t>
            </w:r>
            <w:r w:rsidRPr="00D30090">
              <w:rPr>
                <w:b/>
                <w:sz w:val="20"/>
                <w:szCs w:val="22"/>
                <w:vertAlign w:val="subscript"/>
              </w:rPr>
              <w:t>2</w:t>
            </w:r>
            <w:r w:rsidRPr="00D30090">
              <w:rPr>
                <w:b/>
                <w:sz w:val="20"/>
                <w:szCs w:val="22"/>
              </w:rPr>
              <w:t>e)</w:t>
            </w:r>
          </w:p>
        </w:tc>
      </w:tr>
      <w:tr w:rsidR="005D1EF6" w:rsidRPr="006B36D6" w14:paraId="1A8D8A7C" w14:textId="77777777" w:rsidTr="009F7970">
        <w:tc>
          <w:tcPr>
            <w:tcW w:w="2970" w:type="dxa"/>
          </w:tcPr>
          <w:p w14:paraId="0E1AA05E" w14:textId="77777777" w:rsidR="005D1EF6" w:rsidRPr="006B36D6" w:rsidRDefault="005D1EF6" w:rsidP="005D1EF6">
            <w:pPr>
              <w:jc w:val="left"/>
              <w:rPr>
                <w:sz w:val="20"/>
              </w:rPr>
            </w:pPr>
            <w:r w:rsidRPr="006B36D6">
              <w:rPr>
                <w:sz w:val="20"/>
              </w:rPr>
              <w:t>Biomass and fossil fuel substitution</w:t>
            </w:r>
          </w:p>
        </w:tc>
        <w:tc>
          <w:tcPr>
            <w:tcW w:w="1350" w:type="dxa"/>
          </w:tcPr>
          <w:p w14:paraId="2E86E2F5" w14:textId="22077D5F" w:rsidR="005D1EF6" w:rsidRPr="006B36D6" w:rsidRDefault="005D1EF6" w:rsidP="005D1EF6">
            <w:pPr>
              <w:jc w:val="center"/>
              <w:rPr>
                <w:sz w:val="20"/>
              </w:rPr>
            </w:pPr>
            <w:r w:rsidRPr="005D1EF6">
              <w:rPr>
                <w:sz w:val="20"/>
              </w:rPr>
              <w:t>1.720</w:t>
            </w:r>
          </w:p>
        </w:tc>
        <w:tc>
          <w:tcPr>
            <w:tcW w:w="1350" w:type="dxa"/>
          </w:tcPr>
          <w:p w14:paraId="07BD9C50" w14:textId="79292AD7" w:rsidR="005D1EF6" w:rsidRPr="006B36D6" w:rsidRDefault="005D1EF6" w:rsidP="005D1EF6">
            <w:pPr>
              <w:jc w:val="center"/>
              <w:rPr>
                <w:sz w:val="20"/>
              </w:rPr>
            </w:pPr>
            <w:r w:rsidRPr="005D1EF6">
              <w:rPr>
                <w:sz w:val="20"/>
              </w:rPr>
              <w:t>0.557</w:t>
            </w:r>
          </w:p>
        </w:tc>
        <w:tc>
          <w:tcPr>
            <w:tcW w:w="1260" w:type="dxa"/>
          </w:tcPr>
          <w:p w14:paraId="10224B3C" w14:textId="0D07506B" w:rsidR="005D1EF6" w:rsidRPr="006B36D6" w:rsidRDefault="005D1EF6" w:rsidP="005D1EF6">
            <w:pPr>
              <w:jc w:val="center"/>
              <w:rPr>
                <w:sz w:val="20"/>
              </w:rPr>
            </w:pPr>
            <w:r w:rsidRPr="005D1EF6">
              <w:rPr>
                <w:sz w:val="20"/>
              </w:rPr>
              <w:t>0.058</w:t>
            </w:r>
          </w:p>
        </w:tc>
        <w:tc>
          <w:tcPr>
            <w:tcW w:w="1350" w:type="dxa"/>
          </w:tcPr>
          <w:p w14:paraId="0EACE9AF" w14:textId="079F76C3" w:rsidR="005D1EF6" w:rsidRPr="005D1EF6" w:rsidRDefault="005D1EF6" w:rsidP="005D1EF6">
            <w:pPr>
              <w:jc w:val="center"/>
              <w:rPr>
                <w:sz w:val="20"/>
              </w:rPr>
            </w:pPr>
            <w:r w:rsidRPr="005D1EF6">
              <w:rPr>
                <w:sz w:val="20"/>
              </w:rPr>
              <w:t>1.104</w:t>
            </w:r>
          </w:p>
        </w:tc>
      </w:tr>
      <w:tr w:rsidR="005D1EF6" w:rsidRPr="006B36D6" w14:paraId="77E20BE9" w14:textId="77777777" w:rsidTr="009F7970">
        <w:tc>
          <w:tcPr>
            <w:tcW w:w="2970" w:type="dxa"/>
          </w:tcPr>
          <w:p w14:paraId="43067B75" w14:textId="77777777" w:rsidR="005D1EF6" w:rsidRPr="006B36D6" w:rsidRDefault="005D1EF6" w:rsidP="005D1EF6">
            <w:pPr>
              <w:rPr>
                <w:sz w:val="20"/>
              </w:rPr>
            </w:pPr>
            <w:r w:rsidRPr="006B36D6">
              <w:rPr>
                <w:sz w:val="20"/>
              </w:rPr>
              <w:t>Methane avoidance</w:t>
            </w:r>
          </w:p>
        </w:tc>
        <w:tc>
          <w:tcPr>
            <w:tcW w:w="1350" w:type="dxa"/>
          </w:tcPr>
          <w:p w14:paraId="6ABB0B1F" w14:textId="702F33CE" w:rsidR="005D1EF6" w:rsidRPr="006B36D6" w:rsidRDefault="005D1EF6" w:rsidP="005D1EF6">
            <w:pPr>
              <w:jc w:val="center"/>
              <w:rPr>
                <w:sz w:val="20"/>
              </w:rPr>
            </w:pPr>
            <w:r w:rsidRPr="005D1EF6">
              <w:rPr>
                <w:sz w:val="20"/>
              </w:rPr>
              <w:t>3.464</w:t>
            </w:r>
          </w:p>
        </w:tc>
        <w:tc>
          <w:tcPr>
            <w:tcW w:w="1350" w:type="dxa"/>
          </w:tcPr>
          <w:p w14:paraId="24A69960" w14:textId="76DCEA3D" w:rsidR="005D1EF6" w:rsidRPr="006B36D6" w:rsidRDefault="005D1EF6" w:rsidP="005D1EF6">
            <w:pPr>
              <w:jc w:val="center"/>
              <w:rPr>
                <w:sz w:val="20"/>
              </w:rPr>
            </w:pPr>
            <w:r w:rsidRPr="005D1EF6">
              <w:rPr>
                <w:sz w:val="20"/>
              </w:rPr>
              <w:t>1.905</w:t>
            </w:r>
          </w:p>
        </w:tc>
        <w:tc>
          <w:tcPr>
            <w:tcW w:w="1260" w:type="dxa"/>
          </w:tcPr>
          <w:p w14:paraId="2656CE0B" w14:textId="3ED022CE" w:rsidR="005D1EF6" w:rsidRPr="006B36D6" w:rsidRDefault="005D1EF6" w:rsidP="005D1EF6">
            <w:pPr>
              <w:jc w:val="center"/>
              <w:rPr>
                <w:sz w:val="20"/>
              </w:rPr>
            </w:pPr>
            <w:r w:rsidRPr="005D1EF6">
              <w:rPr>
                <w:sz w:val="20"/>
              </w:rPr>
              <w:t>-</w:t>
            </w:r>
          </w:p>
        </w:tc>
        <w:tc>
          <w:tcPr>
            <w:tcW w:w="1350" w:type="dxa"/>
          </w:tcPr>
          <w:p w14:paraId="6B2B517D" w14:textId="4E3C7B45" w:rsidR="005D1EF6" w:rsidRPr="005D1EF6" w:rsidRDefault="005D1EF6" w:rsidP="005D1EF6">
            <w:pPr>
              <w:jc w:val="center"/>
              <w:rPr>
                <w:sz w:val="20"/>
              </w:rPr>
            </w:pPr>
            <w:r w:rsidRPr="005D1EF6">
              <w:rPr>
                <w:sz w:val="20"/>
              </w:rPr>
              <w:t>1.559</w:t>
            </w:r>
          </w:p>
        </w:tc>
      </w:tr>
      <w:tr w:rsidR="00082DF9" w:rsidRPr="006B36D6" w14:paraId="3A0EEBCA" w14:textId="77777777" w:rsidTr="009F7970">
        <w:tc>
          <w:tcPr>
            <w:tcW w:w="2970" w:type="dxa"/>
          </w:tcPr>
          <w:p w14:paraId="35EFF23D" w14:textId="77777777" w:rsidR="00082DF9" w:rsidRPr="006B36D6" w:rsidRDefault="00082DF9" w:rsidP="009F7970">
            <w:pPr>
              <w:rPr>
                <w:sz w:val="20"/>
              </w:rPr>
            </w:pPr>
            <w:r w:rsidRPr="006B36D6">
              <w:rPr>
                <w:sz w:val="20"/>
              </w:rPr>
              <w:t>Bio-slurry</w:t>
            </w:r>
          </w:p>
        </w:tc>
        <w:tc>
          <w:tcPr>
            <w:tcW w:w="1350" w:type="dxa"/>
          </w:tcPr>
          <w:p w14:paraId="512CED18" w14:textId="77777777" w:rsidR="00082DF9" w:rsidRPr="006B36D6" w:rsidRDefault="00082DF9" w:rsidP="001A30D2">
            <w:pPr>
              <w:jc w:val="center"/>
              <w:rPr>
                <w:sz w:val="20"/>
              </w:rPr>
            </w:pPr>
            <w:r w:rsidRPr="006B36D6">
              <w:rPr>
                <w:sz w:val="20"/>
              </w:rPr>
              <w:t>0.000</w:t>
            </w:r>
          </w:p>
        </w:tc>
        <w:tc>
          <w:tcPr>
            <w:tcW w:w="1350" w:type="dxa"/>
          </w:tcPr>
          <w:p w14:paraId="439090E1" w14:textId="77777777" w:rsidR="00082DF9" w:rsidRPr="006B36D6" w:rsidRDefault="00082DF9" w:rsidP="001A30D2">
            <w:pPr>
              <w:jc w:val="center"/>
              <w:rPr>
                <w:sz w:val="20"/>
              </w:rPr>
            </w:pPr>
            <w:r w:rsidRPr="006B36D6">
              <w:rPr>
                <w:sz w:val="20"/>
              </w:rPr>
              <w:t>0.000</w:t>
            </w:r>
          </w:p>
        </w:tc>
        <w:tc>
          <w:tcPr>
            <w:tcW w:w="1260" w:type="dxa"/>
          </w:tcPr>
          <w:p w14:paraId="1C12D571" w14:textId="77777777" w:rsidR="00082DF9" w:rsidRPr="006B36D6" w:rsidRDefault="00082DF9" w:rsidP="009F7970">
            <w:pPr>
              <w:jc w:val="center"/>
              <w:rPr>
                <w:sz w:val="20"/>
              </w:rPr>
            </w:pPr>
            <w:r w:rsidRPr="006B36D6">
              <w:rPr>
                <w:sz w:val="20"/>
              </w:rPr>
              <w:t>0.000</w:t>
            </w:r>
          </w:p>
        </w:tc>
        <w:tc>
          <w:tcPr>
            <w:tcW w:w="1350" w:type="dxa"/>
          </w:tcPr>
          <w:p w14:paraId="19931164" w14:textId="77777777" w:rsidR="00082DF9" w:rsidRPr="005D1EF6" w:rsidRDefault="00082DF9" w:rsidP="001A30D2">
            <w:pPr>
              <w:jc w:val="center"/>
              <w:rPr>
                <w:sz w:val="20"/>
              </w:rPr>
            </w:pPr>
            <w:r w:rsidRPr="005D1EF6">
              <w:rPr>
                <w:sz w:val="20"/>
              </w:rPr>
              <w:t>0.000</w:t>
            </w:r>
          </w:p>
        </w:tc>
      </w:tr>
      <w:tr w:rsidR="005D1EF6" w:rsidRPr="006B36D6" w14:paraId="71EA1767" w14:textId="77777777" w:rsidTr="009F7970">
        <w:tc>
          <w:tcPr>
            <w:tcW w:w="2970" w:type="dxa"/>
          </w:tcPr>
          <w:p w14:paraId="697882A4" w14:textId="77777777" w:rsidR="005D1EF6" w:rsidRPr="005D1EF6" w:rsidRDefault="005D1EF6" w:rsidP="005D1EF6">
            <w:pPr>
              <w:rPr>
                <w:sz w:val="20"/>
              </w:rPr>
            </w:pPr>
            <w:r w:rsidRPr="006B36D6">
              <w:rPr>
                <w:sz w:val="20"/>
              </w:rPr>
              <w:lastRenderedPageBreak/>
              <w:t>Total</w:t>
            </w:r>
          </w:p>
        </w:tc>
        <w:tc>
          <w:tcPr>
            <w:tcW w:w="1350" w:type="dxa"/>
          </w:tcPr>
          <w:p w14:paraId="4F38BABF" w14:textId="3DFA2743" w:rsidR="005D1EF6" w:rsidRPr="006B36D6" w:rsidRDefault="005D1EF6" w:rsidP="00E71AF6">
            <w:pPr>
              <w:jc w:val="center"/>
              <w:rPr>
                <w:sz w:val="20"/>
              </w:rPr>
            </w:pPr>
            <w:r w:rsidRPr="005D1EF6">
              <w:rPr>
                <w:sz w:val="20"/>
              </w:rPr>
              <w:t>5.</w:t>
            </w:r>
            <w:r w:rsidR="00E71AF6">
              <w:rPr>
                <w:sz w:val="20"/>
              </w:rPr>
              <w:t>184</w:t>
            </w:r>
          </w:p>
        </w:tc>
        <w:tc>
          <w:tcPr>
            <w:tcW w:w="1350" w:type="dxa"/>
          </w:tcPr>
          <w:p w14:paraId="4E61242D" w14:textId="40C116F9" w:rsidR="005D1EF6" w:rsidRPr="006B36D6" w:rsidRDefault="005D1EF6" w:rsidP="001C1A66">
            <w:pPr>
              <w:jc w:val="center"/>
              <w:rPr>
                <w:sz w:val="20"/>
              </w:rPr>
            </w:pPr>
            <w:r w:rsidRPr="005D1EF6">
              <w:rPr>
                <w:sz w:val="20"/>
              </w:rPr>
              <w:t>2.</w:t>
            </w:r>
            <w:r w:rsidR="001C1A66" w:rsidRPr="005D1EF6">
              <w:rPr>
                <w:sz w:val="20"/>
              </w:rPr>
              <w:t>4</w:t>
            </w:r>
            <w:r w:rsidR="001C1A66">
              <w:rPr>
                <w:sz w:val="20"/>
              </w:rPr>
              <w:t>63</w:t>
            </w:r>
          </w:p>
        </w:tc>
        <w:tc>
          <w:tcPr>
            <w:tcW w:w="1260" w:type="dxa"/>
          </w:tcPr>
          <w:p w14:paraId="7FB5B6AC" w14:textId="3B8B729F" w:rsidR="005D1EF6" w:rsidRPr="006B36D6" w:rsidRDefault="005D1EF6" w:rsidP="001C1A66">
            <w:pPr>
              <w:jc w:val="center"/>
              <w:rPr>
                <w:sz w:val="20"/>
              </w:rPr>
            </w:pPr>
            <w:r w:rsidRPr="005D1EF6">
              <w:rPr>
                <w:sz w:val="20"/>
              </w:rPr>
              <w:t>0.0</w:t>
            </w:r>
            <w:r w:rsidR="001C1A66">
              <w:rPr>
                <w:sz w:val="20"/>
              </w:rPr>
              <w:t>58</w:t>
            </w:r>
          </w:p>
        </w:tc>
        <w:tc>
          <w:tcPr>
            <w:tcW w:w="1350" w:type="dxa"/>
          </w:tcPr>
          <w:p w14:paraId="792DED00" w14:textId="062098B1" w:rsidR="005D1EF6" w:rsidRPr="005D1EF6" w:rsidRDefault="005D1EF6" w:rsidP="005D1EF6">
            <w:pPr>
              <w:jc w:val="center"/>
              <w:rPr>
                <w:b/>
                <w:sz w:val="20"/>
              </w:rPr>
            </w:pPr>
            <w:r w:rsidRPr="005D1EF6">
              <w:rPr>
                <w:b/>
                <w:sz w:val="20"/>
              </w:rPr>
              <w:t>2.663</w:t>
            </w:r>
          </w:p>
        </w:tc>
      </w:tr>
    </w:tbl>
    <w:p w14:paraId="3C90B4BE" w14:textId="77777777" w:rsidR="00CA0FBE" w:rsidRPr="006B36D6" w:rsidRDefault="00CA0FBE" w:rsidP="00CA0FBE"/>
    <w:p w14:paraId="1672AD46" w14:textId="43E038AC" w:rsidR="00CA0FBE" w:rsidRPr="006B36D6" w:rsidRDefault="00CA0FBE" w:rsidP="00CA0FBE">
      <w:pPr>
        <w:rPr>
          <w:lang w:val="en-US" w:bidi="en-US"/>
        </w:rPr>
      </w:pPr>
      <w:r w:rsidRPr="006B36D6">
        <w:rPr>
          <w:lang w:val="en-US" w:bidi="en-US"/>
        </w:rPr>
        <w:t xml:space="preserve">The ex-ante estimated ER is </w:t>
      </w:r>
      <w:r w:rsidR="005D1EF6">
        <w:rPr>
          <w:lang w:val="en-US" w:bidi="en-US"/>
        </w:rPr>
        <w:t>almost identical</w:t>
      </w:r>
      <w:r w:rsidRPr="006B36D6">
        <w:rPr>
          <w:lang w:val="en-US" w:bidi="en-US"/>
        </w:rPr>
        <w:t xml:space="preserve"> to the ER estimated in this MR</w:t>
      </w:r>
      <w:r w:rsidR="004D2199">
        <w:rPr>
          <w:lang w:val="en-US" w:bidi="en-US"/>
        </w:rPr>
        <w:t>.</w:t>
      </w:r>
    </w:p>
    <w:p w14:paraId="486E1E83" w14:textId="77777777" w:rsidR="00E31ABF" w:rsidRPr="006B36D6" w:rsidRDefault="00E31ABF" w:rsidP="00E31ABF">
      <w:pPr>
        <w:rPr>
          <w:lang w:val="en-US" w:bidi="en-US"/>
        </w:rPr>
      </w:pPr>
    </w:p>
    <w:p w14:paraId="43955763" w14:textId="77777777" w:rsidR="005279FE" w:rsidRPr="006B36D6" w:rsidRDefault="005279FE" w:rsidP="005279FE">
      <w:pPr>
        <w:rPr>
          <w:lang w:val="en-US" w:bidi="en-US"/>
        </w:rPr>
      </w:pPr>
      <w:r w:rsidRPr="006B36D6">
        <w:rPr>
          <w:lang w:val="en-US" w:bidi="en-US"/>
        </w:rPr>
        <w:t>The observed differences are caused by:</w:t>
      </w:r>
    </w:p>
    <w:p w14:paraId="53465BF6" w14:textId="3A88CAE8" w:rsidR="00E83A85" w:rsidRPr="006B36D6" w:rsidRDefault="0033070F" w:rsidP="00D46CD4">
      <w:pPr>
        <w:pStyle w:val="ListParagraph"/>
        <w:numPr>
          <w:ilvl w:val="0"/>
          <w:numId w:val="12"/>
        </w:numPr>
        <w:rPr>
          <w:lang w:val="en-US"/>
        </w:rPr>
      </w:pPr>
      <w:r w:rsidRPr="006B36D6">
        <w:rPr>
          <w:lang w:val="en-US"/>
        </w:rPr>
        <w:t xml:space="preserve">On the household level: </w:t>
      </w:r>
      <w:r w:rsidR="005279FE" w:rsidRPr="006B36D6">
        <w:rPr>
          <w:lang w:val="en-US"/>
        </w:rPr>
        <w:t>The amounts of firewood reported in the baseline study (1.</w:t>
      </w:r>
      <w:r w:rsidR="005D1EF6">
        <w:rPr>
          <w:lang w:val="en-US"/>
        </w:rPr>
        <w:t>259</w:t>
      </w:r>
      <w:r w:rsidR="005279FE" w:rsidRPr="006B36D6">
        <w:rPr>
          <w:lang w:val="en-US"/>
        </w:rPr>
        <w:t xml:space="preserve"> tonnes/year) is </w:t>
      </w:r>
      <w:r w:rsidR="0022398E" w:rsidRPr="006B36D6">
        <w:rPr>
          <w:lang w:val="en-US"/>
        </w:rPr>
        <w:t xml:space="preserve">somewhat </w:t>
      </w:r>
      <w:r w:rsidR="005D1EF6">
        <w:rPr>
          <w:lang w:val="en-US"/>
        </w:rPr>
        <w:t>lower</w:t>
      </w:r>
      <w:r w:rsidR="0022398E" w:rsidRPr="006B36D6">
        <w:rPr>
          <w:lang w:val="en-US"/>
        </w:rPr>
        <w:t xml:space="preserve"> </w:t>
      </w:r>
      <w:r w:rsidR="005279FE" w:rsidRPr="006B36D6">
        <w:rPr>
          <w:lang w:val="en-US"/>
        </w:rPr>
        <w:t>than the amounts measured in the KPT (1.</w:t>
      </w:r>
      <w:r w:rsidR="00C91A71">
        <w:rPr>
          <w:lang w:val="en-US"/>
        </w:rPr>
        <w:t>435</w:t>
      </w:r>
      <w:r w:rsidR="00C61608" w:rsidRPr="006B36D6">
        <w:rPr>
          <w:lang w:val="en-US"/>
        </w:rPr>
        <w:t xml:space="preserve"> </w:t>
      </w:r>
      <w:r w:rsidR="005279FE" w:rsidRPr="006B36D6">
        <w:rPr>
          <w:lang w:val="en-US"/>
        </w:rPr>
        <w:t>tonnes/year);</w:t>
      </w:r>
      <w:r w:rsidR="00280E1C" w:rsidRPr="006B36D6">
        <w:rPr>
          <w:lang w:val="en-US"/>
        </w:rPr>
        <w:t xml:space="preserve"> however, the KPT results indicate a </w:t>
      </w:r>
      <w:r w:rsidR="005D1EF6">
        <w:rPr>
          <w:lang w:val="en-US"/>
        </w:rPr>
        <w:t>lower</w:t>
      </w:r>
      <w:r w:rsidR="00280E1C" w:rsidRPr="006B36D6">
        <w:rPr>
          <w:lang w:val="en-US"/>
        </w:rPr>
        <w:t xml:space="preserve"> usage of LPG (0.</w:t>
      </w:r>
      <w:r w:rsidR="00C91A71">
        <w:rPr>
          <w:lang w:val="en-US"/>
        </w:rPr>
        <w:t>088</w:t>
      </w:r>
      <w:r w:rsidR="00C61608" w:rsidRPr="006B36D6">
        <w:rPr>
          <w:lang w:val="en-US"/>
        </w:rPr>
        <w:t xml:space="preserve"> </w:t>
      </w:r>
      <w:r w:rsidR="00280E1C" w:rsidRPr="006B36D6">
        <w:rPr>
          <w:lang w:val="en-US"/>
        </w:rPr>
        <w:t>tonnes/year compared to 0.</w:t>
      </w:r>
      <w:r w:rsidR="005D1EF6">
        <w:rPr>
          <w:lang w:val="en-US"/>
        </w:rPr>
        <w:t>117</w:t>
      </w:r>
      <w:r w:rsidR="00280E1C" w:rsidRPr="006B36D6">
        <w:rPr>
          <w:lang w:val="en-US"/>
        </w:rPr>
        <w:t xml:space="preserve"> tonnes/year, ex-ante)</w:t>
      </w:r>
      <w:r w:rsidR="004D71A8" w:rsidRPr="006B36D6">
        <w:rPr>
          <w:lang w:val="en-US"/>
        </w:rPr>
        <w:t xml:space="preserve">. </w:t>
      </w:r>
      <w:r w:rsidR="00E83A85" w:rsidRPr="006B36D6">
        <w:rPr>
          <w:lang w:val="en-US"/>
        </w:rPr>
        <w:t>These</w:t>
      </w:r>
      <w:r w:rsidR="004D71A8" w:rsidRPr="006B36D6">
        <w:rPr>
          <w:lang w:val="en-US"/>
        </w:rPr>
        <w:t xml:space="preserve"> factors combined explain the </w:t>
      </w:r>
      <w:r w:rsidR="00E83A85" w:rsidRPr="006B36D6">
        <w:rPr>
          <w:lang w:val="en-US"/>
        </w:rPr>
        <w:t>decrease</w:t>
      </w:r>
      <w:r w:rsidR="004D71A8" w:rsidRPr="006B36D6">
        <w:rPr>
          <w:lang w:val="en-US"/>
        </w:rPr>
        <w:t xml:space="preserve"> of the ex-ante ER of 1.</w:t>
      </w:r>
      <w:r w:rsidR="005D1EF6">
        <w:rPr>
          <w:lang w:val="en-US"/>
        </w:rPr>
        <w:t>104</w:t>
      </w:r>
      <w:r w:rsidR="004D71A8" w:rsidRPr="006B36D6">
        <w:rPr>
          <w:lang w:val="en-US"/>
        </w:rPr>
        <w:t xml:space="preserve"> tCO</w:t>
      </w:r>
      <w:r w:rsidR="004D71A8" w:rsidRPr="006B36D6">
        <w:rPr>
          <w:vertAlign w:val="subscript"/>
          <w:lang w:val="en-US"/>
        </w:rPr>
        <w:t>2</w:t>
      </w:r>
      <w:r w:rsidR="004D71A8" w:rsidRPr="006B36D6">
        <w:rPr>
          <w:lang w:val="en-US"/>
        </w:rPr>
        <w:t xml:space="preserve">e to ex-post </w:t>
      </w:r>
      <w:r w:rsidR="00F817D2">
        <w:rPr>
          <w:lang w:val="en-US"/>
        </w:rPr>
        <w:t>0.862</w:t>
      </w:r>
      <w:r w:rsidR="00082DF9" w:rsidRPr="006B36D6">
        <w:rPr>
          <w:lang w:val="en-US"/>
        </w:rPr>
        <w:t xml:space="preserve"> </w:t>
      </w:r>
      <w:r w:rsidR="004D71A8" w:rsidRPr="006B36D6">
        <w:rPr>
          <w:lang w:val="en-US"/>
        </w:rPr>
        <w:t>tCO</w:t>
      </w:r>
      <w:r w:rsidR="004D71A8" w:rsidRPr="006B36D6">
        <w:rPr>
          <w:vertAlign w:val="subscript"/>
          <w:lang w:val="en-US"/>
        </w:rPr>
        <w:t>2</w:t>
      </w:r>
      <w:r w:rsidR="004D71A8" w:rsidRPr="006B36D6">
        <w:rPr>
          <w:lang w:val="en-US"/>
        </w:rPr>
        <w:t xml:space="preserve">e due to </w:t>
      </w:r>
      <w:r w:rsidR="001A30D2" w:rsidRPr="006B36D6">
        <w:rPr>
          <w:lang w:val="en-US"/>
        </w:rPr>
        <w:t>biomass and fossil fuel substitution.</w:t>
      </w:r>
    </w:p>
    <w:p w14:paraId="4D42D4E4" w14:textId="0BEAEA04" w:rsidR="0033070F" w:rsidRPr="006B36D6" w:rsidRDefault="0033070F" w:rsidP="00D46CD4">
      <w:pPr>
        <w:pStyle w:val="ListParagraph"/>
        <w:numPr>
          <w:ilvl w:val="0"/>
          <w:numId w:val="12"/>
        </w:numPr>
        <w:rPr>
          <w:lang w:val="en-US"/>
        </w:rPr>
      </w:pPr>
      <w:r w:rsidRPr="006B36D6">
        <w:rPr>
          <w:lang w:val="en-US"/>
        </w:rPr>
        <w:t xml:space="preserve">On the household level: </w:t>
      </w:r>
      <w:r w:rsidR="005279FE" w:rsidRPr="006B36D6">
        <w:rPr>
          <w:lang w:val="en-US"/>
        </w:rPr>
        <w:t>The number of dairy cows reported in the baseline study (average of 4.</w:t>
      </w:r>
      <w:r w:rsidR="005D1EF6">
        <w:rPr>
          <w:lang w:val="en-US"/>
        </w:rPr>
        <w:t>47</w:t>
      </w:r>
      <w:r w:rsidR="005279FE" w:rsidRPr="006B36D6">
        <w:rPr>
          <w:lang w:val="en-US"/>
        </w:rPr>
        <w:t xml:space="preserve"> per household) is</w:t>
      </w:r>
      <w:r w:rsidR="00471F90">
        <w:rPr>
          <w:lang w:val="en-US"/>
        </w:rPr>
        <w:t xml:space="preserve"> slightly</w:t>
      </w:r>
      <w:r w:rsidR="005279FE" w:rsidRPr="006B36D6">
        <w:rPr>
          <w:lang w:val="en-US"/>
        </w:rPr>
        <w:t xml:space="preserve"> lower than the number reported in the BUS </w:t>
      </w:r>
      <w:r w:rsidR="00C61608" w:rsidRPr="006B36D6">
        <w:rPr>
          <w:lang w:val="en-US"/>
        </w:rPr>
        <w:t>201</w:t>
      </w:r>
      <w:r w:rsidR="00C91A71">
        <w:rPr>
          <w:lang w:val="en-US"/>
        </w:rPr>
        <w:t>8</w:t>
      </w:r>
      <w:r w:rsidR="00C61608" w:rsidRPr="006B36D6">
        <w:rPr>
          <w:lang w:val="en-US"/>
        </w:rPr>
        <w:t xml:space="preserve"> </w:t>
      </w:r>
      <w:r w:rsidR="005279FE" w:rsidRPr="006B36D6">
        <w:rPr>
          <w:lang w:val="en-US"/>
        </w:rPr>
        <w:t xml:space="preserve">(average of </w:t>
      </w:r>
      <w:r w:rsidR="00471F90">
        <w:rPr>
          <w:lang w:val="en-US"/>
        </w:rPr>
        <w:t>4.</w:t>
      </w:r>
      <w:r w:rsidR="00C91A71">
        <w:rPr>
          <w:lang w:val="en-US"/>
        </w:rPr>
        <w:t>59</w:t>
      </w:r>
      <w:r w:rsidR="00054582" w:rsidRPr="006B36D6">
        <w:rPr>
          <w:lang w:val="en-US"/>
        </w:rPr>
        <w:t xml:space="preserve"> </w:t>
      </w:r>
      <w:r w:rsidR="005279FE" w:rsidRPr="006B36D6">
        <w:rPr>
          <w:lang w:val="en-US"/>
        </w:rPr>
        <w:t>per household).</w:t>
      </w:r>
      <w:r w:rsidR="000D67AB" w:rsidRPr="006B36D6">
        <w:rPr>
          <w:lang w:val="en-US"/>
        </w:rPr>
        <w:t xml:space="preserve"> </w:t>
      </w:r>
      <w:r w:rsidR="005D1EF6">
        <w:rPr>
          <w:lang w:val="en-US"/>
        </w:rPr>
        <w:t>This</w:t>
      </w:r>
      <w:r w:rsidR="000D67AB" w:rsidRPr="006B36D6">
        <w:rPr>
          <w:lang w:val="en-US"/>
        </w:rPr>
        <w:t xml:space="preserve"> explain</w:t>
      </w:r>
      <w:r w:rsidR="005D1EF6">
        <w:rPr>
          <w:lang w:val="en-US"/>
        </w:rPr>
        <w:t>s</w:t>
      </w:r>
      <w:r w:rsidR="000D67AB" w:rsidRPr="006B36D6">
        <w:rPr>
          <w:lang w:val="en-US"/>
        </w:rPr>
        <w:t xml:space="preserve"> the increase of the ex-ante ER of 1.</w:t>
      </w:r>
      <w:r w:rsidR="005D1EF6">
        <w:rPr>
          <w:lang w:val="en-US"/>
        </w:rPr>
        <w:t>559</w:t>
      </w:r>
      <w:r w:rsidR="000D67AB" w:rsidRPr="006B36D6">
        <w:rPr>
          <w:lang w:val="en-US"/>
        </w:rPr>
        <w:t xml:space="preserve"> tCO</w:t>
      </w:r>
      <w:r w:rsidR="000D67AB" w:rsidRPr="006B36D6">
        <w:rPr>
          <w:vertAlign w:val="subscript"/>
          <w:lang w:val="en-US"/>
        </w:rPr>
        <w:t>2</w:t>
      </w:r>
      <w:r w:rsidR="000D67AB" w:rsidRPr="006B36D6">
        <w:rPr>
          <w:lang w:val="en-US"/>
        </w:rPr>
        <w:t xml:space="preserve">e to ex-post </w:t>
      </w:r>
      <w:r w:rsidR="00471F90">
        <w:rPr>
          <w:lang w:val="en-US"/>
        </w:rPr>
        <w:t>1.</w:t>
      </w:r>
      <w:r w:rsidR="004D2199">
        <w:rPr>
          <w:lang w:val="en-US"/>
        </w:rPr>
        <w:t xml:space="preserve">586 </w:t>
      </w:r>
      <w:r w:rsidR="000D67AB" w:rsidRPr="006B36D6">
        <w:rPr>
          <w:lang w:val="en-US"/>
        </w:rPr>
        <w:t>tCO</w:t>
      </w:r>
      <w:r w:rsidR="000D67AB" w:rsidRPr="006B36D6">
        <w:rPr>
          <w:vertAlign w:val="subscript"/>
          <w:lang w:val="en-US"/>
        </w:rPr>
        <w:t>2</w:t>
      </w:r>
      <w:r w:rsidR="000D67AB" w:rsidRPr="006B36D6">
        <w:rPr>
          <w:lang w:val="en-US"/>
        </w:rPr>
        <w:t>e due to methane avoidance.</w:t>
      </w:r>
    </w:p>
    <w:p w14:paraId="17EE1795" w14:textId="77777777" w:rsidR="0033070F" w:rsidRPr="006B36D6" w:rsidRDefault="0033070F" w:rsidP="0033070F">
      <w:pPr>
        <w:rPr>
          <w:lang w:val="en-US"/>
        </w:rPr>
      </w:pPr>
    </w:p>
    <w:p w14:paraId="69CF91D8" w14:textId="342687A8" w:rsidR="003E05B2" w:rsidRPr="006B36D6" w:rsidRDefault="005879FC" w:rsidP="003E05B2">
      <w:r>
        <w:rPr>
          <w:lang w:val="en-US"/>
        </w:rPr>
        <w:t>The</w:t>
      </w:r>
      <w:r w:rsidR="003E05B2" w:rsidRPr="006B36D6">
        <w:rPr>
          <w:lang w:val="en-US"/>
        </w:rPr>
        <w:t xml:space="preserve"> amount of biodigesters </w:t>
      </w:r>
      <w:r>
        <w:rPr>
          <w:lang w:val="en-US"/>
        </w:rPr>
        <w:t>is in line with</w:t>
      </w:r>
      <w:r w:rsidR="003E05B2" w:rsidRPr="006B36D6">
        <w:rPr>
          <w:lang w:val="en-US"/>
        </w:rPr>
        <w:t xml:space="preserve"> the ex-ante implementation schedule, </w:t>
      </w:r>
      <w:r>
        <w:rPr>
          <w:lang w:val="en-US"/>
        </w:rPr>
        <w:t xml:space="preserve">and </w:t>
      </w:r>
      <w:r w:rsidR="003E05B2" w:rsidRPr="006B36D6">
        <w:rPr>
          <w:lang w:val="en-US"/>
        </w:rPr>
        <w:t>the small-scale thresholds of 45MW</w:t>
      </w:r>
      <w:r w:rsidR="003E05B2" w:rsidRPr="006B36D6">
        <w:rPr>
          <w:vertAlign w:val="subscript"/>
          <w:lang w:val="en-US"/>
        </w:rPr>
        <w:t>th</w:t>
      </w:r>
      <w:r w:rsidR="003E05B2" w:rsidRPr="006B36D6">
        <w:rPr>
          <w:lang w:val="en-US"/>
        </w:rPr>
        <w:t xml:space="preserve"> (Type I) and 60,000 tCO2e (Type </w:t>
      </w:r>
      <w:r w:rsidR="00DD76D2" w:rsidRPr="006B36D6">
        <w:rPr>
          <w:lang w:val="en-US"/>
        </w:rPr>
        <w:t>I</w:t>
      </w:r>
      <w:r w:rsidR="003E05B2" w:rsidRPr="006B36D6">
        <w:rPr>
          <w:lang w:val="en-US"/>
        </w:rPr>
        <w:t xml:space="preserve">II) are not surpassed by the VPA. </w:t>
      </w:r>
      <w:r w:rsidR="003E05B2" w:rsidRPr="006B36D6">
        <w:rPr>
          <w:szCs w:val="22"/>
        </w:rPr>
        <w:t xml:space="preserve">Given </w:t>
      </w:r>
      <w:r w:rsidR="004E16C0">
        <w:t>1,990</w:t>
      </w:r>
      <w:r w:rsidR="00014D4C" w:rsidRPr="006B36D6">
        <w:rPr>
          <w:szCs w:val="22"/>
        </w:rPr>
        <w:t xml:space="preserve"> </w:t>
      </w:r>
      <w:r w:rsidR="003E05B2" w:rsidRPr="006B36D6">
        <w:rPr>
          <w:szCs w:val="22"/>
        </w:rPr>
        <w:t xml:space="preserve">units implemented to date under the </w:t>
      </w:r>
      <w:r w:rsidR="00FC04A6">
        <w:rPr>
          <w:szCs w:val="22"/>
        </w:rPr>
        <w:t>VPA-2</w:t>
      </w:r>
      <w:r w:rsidR="003E05B2" w:rsidRPr="006B36D6">
        <w:rPr>
          <w:szCs w:val="22"/>
        </w:rPr>
        <w:t xml:space="preserve">, this cumulates to </w:t>
      </w:r>
      <w:r>
        <w:rPr>
          <w:szCs w:val="22"/>
        </w:rPr>
        <w:t>3.</w:t>
      </w:r>
      <w:r w:rsidR="003D2570">
        <w:rPr>
          <w:szCs w:val="22"/>
        </w:rPr>
        <w:t>18</w:t>
      </w:r>
      <w:r w:rsidR="003D2570" w:rsidRPr="006B36D6">
        <w:rPr>
          <w:szCs w:val="22"/>
        </w:rPr>
        <w:t xml:space="preserve"> </w:t>
      </w:r>
      <w:r w:rsidR="003E05B2" w:rsidRPr="006B36D6">
        <w:rPr>
          <w:szCs w:val="22"/>
          <w:lang w:eastAsia="zh-CN"/>
        </w:rPr>
        <w:t>MW</w:t>
      </w:r>
      <w:r w:rsidR="003E05B2" w:rsidRPr="006B36D6">
        <w:rPr>
          <w:szCs w:val="22"/>
          <w:vertAlign w:val="subscript"/>
          <w:lang w:eastAsia="zh-CN"/>
        </w:rPr>
        <w:t>th</w:t>
      </w:r>
      <w:r w:rsidR="003E05B2" w:rsidRPr="006B36D6">
        <w:rPr>
          <w:szCs w:val="22"/>
        </w:rPr>
        <w:t xml:space="preserve"> (see Section 1.3 for the calculation). </w:t>
      </w:r>
      <w:r w:rsidR="003E05B2" w:rsidRPr="006B36D6">
        <w:t xml:space="preserve">As each biodigester produces a maximum emission reduction </w:t>
      </w:r>
      <w:r w:rsidR="0096514A" w:rsidRPr="006B36D6">
        <w:t xml:space="preserve">of </w:t>
      </w:r>
      <w:r w:rsidR="00471F90">
        <w:t>1.</w:t>
      </w:r>
      <w:r w:rsidR="00CF2256">
        <w:t xml:space="preserve">586 </w:t>
      </w:r>
      <w:r w:rsidR="003E05B2" w:rsidRPr="006B36D6">
        <w:t>tCO</w:t>
      </w:r>
      <w:r w:rsidR="003E05B2" w:rsidRPr="006B36D6">
        <w:rPr>
          <w:vertAlign w:val="subscript"/>
        </w:rPr>
        <w:t>2</w:t>
      </w:r>
      <w:r w:rsidR="003E05B2" w:rsidRPr="006B36D6">
        <w:t xml:space="preserve">e from methane avoidance, given </w:t>
      </w:r>
      <w:r w:rsidR="004E16C0">
        <w:t>1,990</w:t>
      </w:r>
      <w:r w:rsidR="00014D4C" w:rsidRPr="006B36D6">
        <w:t xml:space="preserve"> </w:t>
      </w:r>
      <w:r w:rsidR="003E05B2" w:rsidRPr="00496298">
        <w:t xml:space="preserve">biodigesters installed, the cumulative amount of emission reductions from the methane avoidance component is </w:t>
      </w:r>
      <w:r w:rsidRPr="00496298">
        <w:t>3,</w:t>
      </w:r>
      <w:r w:rsidR="003D2570" w:rsidRPr="00496298">
        <w:t>157</w:t>
      </w:r>
      <w:r w:rsidR="00AD7048" w:rsidRPr="00496298">
        <w:t xml:space="preserve"> </w:t>
      </w:r>
      <w:r w:rsidR="003E05B2" w:rsidRPr="00496298">
        <w:t>tCO</w:t>
      </w:r>
      <w:r w:rsidR="003E05B2" w:rsidRPr="00496298">
        <w:rPr>
          <w:vertAlign w:val="subscript"/>
        </w:rPr>
        <w:t>2</w:t>
      </w:r>
      <w:r w:rsidR="003E05B2" w:rsidRPr="00496298">
        <w:t>e</w:t>
      </w:r>
      <w:r w:rsidR="006D6685" w:rsidRPr="00496298">
        <w:t xml:space="preserve"> (after adjustment for operational rate)</w:t>
      </w:r>
      <w:r w:rsidR="003E05B2" w:rsidRPr="00496298">
        <w:t>. Annualised, the results are as follows:</w:t>
      </w:r>
    </w:p>
    <w:p w14:paraId="5B1AEF6C" w14:textId="77777777" w:rsidR="003E05B2" w:rsidRPr="006B36D6" w:rsidRDefault="003E05B2" w:rsidP="003E05B2"/>
    <w:p w14:paraId="335FE7EA" w14:textId="08FC179B" w:rsidR="00A06DFE" w:rsidRPr="006B36D6" w:rsidRDefault="00A06DFE" w:rsidP="00A06DFE">
      <w:pPr>
        <w:pStyle w:val="Caption"/>
      </w:pPr>
      <w:r w:rsidRPr="006B36D6">
        <w:t xml:space="preserve">Table </w:t>
      </w:r>
      <w:r w:rsidR="0014520D" w:rsidRPr="006B36D6">
        <w:fldChar w:fldCharType="begin"/>
      </w:r>
      <w:r w:rsidRPr="006B36D6">
        <w:instrText xml:space="preserve"> SEQ Table \* ARABIC </w:instrText>
      </w:r>
      <w:r w:rsidR="0014520D" w:rsidRPr="006B36D6">
        <w:fldChar w:fldCharType="separate"/>
      </w:r>
      <w:r w:rsidR="006502E6">
        <w:rPr>
          <w:noProof/>
        </w:rPr>
        <w:t>41</w:t>
      </w:r>
      <w:r w:rsidR="0014520D" w:rsidRPr="006B36D6">
        <w:fldChar w:fldCharType="end"/>
      </w:r>
      <w:r w:rsidRPr="006B36D6">
        <w:t xml:space="preserve">: Overview of </w:t>
      </w:r>
      <w:r w:rsidR="00343D56" w:rsidRPr="006B36D6">
        <w:t xml:space="preserve">ex-ante and ex-post </w:t>
      </w:r>
      <w:r w:rsidRPr="006B36D6">
        <w:t>VPA results versus applicable small-scale thresholds</w:t>
      </w:r>
    </w:p>
    <w:tbl>
      <w:tblPr>
        <w:tblStyle w:val="TableGrid"/>
        <w:tblW w:w="0" w:type="auto"/>
        <w:tblLook w:val="04A0" w:firstRow="1" w:lastRow="0" w:firstColumn="1" w:lastColumn="0" w:noHBand="0" w:noVBand="1"/>
      </w:tblPr>
      <w:tblGrid>
        <w:gridCol w:w="4125"/>
        <w:gridCol w:w="4140"/>
      </w:tblGrid>
      <w:tr w:rsidR="0096514A" w:rsidRPr="006B36D6" w14:paraId="0BBDE003" w14:textId="77777777" w:rsidTr="00A82B71">
        <w:trPr>
          <w:cnfStyle w:val="100000000000" w:firstRow="1" w:lastRow="0" w:firstColumn="0" w:lastColumn="0" w:oddVBand="0" w:evenVBand="0" w:oddHBand="0" w:evenHBand="0" w:firstRowFirstColumn="0" w:firstRowLastColumn="0" w:lastRowFirstColumn="0" w:lastRowLastColumn="0"/>
        </w:trPr>
        <w:tc>
          <w:tcPr>
            <w:tcW w:w="4125" w:type="dxa"/>
            <w:shd w:val="clear" w:color="auto" w:fill="A6A6A6" w:themeFill="background1" w:themeFillShade="A6"/>
          </w:tcPr>
          <w:p w14:paraId="0150C225" w14:textId="77777777" w:rsidR="0096514A" w:rsidRPr="006B36D6" w:rsidRDefault="0096514A" w:rsidP="0021662C">
            <w:pPr>
              <w:rPr>
                <w:sz w:val="20"/>
                <w:lang w:val="en-US"/>
              </w:rPr>
            </w:pPr>
            <w:r w:rsidRPr="006B36D6">
              <w:rPr>
                <w:sz w:val="20"/>
                <w:lang w:val="en-US"/>
              </w:rPr>
              <w:t>Type</w:t>
            </w:r>
          </w:p>
        </w:tc>
        <w:tc>
          <w:tcPr>
            <w:tcW w:w="4140" w:type="dxa"/>
            <w:shd w:val="clear" w:color="auto" w:fill="A6A6A6" w:themeFill="background1" w:themeFillShade="A6"/>
          </w:tcPr>
          <w:p w14:paraId="1234B985" w14:textId="37E4BFAB" w:rsidR="0096514A" w:rsidRPr="006B36D6" w:rsidRDefault="00DB1B7C" w:rsidP="00DB1B7C">
            <w:pPr>
              <w:jc w:val="center"/>
              <w:rPr>
                <w:sz w:val="20"/>
                <w:lang w:val="en-US"/>
              </w:rPr>
            </w:pPr>
            <w:r w:rsidRPr="006B36D6">
              <w:rPr>
                <w:sz w:val="20"/>
                <w:lang w:val="en-US"/>
              </w:rPr>
              <w:t>0</w:t>
            </w:r>
            <w:r>
              <w:rPr>
                <w:sz w:val="20"/>
                <w:lang w:val="en-US"/>
              </w:rPr>
              <w:t>2</w:t>
            </w:r>
            <w:r w:rsidR="0096514A" w:rsidRPr="006B36D6">
              <w:rPr>
                <w:sz w:val="20"/>
                <w:lang w:val="en-US"/>
              </w:rPr>
              <w:t>/01/201</w:t>
            </w:r>
            <w:r w:rsidR="00CF2256">
              <w:rPr>
                <w:sz w:val="20"/>
                <w:lang w:val="en-US"/>
              </w:rPr>
              <w:t>7</w:t>
            </w:r>
            <w:r w:rsidR="0096514A" w:rsidRPr="006B36D6">
              <w:rPr>
                <w:sz w:val="20"/>
                <w:lang w:val="en-US"/>
              </w:rPr>
              <w:t xml:space="preserve"> to 31/12/201</w:t>
            </w:r>
            <w:r w:rsidR="00CF2256">
              <w:rPr>
                <w:sz w:val="20"/>
                <w:lang w:val="en-US"/>
              </w:rPr>
              <w:t>7</w:t>
            </w:r>
          </w:p>
        </w:tc>
      </w:tr>
      <w:tr w:rsidR="0096514A" w:rsidRPr="006B36D6" w14:paraId="22E50CB9" w14:textId="77777777" w:rsidTr="0096514A">
        <w:tc>
          <w:tcPr>
            <w:tcW w:w="4125" w:type="dxa"/>
          </w:tcPr>
          <w:p w14:paraId="0E479704" w14:textId="77777777" w:rsidR="0096514A" w:rsidRPr="006B36D6" w:rsidRDefault="0096514A" w:rsidP="0021662C">
            <w:pPr>
              <w:rPr>
                <w:b/>
                <w:sz w:val="20"/>
                <w:lang w:val="en-US"/>
              </w:rPr>
            </w:pPr>
            <w:r w:rsidRPr="006B36D6">
              <w:rPr>
                <w:b/>
                <w:sz w:val="20"/>
                <w:lang w:val="en-US"/>
              </w:rPr>
              <w:t>Ex-ante</w:t>
            </w:r>
          </w:p>
        </w:tc>
        <w:tc>
          <w:tcPr>
            <w:tcW w:w="4140" w:type="dxa"/>
          </w:tcPr>
          <w:p w14:paraId="6B792DF5" w14:textId="77777777" w:rsidR="0096514A" w:rsidRPr="006B36D6" w:rsidRDefault="0096514A" w:rsidP="0021662C">
            <w:pPr>
              <w:rPr>
                <w:sz w:val="20"/>
                <w:lang w:val="en-US"/>
              </w:rPr>
            </w:pPr>
          </w:p>
        </w:tc>
      </w:tr>
      <w:tr w:rsidR="0096514A" w:rsidRPr="006B36D6" w14:paraId="1D0C020C" w14:textId="77777777" w:rsidTr="0096514A">
        <w:tc>
          <w:tcPr>
            <w:tcW w:w="4125" w:type="dxa"/>
          </w:tcPr>
          <w:p w14:paraId="4825E90D" w14:textId="77777777" w:rsidR="0096514A" w:rsidRPr="006B36D6" w:rsidRDefault="0096514A" w:rsidP="006D6685">
            <w:pPr>
              <w:jc w:val="right"/>
              <w:rPr>
                <w:sz w:val="20"/>
                <w:lang w:val="en-US"/>
              </w:rPr>
            </w:pPr>
            <w:r w:rsidRPr="006B36D6">
              <w:rPr>
                <w:sz w:val="20"/>
                <w:lang w:val="en-US"/>
              </w:rPr>
              <w:t>Type I (45 MW</w:t>
            </w:r>
            <w:r w:rsidRPr="006B36D6">
              <w:rPr>
                <w:sz w:val="20"/>
                <w:vertAlign w:val="subscript"/>
                <w:lang w:val="en-US"/>
              </w:rPr>
              <w:t>th</w:t>
            </w:r>
            <w:r w:rsidRPr="006B36D6">
              <w:rPr>
                <w:sz w:val="20"/>
                <w:lang w:val="en-US"/>
              </w:rPr>
              <w:t>)</w:t>
            </w:r>
          </w:p>
        </w:tc>
        <w:tc>
          <w:tcPr>
            <w:tcW w:w="4140" w:type="dxa"/>
          </w:tcPr>
          <w:p w14:paraId="716A7B60" w14:textId="5D99E68D" w:rsidR="0096514A" w:rsidRPr="004D2199" w:rsidRDefault="004D2199" w:rsidP="000477C7">
            <w:pPr>
              <w:jc w:val="center"/>
              <w:rPr>
                <w:sz w:val="20"/>
                <w:lang w:val="en-US"/>
              </w:rPr>
            </w:pPr>
            <w:r w:rsidRPr="004D2199">
              <w:rPr>
                <w:sz w:val="20"/>
                <w:lang w:val="en-US"/>
              </w:rPr>
              <w:t>4.89</w:t>
            </w:r>
            <w:r w:rsidR="0096514A" w:rsidRPr="004D2199">
              <w:rPr>
                <w:sz w:val="20"/>
                <w:lang w:val="en-US"/>
              </w:rPr>
              <w:t xml:space="preserve"> MW</w:t>
            </w:r>
            <w:r w:rsidR="0096514A" w:rsidRPr="004D2199">
              <w:rPr>
                <w:sz w:val="20"/>
                <w:vertAlign w:val="subscript"/>
                <w:lang w:val="en-US"/>
              </w:rPr>
              <w:t>th</w:t>
            </w:r>
            <w:r w:rsidR="0096514A" w:rsidRPr="004D2199">
              <w:rPr>
                <w:rStyle w:val="FootnoteReference"/>
                <w:sz w:val="20"/>
                <w:lang w:val="en-US"/>
              </w:rPr>
              <w:footnoteReference w:id="66"/>
            </w:r>
          </w:p>
        </w:tc>
      </w:tr>
      <w:tr w:rsidR="0096514A" w:rsidRPr="006B36D6" w14:paraId="5880947D" w14:textId="77777777" w:rsidTr="0096514A">
        <w:tc>
          <w:tcPr>
            <w:tcW w:w="4125" w:type="dxa"/>
          </w:tcPr>
          <w:p w14:paraId="70B736AF" w14:textId="77777777" w:rsidR="0096514A" w:rsidRPr="006B36D6" w:rsidRDefault="0096514A" w:rsidP="006D6685">
            <w:pPr>
              <w:jc w:val="right"/>
              <w:rPr>
                <w:sz w:val="20"/>
                <w:lang w:val="en-US"/>
              </w:rPr>
            </w:pPr>
            <w:r w:rsidRPr="006B36D6">
              <w:rPr>
                <w:sz w:val="20"/>
                <w:lang w:val="en-US"/>
              </w:rPr>
              <w:t>Type III (60,000 tCO</w:t>
            </w:r>
            <w:r w:rsidRPr="006B36D6">
              <w:rPr>
                <w:sz w:val="20"/>
                <w:vertAlign w:val="subscript"/>
                <w:lang w:val="en-US"/>
              </w:rPr>
              <w:t>2</w:t>
            </w:r>
            <w:r w:rsidRPr="006B36D6">
              <w:rPr>
                <w:sz w:val="20"/>
                <w:lang w:val="en-US"/>
              </w:rPr>
              <w:t>e)</w:t>
            </w:r>
          </w:p>
        </w:tc>
        <w:tc>
          <w:tcPr>
            <w:tcW w:w="4140" w:type="dxa"/>
          </w:tcPr>
          <w:p w14:paraId="3FB9DDD9" w14:textId="742E8A7C" w:rsidR="0096514A" w:rsidRPr="004D2199" w:rsidRDefault="004D2199" w:rsidP="000477C7">
            <w:pPr>
              <w:jc w:val="center"/>
              <w:rPr>
                <w:sz w:val="20"/>
                <w:lang w:val="en-US"/>
              </w:rPr>
            </w:pPr>
            <w:r w:rsidRPr="004D2199">
              <w:rPr>
                <w:sz w:val="20"/>
                <w:lang w:val="en-US"/>
              </w:rPr>
              <w:t>4,677</w:t>
            </w:r>
            <w:r w:rsidR="0096514A" w:rsidRPr="004D2199">
              <w:rPr>
                <w:sz w:val="20"/>
                <w:lang w:val="en-US"/>
              </w:rPr>
              <w:t xml:space="preserve"> tCO</w:t>
            </w:r>
            <w:r w:rsidR="0096514A" w:rsidRPr="004D2199">
              <w:rPr>
                <w:sz w:val="20"/>
                <w:vertAlign w:val="subscript"/>
                <w:lang w:val="en-US"/>
              </w:rPr>
              <w:t>2</w:t>
            </w:r>
            <w:r w:rsidR="0096514A" w:rsidRPr="004D2199">
              <w:rPr>
                <w:sz w:val="20"/>
                <w:lang w:val="en-US"/>
              </w:rPr>
              <w:t>e</w:t>
            </w:r>
            <w:r w:rsidR="0096514A" w:rsidRPr="004D2199">
              <w:rPr>
                <w:rStyle w:val="FootnoteReference"/>
                <w:sz w:val="20"/>
                <w:lang w:val="en-US"/>
              </w:rPr>
              <w:footnoteReference w:id="67"/>
            </w:r>
          </w:p>
        </w:tc>
      </w:tr>
      <w:tr w:rsidR="0096514A" w:rsidRPr="006B36D6" w14:paraId="0A22AE0E" w14:textId="77777777" w:rsidTr="0096514A">
        <w:tc>
          <w:tcPr>
            <w:tcW w:w="4125" w:type="dxa"/>
          </w:tcPr>
          <w:p w14:paraId="57CD6443" w14:textId="77777777" w:rsidR="0096514A" w:rsidRPr="006B36D6" w:rsidRDefault="0096514A" w:rsidP="006D6685">
            <w:pPr>
              <w:rPr>
                <w:b/>
                <w:sz w:val="20"/>
                <w:lang w:val="en-US"/>
              </w:rPr>
            </w:pPr>
            <w:r w:rsidRPr="006B36D6">
              <w:rPr>
                <w:b/>
                <w:sz w:val="20"/>
                <w:lang w:val="en-US"/>
              </w:rPr>
              <w:t>Ex-post</w:t>
            </w:r>
          </w:p>
        </w:tc>
        <w:tc>
          <w:tcPr>
            <w:tcW w:w="4140" w:type="dxa"/>
          </w:tcPr>
          <w:p w14:paraId="7D8C4AE8" w14:textId="77777777" w:rsidR="0096514A" w:rsidRPr="006B36D6" w:rsidRDefault="0096514A" w:rsidP="006D6685">
            <w:pPr>
              <w:rPr>
                <w:sz w:val="20"/>
                <w:lang w:val="en-US"/>
              </w:rPr>
            </w:pPr>
          </w:p>
        </w:tc>
      </w:tr>
      <w:tr w:rsidR="0096514A" w:rsidRPr="006B36D6" w14:paraId="703B00A6" w14:textId="77777777" w:rsidTr="0096514A">
        <w:tc>
          <w:tcPr>
            <w:tcW w:w="4125" w:type="dxa"/>
          </w:tcPr>
          <w:p w14:paraId="6F7C07A7" w14:textId="77777777" w:rsidR="0096514A" w:rsidRPr="006B36D6" w:rsidRDefault="0096514A" w:rsidP="006D6685">
            <w:pPr>
              <w:jc w:val="right"/>
              <w:rPr>
                <w:sz w:val="20"/>
                <w:lang w:val="en-US"/>
              </w:rPr>
            </w:pPr>
            <w:r w:rsidRPr="006B36D6">
              <w:rPr>
                <w:sz w:val="20"/>
                <w:lang w:val="en-US"/>
              </w:rPr>
              <w:t>Type I (45 MW</w:t>
            </w:r>
            <w:r w:rsidRPr="006B36D6">
              <w:rPr>
                <w:sz w:val="20"/>
                <w:vertAlign w:val="subscript"/>
                <w:lang w:val="en-US"/>
              </w:rPr>
              <w:t>th</w:t>
            </w:r>
            <w:r w:rsidRPr="006B36D6">
              <w:rPr>
                <w:sz w:val="20"/>
                <w:lang w:val="en-US"/>
              </w:rPr>
              <w:t>)</w:t>
            </w:r>
          </w:p>
        </w:tc>
        <w:tc>
          <w:tcPr>
            <w:tcW w:w="4140" w:type="dxa"/>
          </w:tcPr>
          <w:p w14:paraId="043E9732" w14:textId="2BB8D66F" w:rsidR="0096514A" w:rsidRPr="006B36D6" w:rsidRDefault="005879FC" w:rsidP="003D2570">
            <w:pPr>
              <w:jc w:val="center"/>
              <w:rPr>
                <w:sz w:val="20"/>
                <w:lang w:val="en-US"/>
              </w:rPr>
            </w:pPr>
            <w:r>
              <w:rPr>
                <w:sz w:val="20"/>
                <w:lang w:val="en-US"/>
              </w:rPr>
              <w:t>3.</w:t>
            </w:r>
            <w:r w:rsidR="003D2570">
              <w:rPr>
                <w:sz w:val="20"/>
                <w:lang w:val="en-US"/>
              </w:rPr>
              <w:t>18</w:t>
            </w:r>
            <w:r w:rsidR="003D2570" w:rsidRPr="006B36D6">
              <w:rPr>
                <w:sz w:val="20"/>
                <w:lang w:val="en-US"/>
              </w:rPr>
              <w:t xml:space="preserve"> </w:t>
            </w:r>
            <w:r w:rsidR="0096514A" w:rsidRPr="006B36D6">
              <w:rPr>
                <w:sz w:val="20"/>
                <w:lang w:val="en-US"/>
              </w:rPr>
              <w:t>MW</w:t>
            </w:r>
            <w:r w:rsidR="0096514A" w:rsidRPr="006B36D6">
              <w:rPr>
                <w:sz w:val="20"/>
                <w:vertAlign w:val="subscript"/>
                <w:lang w:val="en-US"/>
              </w:rPr>
              <w:t>th</w:t>
            </w:r>
            <w:r w:rsidR="0096514A" w:rsidRPr="006B36D6">
              <w:rPr>
                <w:rStyle w:val="FootnoteReference"/>
                <w:sz w:val="20"/>
                <w:lang w:val="en-US"/>
              </w:rPr>
              <w:footnoteReference w:id="68"/>
            </w:r>
          </w:p>
        </w:tc>
      </w:tr>
      <w:tr w:rsidR="0096514A" w:rsidRPr="006B36D6" w14:paraId="34B43A1A" w14:textId="77777777" w:rsidTr="0096514A">
        <w:tc>
          <w:tcPr>
            <w:tcW w:w="4125" w:type="dxa"/>
          </w:tcPr>
          <w:p w14:paraId="2294D5F2" w14:textId="77777777" w:rsidR="0096514A" w:rsidRPr="006B36D6" w:rsidRDefault="0096514A" w:rsidP="006D6685">
            <w:pPr>
              <w:jc w:val="right"/>
              <w:rPr>
                <w:sz w:val="20"/>
                <w:lang w:val="en-US"/>
              </w:rPr>
            </w:pPr>
            <w:r w:rsidRPr="006B36D6">
              <w:rPr>
                <w:sz w:val="20"/>
                <w:lang w:val="en-US"/>
              </w:rPr>
              <w:t>Type III (60,000 tCO</w:t>
            </w:r>
            <w:r w:rsidRPr="006B36D6">
              <w:rPr>
                <w:sz w:val="20"/>
                <w:vertAlign w:val="subscript"/>
                <w:lang w:val="en-US"/>
              </w:rPr>
              <w:t>2</w:t>
            </w:r>
            <w:r w:rsidRPr="006B36D6">
              <w:rPr>
                <w:sz w:val="20"/>
                <w:lang w:val="en-US"/>
              </w:rPr>
              <w:t>e)</w:t>
            </w:r>
          </w:p>
        </w:tc>
        <w:tc>
          <w:tcPr>
            <w:tcW w:w="4140" w:type="dxa"/>
          </w:tcPr>
          <w:p w14:paraId="42E05F49" w14:textId="6D073CA2" w:rsidR="0096514A" w:rsidRPr="006B36D6" w:rsidRDefault="00AD7048" w:rsidP="003D2570">
            <w:pPr>
              <w:jc w:val="center"/>
              <w:rPr>
                <w:sz w:val="20"/>
                <w:lang w:val="en-US"/>
              </w:rPr>
            </w:pPr>
            <w:r w:rsidRPr="00496298">
              <w:rPr>
                <w:sz w:val="20"/>
                <w:lang w:val="en-US"/>
              </w:rPr>
              <w:t>3,</w:t>
            </w:r>
            <w:r w:rsidR="003D2570" w:rsidRPr="00496298">
              <w:rPr>
                <w:sz w:val="20"/>
                <w:lang w:val="en-US"/>
              </w:rPr>
              <w:t>157</w:t>
            </w:r>
            <w:r w:rsidR="00F92FB8" w:rsidRPr="00496298">
              <w:rPr>
                <w:sz w:val="20"/>
                <w:lang w:val="en-US"/>
              </w:rPr>
              <w:t xml:space="preserve"> </w:t>
            </w:r>
            <w:r w:rsidR="0096514A" w:rsidRPr="00496298">
              <w:rPr>
                <w:sz w:val="20"/>
                <w:lang w:val="en-US"/>
              </w:rPr>
              <w:t>tCO</w:t>
            </w:r>
            <w:r w:rsidR="0096514A" w:rsidRPr="00496298">
              <w:rPr>
                <w:sz w:val="20"/>
                <w:vertAlign w:val="subscript"/>
                <w:lang w:val="en-US"/>
              </w:rPr>
              <w:t>2</w:t>
            </w:r>
            <w:r w:rsidR="0096514A" w:rsidRPr="00496298">
              <w:rPr>
                <w:sz w:val="20"/>
                <w:lang w:val="en-US"/>
              </w:rPr>
              <w:t>e</w:t>
            </w:r>
            <w:r w:rsidR="003D2570">
              <w:rPr>
                <w:rStyle w:val="FootnoteReference"/>
                <w:sz w:val="20"/>
                <w:lang w:val="en-US"/>
              </w:rPr>
              <w:footnoteReference w:id="69"/>
            </w:r>
          </w:p>
        </w:tc>
      </w:tr>
    </w:tbl>
    <w:p w14:paraId="0125D556" w14:textId="77777777" w:rsidR="00A06DFE" w:rsidRPr="006B36D6" w:rsidRDefault="00A06DFE" w:rsidP="00A06DFE">
      <w:pPr>
        <w:rPr>
          <w:lang w:val="en-US"/>
        </w:rPr>
      </w:pPr>
    </w:p>
    <w:p w14:paraId="2375E836" w14:textId="77777777" w:rsidR="00A06DFE" w:rsidRPr="006B36D6" w:rsidRDefault="00A06DFE" w:rsidP="00A06DFE">
      <w:pPr>
        <w:pStyle w:val="ListParagraph"/>
        <w:numPr>
          <w:ilvl w:val="0"/>
          <w:numId w:val="12"/>
        </w:numPr>
        <w:rPr>
          <w:lang w:val="en-US"/>
        </w:rPr>
      </w:pPr>
      <w:r w:rsidRPr="006B36D6">
        <w:rPr>
          <w:lang w:val="en-US"/>
        </w:rPr>
        <w:br w:type="page"/>
      </w:r>
    </w:p>
    <w:p w14:paraId="7D5A1A49" w14:textId="77777777" w:rsidR="00945340" w:rsidRPr="006B36D6" w:rsidRDefault="00CE68BC" w:rsidP="00143D68">
      <w:pPr>
        <w:pStyle w:val="Heading1"/>
        <w:jc w:val="left"/>
      </w:pPr>
      <w:bookmarkStart w:id="819" w:name="_Toc275091221"/>
      <w:bookmarkStart w:id="820" w:name="_Toc275691811"/>
      <w:bookmarkStart w:id="821" w:name="_Toc275769423"/>
      <w:bookmarkStart w:id="822" w:name="_Toc353107643"/>
      <w:bookmarkStart w:id="823" w:name="_Toc478050176"/>
      <w:bookmarkEnd w:id="675"/>
      <w:bookmarkEnd w:id="676"/>
      <w:bookmarkEnd w:id="677"/>
      <w:r w:rsidRPr="006B36D6">
        <w:lastRenderedPageBreak/>
        <w:t>4.</w:t>
      </w:r>
      <w:r w:rsidRPr="006B36D6">
        <w:tab/>
        <w:t>Sustainability monitoring conform monitoring plan in</w:t>
      </w:r>
      <w:r w:rsidRPr="006B36D6">
        <w:tab/>
        <w:t>Passport</w:t>
      </w:r>
      <w:bookmarkStart w:id="824" w:name="_Toc275691812"/>
      <w:bookmarkStart w:id="825" w:name="_Toc275769424"/>
      <w:bookmarkEnd w:id="819"/>
      <w:bookmarkEnd w:id="820"/>
      <w:bookmarkEnd w:id="821"/>
      <w:bookmarkEnd w:id="822"/>
      <w:bookmarkEnd w:id="823"/>
    </w:p>
    <w:p w14:paraId="04AF507B" w14:textId="77777777" w:rsidR="00DF14BC" w:rsidRPr="006B36D6" w:rsidRDefault="00945340" w:rsidP="004E7089">
      <w:pPr>
        <w:pStyle w:val="Heading2"/>
      </w:pPr>
      <w:bookmarkStart w:id="826" w:name="_Toc353107644"/>
      <w:bookmarkStart w:id="827" w:name="_Toc478050177"/>
      <w:r w:rsidRPr="006B36D6">
        <w:t>4.</w:t>
      </w:r>
      <w:r w:rsidR="001B2A06" w:rsidRPr="006B36D6">
        <w:t>1</w:t>
      </w:r>
      <w:r w:rsidRPr="006B36D6">
        <w:tab/>
      </w:r>
      <w:r w:rsidR="008F5230" w:rsidRPr="006B36D6">
        <w:t>S</w:t>
      </w:r>
      <w:r w:rsidR="00DF14BC" w:rsidRPr="006B36D6">
        <w:t xml:space="preserve">afeguard </w:t>
      </w:r>
      <w:r w:rsidR="008F5230" w:rsidRPr="006B36D6">
        <w:t>P</w:t>
      </w:r>
      <w:r w:rsidR="00DF14BC" w:rsidRPr="006B36D6">
        <w:t>rinciples</w:t>
      </w:r>
      <w:bookmarkEnd w:id="824"/>
      <w:bookmarkEnd w:id="825"/>
      <w:bookmarkEnd w:id="826"/>
      <w:bookmarkEnd w:id="827"/>
    </w:p>
    <w:p w14:paraId="54AF3468" w14:textId="77777777" w:rsidR="005C1CB0" w:rsidRPr="006B36D6" w:rsidRDefault="005C1CB0" w:rsidP="00DF14BC">
      <w:pPr>
        <w:rPr>
          <w:lang w:bidi="en-US"/>
        </w:rPr>
      </w:pPr>
    </w:p>
    <w:p w14:paraId="607A5CAF" w14:textId="77777777" w:rsidR="00DF14BC" w:rsidRPr="006B36D6" w:rsidRDefault="00DF14BC" w:rsidP="00DF14BC">
      <w:pPr>
        <w:rPr>
          <w:lang w:bidi="en-US"/>
        </w:rPr>
      </w:pPr>
      <w:r w:rsidRPr="006B36D6">
        <w:rPr>
          <w:lang w:bidi="en-US"/>
        </w:rPr>
        <w:t xml:space="preserve">The next table summarizes the outcome of the ‘Do no Harm’ Assessment in the </w:t>
      </w:r>
      <w:r w:rsidR="001C7E6C" w:rsidRPr="006B36D6">
        <w:rPr>
          <w:lang w:bidi="en-US"/>
        </w:rPr>
        <w:t>Gold Standard Passport</w:t>
      </w:r>
      <w:r w:rsidR="00640F80" w:rsidRPr="006B36D6">
        <w:rPr>
          <w:lang w:bidi="en-US"/>
        </w:rPr>
        <w:t xml:space="preserve">, and </w:t>
      </w:r>
      <w:r w:rsidR="00E450AA" w:rsidRPr="006B36D6">
        <w:rPr>
          <w:lang w:bidi="en-US"/>
        </w:rPr>
        <w:t>lists the</w:t>
      </w:r>
      <w:r w:rsidRPr="006B36D6">
        <w:rPr>
          <w:lang w:bidi="en-US"/>
        </w:rPr>
        <w:t xml:space="preserve"> s</w:t>
      </w:r>
      <w:r w:rsidR="00640F80" w:rsidRPr="006B36D6">
        <w:rPr>
          <w:lang w:bidi="en-US"/>
        </w:rPr>
        <w:t>afeguard principles for which a</w:t>
      </w:r>
      <w:r w:rsidRPr="006B36D6">
        <w:rPr>
          <w:lang w:bidi="en-US"/>
        </w:rPr>
        <w:t xml:space="preserve"> mitigation</w:t>
      </w:r>
      <w:r w:rsidR="00640F80" w:rsidRPr="006B36D6">
        <w:rPr>
          <w:lang w:bidi="en-US"/>
        </w:rPr>
        <w:t xml:space="preserve"> principles has been identified, if any.</w:t>
      </w:r>
    </w:p>
    <w:p w14:paraId="51429CC9" w14:textId="77777777" w:rsidR="00DF14BC" w:rsidRPr="006B36D6" w:rsidRDefault="00DF14BC" w:rsidP="00DF14BC">
      <w:pPr>
        <w:rPr>
          <w:lang w:bidi="en-US"/>
        </w:rPr>
      </w:pPr>
    </w:p>
    <w:tbl>
      <w:tblPr>
        <w:tblW w:w="5000" w:type="pct"/>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top w:w="28" w:type="dxa"/>
          <w:bottom w:w="28" w:type="dxa"/>
        </w:tblCellMar>
        <w:tblLook w:val="01E0" w:firstRow="1" w:lastRow="1" w:firstColumn="1" w:lastColumn="1" w:noHBand="0" w:noVBand="0"/>
      </w:tblPr>
      <w:tblGrid>
        <w:gridCol w:w="7053"/>
        <w:gridCol w:w="2277"/>
      </w:tblGrid>
      <w:tr w:rsidR="00DF14BC" w:rsidRPr="006B36D6" w14:paraId="693D5827" w14:textId="77777777" w:rsidTr="007638AF">
        <w:trPr>
          <w:trHeight w:val="327"/>
        </w:trPr>
        <w:tc>
          <w:tcPr>
            <w:tcW w:w="3780" w:type="pct"/>
            <w:tcBorders>
              <w:top w:val="single" w:sz="12" w:space="0" w:color="auto"/>
              <w:left w:val="single" w:sz="12" w:space="0" w:color="auto"/>
              <w:bottom w:val="single" w:sz="12" w:space="0" w:color="auto"/>
            </w:tcBorders>
            <w:shd w:val="clear" w:color="auto" w:fill="auto"/>
            <w:vAlign w:val="center"/>
          </w:tcPr>
          <w:p w14:paraId="0385A47D" w14:textId="77777777" w:rsidR="00DF14BC" w:rsidRPr="006B36D6" w:rsidRDefault="00DF14BC" w:rsidP="004C307D">
            <w:pPr>
              <w:jc w:val="left"/>
              <w:rPr>
                <w:b/>
                <w:sz w:val="20"/>
              </w:rPr>
            </w:pPr>
            <w:r w:rsidRPr="006B36D6">
              <w:rPr>
                <w:b/>
                <w:sz w:val="20"/>
              </w:rPr>
              <w:br w:type="page"/>
              <w:t>Safeguarding principles</w:t>
            </w:r>
          </w:p>
        </w:tc>
        <w:tc>
          <w:tcPr>
            <w:tcW w:w="1220" w:type="pct"/>
            <w:tcBorders>
              <w:top w:val="single" w:sz="12" w:space="0" w:color="auto"/>
              <w:bottom w:val="single" w:sz="12" w:space="0" w:color="auto"/>
              <w:right w:val="single" w:sz="12" w:space="0" w:color="auto"/>
            </w:tcBorders>
            <w:shd w:val="clear" w:color="auto" w:fill="auto"/>
            <w:vAlign w:val="center"/>
          </w:tcPr>
          <w:p w14:paraId="3903FE3E" w14:textId="77777777" w:rsidR="00DF14BC" w:rsidRPr="006B36D6" w:rsidRDefault="00DF14BC" w:rsidP="004C307D">
            <w:pPr>
              <w:jc w:val="left"/>
              <w:rPr>
                <w:b/>
                <w:sz w:val="20"/>
              </w:rPr>
            </w:pPr>
            <w:r w:rsidRPr="006B36D6">
              <w:rPr>
                <w:b/>
                <w:sz w:val="20"/>
              </w:rPr>
              <w:t>Application of mitigation measure</w:t>
            </w:r>
          </w:p>
        </w:tc>
      </w:tr>
      <w:tr w:rsidR="00DF14BC" w:rsidRPr="006B36D6" w14:paraId="44AFD64B" w14:textId="77777777" w:rsidTr="007638AF">
        <w:tc>
          <w:tcPr>
            <w:tcW w:w="3780" w:type="pct"/>
            <w:shd w:val="clear" w:color="auto" w:fill="auto"/>
            <w:vAlign w:val="center"/>
          </w:tcPr>
          <w:p w14:paraId="716BC2E1" w14:textId="77777777" w:rsidR="00DF14BC" w:rsidRPr="006B36D6" w:rsidRDefault="003C13C3" w:rsidP="004C307D">
            <w:pPr>
              <w:jc w:val="left"/>
              <w:rPr>
                <w:sz w:val="18"/>
              </w:rPr>
            </w:pPr>
            <w:r w:rsidRPr="006B36D6">
              <w:rPr>
                <w:sz w:val="18"/>
              </w:rPr>
              <w:t>1. The</w:t>
            </w:r>
            <w:r w:rsidR="00DF14BC" w:rsidRPr="006B36D6">
              <w:rPr>
                <w:sz w:val="18"/>
              </w:rPr>
              <w:t xml:space="preserve"> project respects internationally proclaimed human rights including dignity, cultural property and uniqueness of indigenous people. The project is not complicit in Human Rights abuses.</w:t>
            </w:r>
          </w:p>
        </w:tc>
        <w:tc>
          <w:tcPr>
            <w:tcW w:w="1220" w:type="pct"/>
            <w:shd w:val="clear" w:color="auto" w:fill="auto"/>
            <w:vAlign w:val="center"/>
          </w:tcPr>
          <w:p w14:paraId="4E203576" w14:textId="77777777" w:rsidR="00DF14BC" w:rsidRPr="006B36D6" w:rsidRDefault="00DF14BC" w:rsidP="004C307D">
            <w:pPr>
              <w:jc w:val="left"/>
              <w:rPr>
                <w:sz w:val="18"/>
              </w:rPr>
            </w:pPr>
            <w:r w:rsidRPr="006B36D6">
              <w:rPr>
                <w:sz w:val="18"/>
              </w:rPr>
              <w:t>Not required</w:t>
            </w:r>
          </w:p>
        </w:tc>
      </w:tr>
      <w:tr w:rsidR="00DF14BC" w:rsidRPr="006B36D6" w14:paraId="69753633" w14:textId="77777777" w:rsidTr="007638AF">
        <w:tc>
          <w:tcPr>
            <w:tcW w:w="3780" w:type="pct"/>
            <w:shd w:val="clear" w:color="auto" w:fill="auto"/>
            <w:vAlign w:val="center"/>
          </w:tcPr>
          <w:p w14:paraId="28BCE0B3" w14:textId="77777777" w:rsidR="00DF14BC" w:rsidRPr="006B36D6" w:rsidRDefault="00DF14BC" w:rsidP="004C307D">
            <w:pPr>
              <w:jc w:val="left"/>
              <w:rPr>
                <w:sz w:val="18"/>
              </w:rPr>
            </w:pPr>
            <w:r w:rsidRPr="006B36D6">
              <w:rPr>
                <w:sz w:val="18"/>
              </w:rPr>
              <w:t>2. The project does not involve and is not complicit in involuntary resettlement.</w:t>
            </w:r>
          </w:p>
        </w:tc>
        <w:tc>
          <w:tcPr>
            <w:tcW w:w="1220" w:type="pct"/>
            <w:shd w:val="clear" w:color="auto" w:fill="auto"/>
            <w:vAlign w:val="center"/>
          </w:tcPr>
          <w:p w14:paraId="71050A9E" w14:textId="77777777" w:rsidR="00DF14BC" w:rsidRPr="006B36D6" w:rsidRDefault="00DF14BC" w:rsidP="004C307D">
            <w:pPr>
              <w:jc w:val="left"/>
              <w:rPr>
                <w:sz w:val="18"/>
              </w:rPr>
            </w:pPr>
            <w:r w:rsidRPr="006B36D6">
              <w:rPr>
                <w:sz w:val="18"/>
              </w:rPr>
              <w:t>Not required</w:t>
            </w:r>
          </w:p>
        </w:tc>
      </w:tr>
      <w:tr w:rsidR="00DF14BC" w:rsidRPr="006B36D6" w14:paraId="0187E4E0" w14:textId="77777777" w:rsidTr="007638AF">
        <w:tc>
          <w:tcPr>
            <w:tcW w:w="3780" w:type="pct"/>
            <w:shd w:val="clear" w:color="auto" w:fill="auto"/>
            <w:vAlign w:val="center"/>
          </w:tcPr>
          <w:p w14:paraId="50AD2475" w14:textId="77777777" w:rsidR="00DF14BC" w:rsidRPr="006B36D6" w:rsidRDefault="00DF14BC" w:rsidP="004C307D">
            <w:pPr>
              <w:jc w:val="left"/>
              <w:rPr>
                <w:sz w:val="18"/>
              </w:rPr>
            </w:pPr>
            <w:r w:rsidRPr="006B36D6">
              <w:rPr>
                <w:sz w:val="18"/>
              </w:rPr>
              <w:t>3. The project does not involve and is not complicit in the alteration, damage or removal of any critical cultural heritage</w:t>
            </w:r>
          </w:p>
        </w:tc>
        <w:tc>
          <w:tcPr>
            <w:tcW w:w="1220" w:type="pct"/>
            <w:shd w:val="clear" w:color="auto" w:fill="auto"/>
            <w:vAlign w:val="center"/>
          </w:tcPr>
          <w:p w14:paraId="1D5C85DB" w14:textId="77777777" w:rsidR="00DF14BC" w:rsidRPr="006B36D6" w:rsidRDefault="00DF14BC" w:rsidP="004C307D">
            <w:pPr>
              <w:jc w:val="left"/>
              <w:rPr>
                <w:sz w:val="18"/>
              </w:rPr>
            </w:pPr>
            <w:r w:rsidRPr="006B36D6">
              <w:rPr>
                <w:sz w:val="18"/>
              </w:rPr>
              <w:t>Not required</w:t>
            </w:r>
          </w:p>
        </w:tc>
      </w:tr>
      <w:tr w:rsidR="00DF14BC" w:rsidRPr="006B36D6" w14:paraId="5F7C8563" w14:textId="77777777" w:rsidTr="007638AF">
        <w:tc>
          <w:tcPr>
            <w:tcW w:w="3780" w:type="pct"/>
            <w:shd w:val="clear" w:color="auto" w:fill="auto"/>
            <w:vAlign w:val="center"/>
          </w:tcPr>
          <w:p w14:paraId="55640F55" w14:textId="77777777" w:rsidR="00DF14BC" w:rsidRPr="006B36D6" w:rsidRDefault="00DF14BC" w:rsidP="004C307D">
            <w:pPr>
              <w:jc w:val="left"/>
              <w:rPr>
                <w:sz w:val="18"/>
              </w:rPr>
            </w:pPr>
            <w:r w:rsidRPr="006B36D6">
              <w:rPr>
                <w:sz w:val="18"/>
              </w:rPr>
              <w:t>4. The project respects the employees’ freedom of association and their right to collective bargaining and is not complicit in restrictions of these freedoms and rights</w:t>
            </w:r>
          </w:p>
        </w:tc>
        <w:tc>
          <w:tcPr>
            <w:tcW w:w="1220" w:type="pct"/>
            <w:shd w:val="clear" w:color="auto" w:fill="auto"/>
            <w:vAlign w:val="center"/>
          </w:tcPr>
          <w:p w14:paraId="7AAD254A" w14:textId="77777777" w:rsidR="00DF14BC" w:rsidRPr="006B36D6" w:rsidRDefault="00DF14BC" w:rsidP="004C307D">
            <w:pPr>
              <w:jc w:val="left"/>
              <w:rPr>
                <w:sz w:val="18"/>
              </w:rPr>
            </w:pPr>
            <w:r w:rsidRPr="006B36D6">
              <w:rPr>
                <w:sz w:val="18"/>
              </w:rPr>
              <w:t>Not required</w:t>
            </w:r>
          </w:p>
        </w:tc>
      </w:tr>
      <w:tr w:rsidR="00DF14BC" w:rsidRPr="006B36D6" w14:paraId="279A369F" w14:textId="77777777" w:rsidTr="007638AF">
        <w:tc>
          <w:tcPr>
            <w:tcW w:w="3780" w:type="pct"/>
            <w:shd w:val="clear" w:color="auto" w:fill="auto"/>
            <w:vAlign w:val="center"/>
          </w:tcPr>
          <w:p w14:paraId="47160A65" w14:textId="77777777" w:rsidR="00DF14BC" w:rsidRPr="006B36D6" w:rsidRDefault="00DF14BC" w:rsidP="004C307D">
            <w:pPr>
              <w:jc w:val="left"/>
              <w:rPr>
                <w:sz w:val="18"/>
              </w:rPr>
            </w:pPr>
            <w:r w:rsidRPr="006B36D6">
              <w:rPr>
                <w:sz w:val="18"/>
              </w:rPr>
              <w:t>5. The project does not involve and is not complicit in any form of forced or compulsory labour</w:t>
            </w:r>
          </w:p>
        </w:tc>
        <w:tc>
          <w:tcPr>
            <w:tcW w:w="1220" w:type="pct"/>
            <w:shd w:val="clear" w:color="auto" w:fill="auto"/>
            <w:vAlign w:val="center"/>
          </w:tcPr>
          <w:p w14:paraId="33999FF5" w14:textId="77777777" w:rsidR="00DF14BC" w:rsidRPr="006B36D6" w:rsidRDefault="00DF14BC" w:rsidP="004C307D">
            <w:pPr>
              <w:jc w:val="left"/>
              <w:rPr>
                <w:sz w:val="18"/>
              </w:rPr>
            </w:pPr>
            <w:r w:rsidRPr="006B36D6">
              <w:rPr>
                <w:sz w:val="18"/>
              </w:rPr>
              <w:t>Not required</w:t>
            </w:r>
          </w:p>
        </w:tc>
      </w:tr>
      <w:tr w:rsidR="00DF14BC" w:rsidRPr="006B36D6" w14:paraId="62776FBD" w14:textId="77777777" w:rsidTr="007638AF">
        <w:tc>
          <w:tcPr>
            <w:tcW w:w="3780" w:type="pct"/>
            <w:shd w:val="clear" w:color="auto" w:fill="auto"/>
            <w:vAlign w:val="center"/>
          </w:tcPr>
          <w:p w14:paraId="622E4993" w14:textId="77777777" w:rsidR="00DF14BC" w:rsidRPr="006B36D6" w:rsidRDefault="00DF14BC" w:rsidP="004C307D">
            <w:pPr>
              <w:jc w:val="left"/>
              <w:rPr>
                <w:sz w:val="18"/>
              </w:rPr>
            </w:pPr>
            <w:r w:rsidRPr="006B36D6">
              <w:rPr>
                <w:sz w:val="18"/>
              </w:rPr>
              <w:t>6. The project does not employ and is not complicit in any form of child labour</w:t>
            </w:r>
          </w:p>
        </w:tc>
        <w:tc>
          <w:tcPr>
            <w:tcW w:w="1220" w:type="pct"/>
            <w:shd w:val="clear" w:color="auto" w:fill="auto"/>
            <w:vAlign w:val="center"/>
          </w:tcPr>
          <w:p w14:paraId="24C9881C" w14:textId="77777777" w:rsidR="00DF14BC" w:rsidRPr="006B36D6" w:rsidRDefault="00DF14BC" w:rsidP="004C307D">
            <w:pPr>
              <w:jc w:val="left"/>
              <w:rPr>
                <w:sz w:val="18"/>
              </w:rPr>
            </w:pPr>
            <w:r w:rsidRPr="006B36D6">
              <w:rPr>
                <w:sz w:val="18"/>
              </w:rPr>
              <w:t>Not required</w:t>
            </w:r>
          </w:p>
        </w:tc>
      </w:tr>
      <w:tr w:rsidR="00DF14BC" w:rsidRPr="006B36D6" w14:paraId="1B9FFC1B" w14:textId="77777777" w:rsidTr="007638AF">
        <w:tc>
          <w:tcPr>
            <w:tcW w:w="3780" w:type="pct"/>
            <w:shd w:val="clear" w:color="auto" w:fill="auto"/>
            <w:vAlign w:val="center"/>
          </w:tcPr>
          <w:p w14:paraId="1B069023" w14:textId="77777777" w:rsidR="00DF14BC" w:rsidRPr="006B36D6" w:rsidRDefault="00DF14BC" w:rsidP="004C307D">
            <w:pPr>
              <w:jc w:val="left"/>
              <w:rPr>
                <w:sz w:val="18"/>
              </w:rPr>
            </w:pPr>
            <w:r w:rsidRPr="006B36D6">
              <w:rPr>
                <w:sz w:val="18"/>
              </w:rPr>
              <w:t>7. The project does not involve and is not complicit in any form of discrimination based on gender, race, religion, sexual orientation or any other basis.</w:t>
            </w:r>
          </w:p>
        </w:tc>
        <w:tc>
          <w:tcPr>
            <w:tcW w:w="1220" w:type="pct"/>
            <w:shd w:val="clear" w:color="auto" w:fill="auto"/>
            <w:vAlign w:val="center"/>
          </w:tcPr>
          <w:p w14:paraId="65D44676" w14:textId="77777777" w:rsidR="00DF14BC" w:rsidRPr="006B36D6" w:rsidRDefault="00DF14BC" w:rsidP="004C307D">
            <w:pPr>
              <w:jc w:val="left"/>
              <w:rPr>
                <w:sz w:val="18"/>
              </w:rPr>
            </w:pPr>
            <w:r w:rsidRPr="006B36D6">
              <w:rPr>
                <w:sz w:val="18"/>
              </w:rPr>
              <w:t>Not required</w:t>
            </w:r>
          </w:p>
        </w:tc>
      </w:tr>
      <w:tr w:rsidR="00DF14BC" w:rsidRPr="006B36D6" w14:paraId="19B003BD" w14:textId="77777777" w:rsidTr="007638AF">
        <w:tc>
          <w:tcPr>
            <w:tcW w:w="3780" w:type="pct"/>
            <w:shd w:val="clear" w:color="auto" w:fill="auto"/>
            <w:vAlign w:val="center"/>
          </w:tcPr>
          <w:p w14:paraId="6397461D" w14:textId="77777777" w:rsidR="00DF14BC" w:rsidRPr="006B36D6" w:rsidRDefault="00DF14BC" w:rsidP="004C307D">
            <w:pPr>
              <w:jc w:val="left"/>
              <w:rPr>
                <w:sz w:val="18"/>
              </w:rPr>
            </w:pPr>
            <w:r w:rsidRPr="006B36D6">
              <w:rPr>
                <w:sz w:val="18"/>
              </w:rPr>
              <w:t xml:space="preserve">8. The project provides workers with a safe and healthy work environment and </w:t>
            </w:r>
            <w:r w:rsidR="001C4BF1" w:rsidRPr="006B36D6">
              <w:rPr>
                <w:sz w:val="18"/>
              </w:rPr>
              <w:t>is not</w:t>
            </w:r>
            <w:r w:rsidRPr="006B36D6">
              <w:rPr>
                <w:sz w:val="18"/>
              </w:rPr>
              <w:t xml:space="preserve"> complicit in exposing workers to unsafe or unhealthy work environments.</w:t>
            </w:r>
          </w:p>
        </w:tc>
        <w:tc>
          <w:tcPr>
            <w:tcW w:w="1220" w:type="pct"/>
            <w:shd w:val="clear" w:color="auto" w:fill="auto"/>
            <w:vAlign w:val="center"/>
          </w:tcPr>
          <w:p w14:paraId="3D69AA1E" w14:textId="77777777" w:rsidR="00DF14BC" w:rsidRPr="006B36D6" w:rsidRDefault="00DF14BC" w:rsidP="004C307D">
            <w:pPr>
              <w:jc w:val="left"/>
              <w:rPr>
                <w:sz w:val="18"/>
              </w:rPr>
            </w:pPr>
            <w:r w:rsidRPr="006B36D6">
              <w:rPr>
                <w:sz w:val="18"/>
              </w:rPr>
              <w:t>Not required</w:t>
            </w:r>
          </w:p>
        </w:tc>
      </w:tr>
      <w:tr w:rsidR="00DF14BC" w:rsidRPr="006B36D6" w14:paraId="5CC43B0A" w14:textId="77777777" w:rsidTr="007638AF">
        <w:tc>
          <w:tcPr>
            <w:tcW w:w="3780" w:type="pct"/>
            <w:shd w:val="clear" w:color="auto" w:fill="auto"/>
            <w:vAlign w:val="center"/>
          </w:tcPr>
          <w:p w14:paraId="108C1E0A" w14:textId="77777777" w:rsidR="00DF14BC" w:rsidRPr="006B36D6" w:rsidRDefault="00DF14BC" w:rsidP="004C307D">
            <w:pPr>
              <w:jc w:val="left"/>
              <w:rPr>
                <w:sz w:val="18"/>
              </w:rPr>
            </w:pPr>
            <w:r w:rsidRPr="006B36D6">
              <w:rPr>
                <w:sz w:val="18"/>
              </w:rPr>
              <w:t>9. The project takes a precautionary approach in regard to environmental challenges and is not complicit in practices contrary to the precautionary principle.</w:t>
            </w:r>
          </w:p>
        </w:tc>
        <w:tc>
          <w:tcPr>
            <w:tcW w:w="1220" w:type="pct"/>
            <w:shd w:val="clear" w:color="auto" w:fill="auto"/>
            <w:vAlign w:val="center"/>
          </w:tcPr>
          <w:p w14:paraId="6A6917D5" w14:textId="77777777" w:rsidR="00DF14BC" w:rsidRPr="006B36D6" w:rsidRDefault="00DF14BC" w:rsidP="004C307D">
            <w:pPr>
              <w:jc w:val="left"/>
              <w:rPr>
                <w:sz w:val="18"/>
              </w:rPr>
            </w:pPr>
            <w:r w:rsidRPr="006B36D6">
              <w:rPr>
                <w:sz w:val="18"/>
              </w:rPr>
              <w:t>Not required</w:t>
            </w:r>
          </w:p>
        </w:tc>
      </w:tr>
      <w:tr w:rsidR="00DF14BC" w:rsidRPr="006B36D6" w14:paraId="2A0DC55C" w14:textId="77777777" w:rsidTr="007638AF">
        <w:tc>
          <w:tcPr>
            <w:tcW w:w="3780" w:type="pct"/>
            <w:shd w:val="clear" w:color="auto" w:fill="auto"/>
            <w:vAlign w:val="center"/>
          </w:tcPr>
          <w:p w14:paraId="6F19E7B7" w14:textId="77777777" w:rsidR="00DF14BC" w:rsidRPr="006B36D6" w:rsidRDefault="00DF14BC" w:rsidP="004C307D">
            <w:pPr>
              <w:jc w:val="left"/>
              <w:rPr>
                <w:sz w:val="18"/>
              </w:rPr>
            </w:pPr>
            <w:r w:rsidRPr="006B36D6">
              <w:rPr>
                <w:sz w:val="18"/>
              </w:rPr>
              <w:t>10. The project does not involve and is not complicit in significant conversion or degradation of critical natural habitats, including those that are (a) legally protected, (b) officially proposed for protection, (c) identified by authoritative sources for their high conservation value, or (d) recognized as protected by traditional local communities.</w:t>
            </w:r>
          </w:p>
        </w:tc>
        <w:tc>
          <w:tcPr>
            <w:tcW w:w="1220" w:type="pct"/>
            <w:shd w:val="clear" w:color="auto" w:fill="auto"/>
            <w:vAlign w:val="center"/>
          </w:tcPr>
          <w:p w14:paraId="4FDB45B3" w14:textId="77777777" w:rsidR="00DF14BC" w:rsidRPr="006B36D6" w:rsidRDefault="00DF14BC" w:rsidP="004C307D">
            <w:pPr>
              <w:jc w:val="left"/>
              <w:rPr>
                <w:sz w:val="18"/>
              </w:rPr>
            </w:pPr>
            <w:r w:rsidRPr="006B36D6">
              <w:rPr>
                <w:sz w:val="18"/>
              </w:rPr>
              <w:t>Not required</w:t>
            </w:r>
          </w:p>
        </w:tc>
      </w:tr>
      <w:tr w:rsidR="00DF14BC" w:rsidRPr="006B36D6" w14:paraId="1490B54A" w14:textId="77777777" w:rsidTr="007638AF">
        <w:tc>
          <w:tcPr>
            <w:tcW w:w="3780" w:type="pct"/>
            <w:shd w:val="clear" w:color="auto" w:fill="auto"/>
            <w:vAlign w:val="center"/>
          </w:tcPr>
          <w:p w14:paraId="6D593263" w14:textId="77777777" w:rsidR="00DF14BC" w:rsidRPr="006B36D6" w:rsidRDefault="00DF14BC" w:rsidP="004C307D">
            <w:pPr>
              <w:jc w:val="left"/>
              <w:rPr>
                <w:sz w:val="18"/>
              </w:rPr>
            </w:pPr>
            <w:r w:rsidRPr="006B36D6">
              <w:rPr>
                <w:sz w:val="18"/>
              </w:rPr>
              <w:t>11. The project does not involve and is not complicit in corruption.</w:t>
            </w:r>
          </w:p>
        </w:tc>
        <w:tc>
          <w:tcPr>
            <w:tcW w:w="1220" w:type="pct"/>
            <w:shd w:val="clear" w:color="auto" w:fill="auto"/>
            <w:vAlign w:val="center"/>
          </w:tcPr>
          <w:p w14:paraId="11EEE33F" w14:textId="77777777" w:rsidR="00DF14BC" w:rsidRPr="006B36D6" w:rsidRDefault="00DF14BC" w:rsidP="004C307D">
            <w:pPr>
              <w:jc w:val="left"/>
              <w:rPr>
                <w:sz w:val="18"/>
              </w:rPr>
            </w:pPr>
            <w:r w:rsidRPr="006B36D6">
              <w:rPr>
                <w:sz w:val="18"/>
              </w:rPr>
              <w:t>Not required</w:t>
            </w:r>
          </w:p>
        </w:tc>
      </w:tr>
      <w:tr w:rsidR="00DF14BC" w:rsidRPr="006B36D6" w14:paraId="152C5294" w14:textId="77777777" w:rsidTr="007638AF">
        <w:tc>
          <w:tcPr>
            <w:tcW w:w="3780" w:type="pct"/>
            <w:shd w:val="clear" w:color="auto" w:fill="auto"/>
            <w:vAlign w:val="center"/>
          </w:tcPr>
          <w:p w14:paraId="0E87A3B7" w14:textId="77777777" w:rsidR="00DF14BC" w:rsidRPr="006B36D6" w:rsidRDefault="00DF14BC" w:rsidP="004C307D">
            <w:pPr>
              <w:jc w:val="left"/>
              <w:rPr>
                <w:b/>
                <w:sz w:val="18"/>
              </w:rPr>
            </w:pPr>
            <w:r w:rsidRPr="006B36D6">
              <w:rPr>
                <w:b/>
                <w:sz w:val="18"/>
              </w:rPr>
              <w:t>Additional relevant critical issues for my project type</w:t>
            </w:r>
          </w:p>
        </w:tc>
        <w:tc>
          <w:tcPr>
            <w:tcW w:w="1220" w:type="pct"/>
            <w:shd w:val="clear" w:color="auto" w:fill="auto"/>
            <w:vAlign w:val="center"/>
          </w:tcPr>
          <w:p w14:paraId="04A05011" w14:textId="77777777" w:rsidR="00DF14BC" w:rsidRPr="006B36D6" w:rsidRDefault="00DF14BC" w:rsidP="004C307D">
            <w:pPr>
              <w:jc w:val="left"/>
              <w:rPr>
                <w:b/>
                <w:sz w:val="18"/>
              </w:rPr>
            </w:pPr>
          </w:p>
        </w:tc>
      </w:tr>
      <w:tr w:rsidR="00DF14BC" w:rsidRPr="006B36D6" w14:paraId="598A79C5" w14:textId="77777777" w:rsidTr="007638AF">
        <w:tc>
          <w:tcPr>
            <w:tcW w:w="3780" w:type="pct"/>
            <w:shd w:val="clear" w:color="auto" w:fill="auto"/>
            <w:tcMar>
              <w:top w:w="28" w:type="dxa"/>
              <w:bottom w:w="28" w:type="dxa"/>
            </w:tcMar>
            <w:vAlign w:val="center"/>
          </w:tcPr>
          <w:p w14:paraId="6068A64B" w14:textId="77777777" w:rsidR="00DF14BC" w:rsidRPr="006B36D6" w:rsidRDefault="00DF14BC" w:rsidP="004C307D">
            <w:pPr>
              <w:jc w:val="left"/>
              <w:rPr>
                <w:sz w:val="18"/>
              </w:rPr>
            </w:pPr>
            <w:r w:rsidRPr="006B36D6">
              <w:rPr>
                <w:sz w:val="18"/>
              </w:rPr>
              <w:t>Environmental protection</w:t>
            </w:r>
          </w:p>
        </w:tc>
        <w:tc>
          <w:tcPr>
            <w:tcW w:w="1220" w:type="pct"/>
            <w:shd w:val="clear" w:color="auto" w:fill="auto"/>
            <w:tcMar>
              <w:top w:w="28" w:type="dxa"/>
              <w:bottom w:w="28" w:type="dxa"/>
            </w:tcMar>
            <w:vAlign w:val="center"/>
          </w:tcPr>
          <w:p w14:paraId="29C083BC" w14:textId="77777777" w:rsidR="00DF14BC" w:rsidRPr="006B36D6" w:rsidRDefault="00DF14BC" w:rsidP="004C307D">
            <w:pPr>
              <w:jc w:val="left"/>
              <w:rPr>
                <w:sz w:val="18"/>
              </w:rPr>
            </w:pPr>
            <w:r w:rsidRPr="006B36D6">
              <w:rPr>
                <w:sz w:val="18"/>
              </w:rPr>
              <w:t>Not required</w:t>
            </w:r>
          </w:p>
        </w:tc>
      </w:tr>
    </w:tbl>
    <w:p w14:paraId="306E566E" w14:textId="77777777" w:rsidR="00516FBE" w:rsidRPr="006B36D6" w:rsidRDefault="00516FBE" w:rsidP="00DF14BC"/>
    <w:p w14:paraId="13F687F7" w14:textId="77777777" w:rsidR="00DF14BC" w:rsidRPr="006B36D6" w:rsidRDefault="00DF14BC" w:rsidP="00DF14BC">
      <w:r w:rsidRPr="006B36D6">
        <w:t xml:space="preserve">The safeguard principles identified by the Gold Standard are relevant </w:t>
      </w:r>
      <w:r w:rsidR="00244EC0" w:rsidRPr="006B36D6">
        <w:t xml:space="preserve">for all </w:t>
      </w:r>
      <w:r w:rsidRPr="006B36D6">
        <w:t>project</w:t>
      </w:r>
      <w:r w:rsidR="00244EC0" w:rsidRPr="006B36D6">
        <w:t>s, however for this project</w:t>
      </w:r>
      <w:r w:rsidRPr="006B36D6">
        <w:t xml:space="preserve"> </w:t>
      </w:r>
      <w:r w:rsidR="00CF0513" w:rsidRPr="006B36D6">
        <w:t>no mitigation measures are to be mo</w:t>
      </w:r>
      <w:r w:rsidR="005279FE" w:rsidRPr="006B36D6">
        <w:t>nitored according to the GS Passport</w:t>
      </w:r>
      <w:r w:rsidR="00CF0513" w:rsidRPr="006B36D6">
        <w:t>.</w:t>
      </w:r>
    </w:p>
    <w:p w14:paraId="73CAC593" w14:textId="77777777" w:rsidR="005C1CB0" w:rsidRPr="006B36D6" w:rsidRDefault="005C1CB0">
      <w:pPr>
        <w:spacing w:line="240" w:lineRule="auto"/>
        <w:jc w:val="left"/>
        <w:rPr>
          <w:rFonts w:cs="DaunPenh"/>
          <w:b/>
          <w:bCs/>
          <w:iCs/>
          <w:smallCaps/>
          <w:spacing w:val="5"/>
          <w:sz w:val="24"/>
          <w:szCs w:val="30"/>
          <w:lang w:bidi="en-US"/>
        </w:rPr>
      </w:pPr>
      <w:bookmarkStart w:id="828" w:name="_Toc275691813"/>
      <w:r w:rsidRPr="006B36D6">
        <w:br w:type="page"/>
      </w:r>
    </w:p>
    <w:p w14:paraId="450A971B" w14:textId="77777777" w:rsidR="00CF0513" w:rsidRPr="006B36D6" w:rsidRDefault="00DF14BC" w:rsidP="00CF0513">
      <w:pPr>
        <w:pStyle w:val="Heading2"/>
        <w:rPr>
          <w:b w:val="0"/>
        </w:rPr>
      </w:pPr>
      <w:bookmarkStart w:id="829" w:name="_Toc275769425"/>
      <w:bookmarkStart w:id="830" w:name="_Toc353107645"/>
      <w:bookmarkStart w:id="831" w:name="_Toc478050178"/>
      <w:r w:rsidRPr="006B36D6">
        <w:lastRenderedPageBreak/>
        <w:t>4.2</w:t>
      </w:r>
      <w:r w:rsidRPr="006B36D6">
        <w:tab/>
        <w:t xml:space="preserve">Sustainability </w:t>
      </w:r>
      <w:bookmarkEnd w:id="828"/>
      <w:bookmarkEnd w:id="829"/>
      <w:r w:rsidR="00945340" w:rsidRPr="006B36D6">
        <w:t>Development Assessment</w:t>
      </w:r>
      <w:bookmarkEnd w:id="830"/>
      <w:bookmarkEnd w:id="831"/>
    </w:p>
    <w:p w14:paraId="4253C6A4" w14:textId="77777777" w:rsidR="00744021" w:rsidRPr="006B36D6" w:rsidRDefault="00744021" w:rsidP="00CF0513">
      <w:pPr>
        <w:rPr>
          <w:lang w:bidi="en-US"/>
        </w:rPr>
      </w:pPr>
    </w:p>
    <w:p w14:paraId="22F867A2" w14:textId="77777777" w:rsidR="00C012FC" w:rsidRPr="003F64B7" w:rsidRDefault="00C012FC" w:rsidP="00C012FC">
      <w:pPr>
        <w:pStyle w:val="Heading3"/>
      </w:pPr>
      <w:bookmarkStart w:id="832" w:name="_Toc353107647"/>
      <w:bookmarkStart w:id="833" w:name="_Toc478050179"/>
      <w:r w:rsidRPr="006B36D6">
        <w:t>4.2</w:t>
      </w:r>
      <w:r w:rsidR="001B2A06" w:rsidRPr="006B36D6">
        <w:t>.</w:t>
      </w:r>
      <w:r w:rsidR="004B2557" w:rsidRPr="003F64B7">
        <w:t>1</w:t>
      </w:r>
      <w:r w:rsidRPr="003F64B7">
        <w:tab/>
        <w:t xml:space="preserve">SD monitoring as per GS </w:t>
      </w:r>
      <w:bookmarkEnd w:id="832"/>
      <w:r w:rsidR="004B2557" w:rsidRPr="003F64B7">
        <w:t>requirements</w:t>
      </w:r>
      <w:bookmarkEnd w:id="833"/>
    </w:p>
    <w:p w14:paraId="2EAC7477" w14:textId="77777777" w:rsidR="007C04E1" w:rsidRPr="006B36D6" w:rsidRDefault="00833DE5" w:rsidP="00F05E88">
      <w:pPr>
        <w:rPr>
          <w:szCs w:val="22"/>
        </w:rPr>
      </w:pPr>
      <w:r w:rsidRPr="003F64B7">
        <w:rPr>
          <w:szCs w:val="22"/>
        </w:rPr>
        <w:t xml:space="preserve">In this section the identified GS parameters are scored and supplemented with information </w:t>
      </w:r>
      <w:r w:rsidR="004B2557" w:rsidRPr="003F64B7">
        <w:rPr>
          <w:szCs w:val="22"/>
        </w:rPr>
        <w:t xml:space="preserve">gathered through the IDBP database and other relevant </w:t>
      </w:r>
      <w:r w:rsidR="009F7970" w:rsidRPr="003F64B7">
        <w:rPr>
          <w:szCs w:val="22"/>
        </w:rPr>
        <w:t>sources</w:t>
      </w:r>
      <w:r w:rsidRPr="003F64B7">
        <w:rPr>
          <w:szCs w:val="22"/>
        </w:rPr>
        <w:t xml:space="preserve">. The SD items </w:t>
      </w:r>
      <w:r w:rsidR="004B2557" w:rsidRPr="003F64B7">
        <w:rPr>
          <w:szCs w:val="22"/>
        </w:rPr>
        <w:t xml:space="preserve">have been monitored through the BUS </w:t>
      </w:r>
      <w:r w:rsidR="002D0003" w:rsidRPr="003F64B7">
        <w:rPr>
          <w:szCs w:val="22"/>
        </w:rPr>
        <w:t>201</w:t>
      </w:r>
      <w:r w:rsidR="001B01FC" w:rsidRPr="003F64B7">
        <w:rPr>
          <w:szCs w:val="22"/>
        </w:rPr>
        <w:t>8</w:t>
      </w:r>
      <w:r w:rsidR="002D0003" w:rsidRPr="003F64B7">
        <w:rPr>
          <w:szCs w:val="22"/>
        </w:rPr>
        <w:t xml:space="preserve"> </w:t>
      </w:r>
      <w:r w:rsidR="004B2557" w:rsidRPr="003F64B7">
        <w:rPr>
          <w:szCs w:val="22"/>
        </w:rPr>
        <w:t>executed</w:t>
      </w:r>
      <w:r w:rsidR="009F7970" w:rsidRPr="003F64B7">
        <w:rPr>
          <w:szCs w:val="22"/>
        </w:rPr>
        <w:t xml:space="preserve"> </w:t>
      </w:r>
      <w:r w:rsidR="001B01FC" w:rsidRPr="003F64B7">
        <w:rPr>
          <w:lang w:val="en-US" w:eastAsia="nl-BE"/>
        </w:rPr>
        <w:t>in December 2017</w:t>
      </w:r>
      <w:r w:rsidR="00792BBD" w:rsidRPr="003F64B7">
        <w:rPr>
          <w:lang w:val="en-US" w:eastAsia="nl-BE"/>
        </w:rPr>
        <w:t>.</w:t>
      </w:r>
    </w:p>
    <w:p w14:paraId="28FCBF11" w14:textId="77777777" w:rsidR="00833DE5" w:rsidRPr="006B36D6" w:rsidRDefault="00833DE5" w:rsidP="00F05E88">
      <w:pPr>
        <w:rPr>
          <w:szCs w:val="22"/>
        </w:rPr>
      </w:pPr>
    </w:p>
    <w:p w14:paraId="033AADBF" w14:textId="77777777" w:rsidR="00A6764B" w:rsidRPr="006B36D6" w:rsidRDefault="00A6764B" w:rsidP="00A6764B">
      <w:pPr>
        <w:rPr>
          <w:b/>
          <w:u w:val="single"/>
        </w:rPr>
      </w:pPr>
      <w:r w:rsidRPr="006B36D6">
        <w:rPr>
          <w:b/>
          <w:u w:val="single"/>
        </w:rPr>
        <w:t>Soil condition</w:t>
      </w:r>
    </w:p>
    <w:p w14:paraId="7D281F32" w14:textId="77777777" w:rsidR="00A6764B" w:rsidRPr="006B36D6" w:rsidRDefault="00A6764B" w:rsidP="00F05E88">
      <w:pPr>
        <w:rPr>
          <w:szCs w:val="22"/>
        </w:rPr>
      </w:pPr>
    </w:p>
    <w:p w14:paraId="0741C4D2" w14:textId="4A2258D2"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42</w:t>
      </w:r>
      <w:r w:rsidR="0014520D" w:rsidRPr="006B36D6">
        <w:fldChar w:fldCharType="end"/>
      </w:r>
      <w:r w:rsidRPr="006B36D6">
        <w:t>: Scoring on SD indicator soil condition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4A6427" w14:paraId="7828D832" w14:textId="77777777" w:rsidTr="004A6427">
        <w:trPr>
          <w:trHeight w:val="255"/>
        </w:trPr>
        <w:tc>
          <w:tcPr>
            <w:tcW w:w="1842" w:type="pct"/>
            <w:gridSpan w:val="2"/>
            <w:tcBorders>
              <w:top w:val="single" w:sz="12" w:space="0" w:color="auto"/>
              <w:left w:val="single" w:sz="12" w:space="0" w:color="auto"/>
            </w:tcBorders>
            <w:shd w:val="clear" w:color="auto" w:fill="A6A6A6" w:themeFill="background1" w:themeFillShade="A6"/>
          </w:tcPr>
          <w:p w14:paraId="012855E1" w14:textId="77777777" w:rsidR="00C816CC" w:rsidRPr="004A6427" w:rsidRDefault="00C816CC" w:rsidP="00A6764B">
            <w:pPr>
              <w:rPr>
                <w:b/>
                <w:sz w:val="20"/>
                <w:szCs w:val="22"/>
              </w:rPr>
            </w:pPr>
            <w:r w:rsidRPr="004A6427">
              <w:rPr>
                <w:b/>
                <w:sz w:val="20"/>
                <w:szCs w:val="22"/>
              </w:rPr>
              <w:t>No</w:t>
            </w:r>
          </w:p>
        </w:tc>
        <w:tc>
          <w:tcPr>
            <w:tcW w:w="3158" w:type="pct"/>
            <w:tcBorders>
              <w:top w:val="single" w:sz="12" w:space="0" w:color="auto"/>
              <w:right w:val="single" w:sz="12" w:space="0" w:color="auto"/>
            </w:tcBorders>
            <w:shd w:val="clear" w:color="auto" w:fill="A6A6A6" w:themeFill="background1" w:themeFillShade="A6"/>
          </w:tcPr>
          <w:p w14:paraId="037344F3" w14:textId="77777777" w:rsidR="00C816CC" w:rsidRPr="004A6427" w:rsidRDefault="00C816CC" w:rsidP="00A6764B">
            <w:pPr>
              <w:rPr>
                <w:b/>
                <w:sz w:val="20"/>
              </w:rPr>
            </w:pPr>
            <w:r w:rsidRPr="004A6427">
              <w:rPr>
                <w:b/>
                <w:sz w:val="20"/>
              </w:rPr>
              <w:t>GS-03</w:t>
            </w:r>
          </w:p>
        </w:tc>
      </w:tr>
      <w:tr w:rsidR="00C816CC" w:rsidRPr="006B36D6" w14:paraId="34E30B5E" w14:textId="77777777" w:rsidTr="00DA3A01">
        <w:trPr>
          <w:trHeight w:val="255"/>
        </w:trPr>
        <w:tc>
          <w:tcPr>
            <w:tcW w:w="1842" w:type="pct"/>
            <w:gridSpan w:val="2"/>
            <w:tcBorders>
              <w:left w:val="single" w:sz="12" w:space="0" w:color="auto"/>
            </w:tcBorders>
            <w:shd w:val="clear" w:color="auto" w:fill="auto"/>
          </w:tcPr>
          <w:p w14:paraId="51FAEB29" w14:textId="77777777" w:rsidR="00C816CC" w:rsidRPr="006B36D6" w:rsidRDefault="00C816CC" w:rsidP="00A6764B">
            <w:pPr>
              <w:rPr>
                <w:sz w:val="20"/>
                <w:szCs w:val="22"/>
              </w:rPr>
            </w:pPr>
            <w:r w:rsidRPr="006B36D6">
              <w:rPr>
                <w:sz w:val="20"/>
                <w:szCs w:val="22"/>
              </w:rPr>
              <w:t>Indicator</w:t>
            </w:r>
          </w:p>
        </w:tc>
        <w:tc>
          <w:tcPr>
            <w:tcW w:w="3158" w:type="pct"/>
            <w:tcBorders>
              <w:right w:val="single" w:sz="12" w:space="0" w:color="auto"/>
            </w:tcBorders>
          </w:tcPr>
          <w:p w14:paraId="221C5B30" w14:textId="77777777" w:rsidR="00C816CC" w:rsidRPr="006B36D6" w:rsidRDefault="00C816CC" w:rsidP="00A6764B">
            <w:pPr>
              <w:rPr>
                <w:b/>
                <w:sz w:val="20"/>
              </w:rPr>
            </w:pPr>
            <w:r w:rsidRPr="006B36D6">
              <w:rPr>
                <w:b/>
                <w:sz w:val="20"/>
              </w:rPr>
              <w:t>Soil condition</w:t>
            </w:r>
          </w:p>
        </w:tc>
      </w:tr>
      <w:tr w:rsidR="00C816CC" w:rsidRPr="006B36D6" w14:paraId="3756DEA3" w14:textId="77777777" w:rsidTr="00DA3A01">
        <w:trPr>
          <w:trHeight w:val="255"/>
        </w:trPr>
        <w:tc>
          <w:tcPr>
            <w:tcW w:w="1842" w:type="pct"/>
            <w:gridSpan w:val="2"/>
            <w:tcBorders>
              <w:left w:val="single" w:sz="12" w:space="0" w:color="auto"/>
            </w:tcBorders>
            <w:shd w:val="clear" w:color="auto" w:fill="auto"/>
          </w:tcPr>
          <w:p w14:paraId="0537E134" w14:textId="77777777" w:rsidR="00C816CC" w:rsidRPr="006B36D6" w:rsidRDefault="00C816CC" w:rsidP="00A6764B">
            <w:pPr>
              <w:rPr>
                <w:sz w:val="20"/>
                <w:szCs w:val="22"/>
              </w:rPr>
            </w:pPr>
            <w:r w:rsidRPr="006B36D6">
              <w:rPr>
                <w:sz w:val="20"/>
                <w:szCs w:val="22"/>
              </w:rPr>
              <w:t>Mitigation measure</w:t>
            </w:r>
          </w:p>
        </w:tc>
        <w:tc>
          <w:tcPr>
            <w:tcW w:w="3158" w:type="pct"/>
            <w:tcBorders>
              <w:right w:val="single" w:sz="12" w:space="0" w:color="auto"/>
            </w:tcBorders>
          </w:tcPr>
          <w:p w14:paraId="4BC74961" w14:textId="77777777" w:rsidR="00C816CC" w:rsidRPr="006B36D6" w:rsidRDefault="00C816CC" w:rsidP="00A6764B">
            <w:pPr>
              <w:rPr>
                <w:i/>
                <w:sz w:val="20"/>
              </w:rPr>
            </w:pPr>
            <w:r w:rsidRPr="006B36D6">
              <w:rPr>
                <w:i/>
                <w:sz w:val="20"/>
              </w:rPr>
              <w:t>n/a</w:t>
            </w:r>
          </w:p>
        </w:tc>
      </w:tr>
      <w:tr w:rsidR="00C816CC" w:rsidRPr="006B36D6" w14:paraId="691BEA71" w14:textId="77777777" w:rsidTr="00DA3A01">
        <w:trPr>
          <w:trHeight w:val="255"/>
        </w:trPr>
        <w:tc>
          <w:tcPr>
            <w:tcW w:w="1842" w:type="pct"/>
            <w:gridSpan w:val="2"/>
            <w:tcBorders>
              <w:left w:val="single" w:sz="12" w:space="0" w:color="auto"/>
            </w:tcBorders>
            <w:shd w:val="clear" w:color="auto" w:fill="auto"/>
          </w:tcPr>
          <w:p w14:paraId="1AA7E93C"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36AB6A5B" w14:textId="77777777" w:rsidR="00C816CC" w:rsidRPr="006B36D6" w:rsidRDefault="00C816CC" w:rsidP="00A6764B">
            <w:pPr>
              <w:rPr>
                <w:sz w:val="20"/>
                <w:szCs w:val="20"/>
              </w:rPr>
            </w:pPr>
            <w:r w:rsidRPr="006B36D6">
              <w:rPr>
                <w:sz w:val="20"/>
                <w:szCs w:val="20"/>
              </w:rPr>
              <w:t xml:space="preserve">Number of users applying the final biodigester slurry on agricultural land. </w:t>
            </w:r>
          </w:p>
        </w:tc>
      </w:tr>
      <w:tr w:rsidR="00C816CC" w:rsidRPr="006B36D6" w14:paraId="1E0D5EBD" w14:textId="77777777" w:rsidTr="00DA3A01">
        <w:trPr>
          <w:trHeight w:val="255"/>
        </w:trPr>
        <w:tc>
          <w:tcPr>
            <w:tcW w:w="1842" w:type="pct"/>
            <w:gridSpan w:val="2"/>
            <w:tcBorders>
              <w:left w:val="single" w:sz="12" w:space="0" w:color="auto"/>
            </w:tcBorders>
            <w:shd w:val="clear" w:color="auto" w:fill="auto"/>
          </w:tcPr>
          <w:p w14:paraId="6EFDD288" w14:textId="34DBE051" w:rsidR="00C816CC" w:rsidRPr="006B36D6" w:rsidRDefault="00C816CC" w:rsidP="00DB1B7C">
            <w:pPr>
              <w:rPr>
                <w:sz w:val="20"/>
                <w:szCs w:val="22"/>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1A829150" w14:textId="77777777" w:rsidR="00C816CC" w:rsidRPr="006B36D6" w:rsidRDefault="00C816CC" w:rsidP="00A6764B">
            <w:pPr>
              <w:rPr>
                <w:sz w:val="20"/>
              </w:rPr>
            </w:pPr>
            <w:r w:rsidRPr="006B36D6">
              <w:rPr>
                <w:sz w:val="20"/>
              </w:rPr>
              <w:t>No slurry is used as fertiliser on agricultural land.</w:t>
            </w:r>
          </w:p>
        </w:tc>
      </w:tr>
      <w:tr w:rsidR="001B01FC" w:rsidRPr="006B36D6" w14:paraId="6ABD162F" w14:textId="77777777" w:rsidTr="00DA3A01">
        <w:trPr>
          <w:trHeight w:val="255"/>
        </w:trPr>
        <w:tc>
          <w:tcPr>
            <w:tcW w:w="1842" w:type="pct"/>
            <w:gridSpan w:val="2"/>
            <w:tcBorders>
              <w:left w:val="single" w:sz="12" w:space="0" w:color="auto"/>
            </w:tcBorders>
            <w:shd w:val="clear" w:color="auto" w:fill="auto"/>
          </w:tcPr>
          <w:p w14:paraId="1661DD97" w14:textId="77777777" w:rsidR="001B01FC" w:rsidRPr="006B36D6" w:rsidRDefault="001B01FC" w:rsidP="001B01FC">
            <w:pPr>
              <w:rPr>
                <w:sz w:val="20"/>
                <w:szCs w:val="22"/>
              </w:rPr>
            </w:pPr>
            <w:r w:rsidRPr="006B36D6">
              <w:rPr>
                <w:sz w:val="20"/>
                <w:szCs w:val="22"/>
              </w:rPr>
              <w:t>Situation on 31/12/201</w:t>
            </w:r>
            <w:r>
              <w:rPr>
                <w:sz w:val="20"/>
                <w:szCs w:val="22"/>
              </w:rPr>
              <w:t>7</w:t>
            </w:r>
          </w:p>
        </w:tc>
        <w:tc>
          <w:tcPr>
            <w:tcW w:w="3158" w:type="pct"/>
            <w:tcBorders>
              <w:right w:val="single" w:sz="12" w:space="0" w:color="auto"/>
            </w:tcBorders>
          </w:tcPr>
          <w:p w14:paraId="437E98EA" w14:textId="53562D22" w:rsidR="001B01FC" w:rsidRDefault="00C150AF" w:rsidP="00C150AF">
            <w:pPr>
              <w:spacing w:line="240" w:lineRule="auto"/>
              <w:jc w:val="left"/>
              <w:rPr>
                <w:color w:val="000000"/>
                <w:sz w:val="20"/>
                <w:szCs w:val="20"/>
                <w:lang w:eastAsia="en-GB"/>
              </w:rPr>
            </w:pPr>
            <w:r>
              <w:rPr>
                <w:color w:val="000000"/>
                <w:sz w:val="20"/>
                <w:szCs w:val="20"/>
                <w:lang w:eastAsia="en-GB"/>
              </w:rPr>
              <w:t>69.23</w:t>
            </w:r>
            <w:r w:rsidR="001B01FC" w:rsidRPr="00D742F6">
              <w:rPr>
                <w:color w:val="000000"/>
                <w:sz w:val="20"/>
                <w:szCs w:val="20"/>
                <w:lang w:eastAsia="en-GB"/>
              </w:rPr>
              <w:t xml:space="preserve">% of the households reported usage of bio-slurry </w:t>
            </w:r>
            <w:r w:rsidR="001B01FC">
              <w:rPr>
                <w:color w:val="000000"/>
                <w:sz w:val="20"/>
                <w:szCs w:val="20"/>
                <w:lang w:eastAsia="en-GB"/>
              </w:rPr>
              <w:t>(BUS 2018</w:t>
            </w:r>
            <w:r w:rsidR="001B01FC" w:rsidRPr="00D742F6">
              <w:rPr>
                <w:color w:val="000000"/>
                <w:sz w:val="20"/>
                <w:szCs w:val="20"/>
                <w:lang w:eastAsia="en-GB"/>
              </w:rPr>
              <w:t xml:space="preserve">). Given </w:t>
            </w:r>
            <w:r w:rsidR="004E16C0">
              <w:rPr>
                <w:color w:val="000000"/>
                <w:sz w:val="20"/>
                <w:szCs w:val="20"/>
                <w:lang w:eastAsia="en-GB"/>
              </w:rPr>
              <w:t>1,990</w:t>
            </w:r>
            <w:r w:rsidR="00AD7048" w:rsidRPr="00D742F6">
              <w:rPr>
                <w:color w:val="000000"/>
                <w:sz w:val="20"/>
                <w:szCs w:val="20"/>
                <w:lang w:eastAsia="en-GB"/>
              </w:rPr>
              <w:t xml:space="preserve"> </w:t>
            </w:r>
            <w:r w:rsidR="001B01FC" w:rsidRPr="00D742F6">
              <w:rPr>
                <w:color w:val="000000"/>
                <w:sz w:val="20"/>
                <w:szCs w:val="20"/>
                <w:lang w:eastAsia="en-GB"/>
              </w:rPr>
              <w:t xml:space="preserve">installed units, this equals </w:t>
            </w:r>
            <w:r w:rsidR="005879FC">
              <w:rPr>
                <w:b/>
                <w:color w:val="000000"/>
                <w:sz w:val="20"/>
                <w:szCs w:val="20"/>
                <w:lang w:eastAsia="en-GB"/>
              </w:rPr>
              <w:t>1,</w:t>
            </w:r>
            <w:r>
              <w:rPr>
                <w:b/>
                <w:color w:val="000000"/>
                <w:sz w:val="20"/>
                <w:szCs w:val="20"/>
                <w:lang w:eastAsia="en-GB"/>
              </w:rPr>
              <w:t>378</w:t>
            </w:r>
            <w:r w:rsidRPr="00D742F6">
              <w:rPr>
                <w:color w:val="000000"/>
                <w:sz w:val="20"/>
                <w:szCs w:val="20"/>
                <w:lang w:eastAsia="en-GB"/>
              </w:rPr>
              <w:t xml:space="preserve"> </w:t>
            </w:r>
            <w:r w:rsidR="001B01FC" w:rsidRPr="00D742F6">
              <w:rPr>
                <w:color w:val="000000"/>
                <w:sz w:val="20"/>
                <w:szCs w:val="20"/>
                <w:lang w:eastAsia="en-GB"/>
              </w:rPr>
              <w:t>households.</w:t>
            </w:r>
            <w:r w:rsidR="001B01FC" w:rsidRPr="00D742F6">
              <w:rPr>
                <w:rStyle w:val="FootnoteReference"/>
                <w:color w:val="000000"/>
                <w:sz w:val="20"/>
                <w:szCs w:val="20"/>
                <w:lang w:eastAsia="en-GB"/>
              </w:rPr>
              <w:footnoteReference w:id="70"/>
            </w:r>
          </w:p>
        </w:tc>
      </w:tr>
      <w:tr w:rsidR="001B01FC" w:rsidRPr="006B36D6" w14:paraId="66927F92" w14:textId="77777777" w:rsidTr="00DA3A01">
        <w:trPr>
          <w:trHeight w:val="255"/>
        </w:trPr>
        <w:tc>
          <w:tcPr>
            <w:tcW w:w="1842" w:type="pct"/>
            <w:gridSpan w:val="2"/>
            <w:tcBorders>
              <w:left w:val="single" w:sz="12" w:space="0" w:color="auto"/>
            </w:tcBorders>
            <w:shd w:val="clear" w:color="auto" w:fill="auto"/>
          </w:tcPr>
          <w:p w14:paraId="7308E65B" w14:textId="77777777" w:rsidR="001B01FC" w:rsidRPr="006B36D6" w:rsidRDefault="001B01FC" w:rsidP="001B01FC">
            <w:pPr>
              <w:rPr>
                <w:sz w:val="20"/>
                <w:szCs w:val="22"/>
              </w:rPr>
            </w:pPr>
            <w:r w:rsidRPr="006B36D6">
              <w:rPr>
                <w:sz w:val="20"/>
                <w:szCs w:val="22"/>
              </w:rPr>
              <w:t>Future target for parameter</w:t>
            </w:r>
          </w:p>
        </w:tc>
        <w:tc>
          <w:tcPr>
            <w:tcW w:w="3158" w:type="pct"/>
            <w:tcBorders>
              <w:right w:val="single" w:sz="12" w:space="0" w:color="auto"/>
            </w:tcBorders>
          </w:tcPr>
          <w:p w14:paraId="377A36BB" w14:textId="77777777" w:rsidR="001B01FC" w:rsidRPr="006B36D6" w:rsidRDefault="001B01FC" w:rsidP="001B01FC">
            <w:pPr>
              <w:rPr>
                <w:sz w:val="20"/>
              </w:rPr>
            </w:pPr>
            <w:r w:rsidRPr="006B36D6">
              <w:rPr>
                <w:sz w:val="20"/>
              </w:rPr>
              <w:t>A portion of the users apply biodigester slurry on agricultural land.</w:t>
            </w:r>
          </w:p>
        </w:tc>
      </w:tr>
      <w:tr w:rsidR="001B01FC" w:rsidRPr="006B36D6" w14:paraId="195BD834" w14:textId="77777777" w:rsidTr="00DA3A01">
        <w:trPr>
          <w:trHeight w:val="165"/>
        </w:trPr>
        <w:tc>
          <w:tcPr>
            <w:tcW w:w="1231" w:type="pct"/>
            <w:vMerge w:val="restart"/>
            <w:tcBorders>
              <w:left w:val="single" w:sz="12" w:space="0" w:color="auto"/>
            </w:tcBorders>
            <w:shd w:val="clear" w:color="auto" w:fill="auto"/>
          </w:tcPr>
          <w:p w14:paraId="1D34E380" w14:textId="77777777" w:rsidR="001B01FC" w:rsidRPr="006B36D6" w:rsidRDefault="001B01FC" w:rsidP="001B01FC">
            <w:pPr>
              <w:rPr>
                <w:sz w:val="20"/>
                <w:szCs w:val="22"/>
              </w:rPr>
            </w:pPr>
            <w:r w:rsidRPr="006B36D6">
              <w:rPr>
                <w:sz w:val="20"/>
                <w:szCs w:val="22"/>
              </w:rPr>
              <w:t>Way of monitoring</w:t>
            </w:r>
          </w:p>
        </w:tc>
        <w:tc>
          <w:tcPr>
            <w:tcW w:w="611" w:type="pct"/>
          </w:tcPr>
          <w:p w14:paraId="110868B7" w14:textId="77777777" w:rsidR="001B01FC" w:rsidRPr="006B36D6" w:rsidRDefault="001B01FC" w:rsidP="001B01FC">
            <w:pPr>
              <w:rPr>
                <w:sz w:val="20"/>
                <w:szCs w:val="22"/>
              </w:rPr>
            </w:pPr>
            <w:r w:rsidRPr="006B36D6">
              <w:rPr>
                <w:sz w:val="20"/>
                <w:szCs w:val="22"/>
              </w:rPr>
              <w:t>How</w:t>
            </w:r>
          </w:p>
        </w:tc>
        <w:tc>
          <w:tcPr>
            <w:tcW w:w="3158" w:type="pct"/>
            <w:tcBorders>
              <w:right w:val="single" w:sz="12" w:space="0" w:color="auto"/>
            </w:tcBorders>
            <w:shd w:val="clear" w:color="auto" w:fill="auto"/>
          </w:tcPr>
          <w:p w14:paraId="0AA5E556" w14:textId="77777777" w:rsidR="001B01FC" w:rsidRPr="006B36D6" w:rsidRDefault="001B01FC" w:rsidP="001B01FC">
            <w:pPr>
              <w:rPr>
                <w:sz w:val="20"/>
                <w:szCs w:val="22"/>
              </w:rPr>
            </w:pPr>
            <w:r w:rsidRPr="006B36D6">
              <w:rPr>
                <w:sz w:val="20"/>
              </w:rPr>
              <w:t>Collected through the annual Biogas User Survey.</w:t>
            </w:r>
          </w:p>
        </w:tc>
      </w:tr>
      <w:tr w:rsidR="001B01FC" w:rsidRPr="006B36D6" w14:paraId="06D958F8" w14:textId="77777777" w:rsidTr="00DA3A01">
        <w:trPr>
          <w:trHeight w:val="165"/>
        </w:trPr>
        <w:tc>
          <w:tcPr>
            <w:tcW w:w="1231" w:type="pct"/>
            <w:vMerge/>
            <w:tcBorders>
              <w:left w:val="single" w:sz="12" w:space="0" w:color="auto"/>
            </w:tcBorders>
            <w:shd w:val="clear" w:color="auto" w:fill="auto"/>
          </w:tcPr>
          <w:p w14:paraId="73821310" w14:textId="77777777" w:rsidR="001B01FC" w:rsidRPr="006B36D6" w:rsidRDefault="001B01FC" w:rsidP="001B01FC">
            <w:pPr>
              <w:rPr>
                <w:sz w:val="20"/>
                <w:szCs w:val="22"/>
              </w:rPr>
            </w:pPr>
          </w:p>
        </w:tc>
        <w:tc>
          <w:tcPr>
            <w:tcW w:w="611" w:type="pct"/>
          </w:tcPr>
          <w:p w14:paraId="60223449" w14:textId="77777777" w:rsidR="001B01FC" w:rsidRPr="006B36D6" w:rsidRDefault="001B01FC" w:rsidP="001B01FC">
            <w:pPr>
              <w:rPr>
                <w:sz w:val="20"/>
                <w:szCs w:val="22"/>
              </w:rPr>
            </w:pPr>
            <w:r w:rsidRPr="006B36D6">
              <w:rPr>
                <w:sz w:val="20"/>
                <w:szCs w:val="22"/>
              </w:rPr>
              <w:t>When</w:t>
            </w:r>
          </w:p>
        </w:tc>
        <w:tc>
          <w:tcPr>
            <w:tcW w:w="3158" w:type="pct"/>
            <w:tcBorders>
              <w:right w:val="single" w:sz="12" w:space="0" w:color="auto"/>
            </w:tcBorders>
            <w:shd w:val="clear" w:color="auto" w:fill="auto"/>
          </w:tcPr>
          <w:p w14:paraId="1B3CCEE1" w14:textId="77777777" w:rsidR="001B01FC" w:rsidRPr="006B36D6" w:rsidRDefault="001B01FC" w:rsidP="003F64B7">
            <w:pPr>
              <w:rPr>
                <w:sz w:val="20"/>
                <w:szCs w:val="22"/>
              </w:rPr>
            </w:pPr>
            <w:r w:rsidRPr="006B36D6">
              <w:rPr>
                <w:sz w:val="20"/>
                <w:szCs w:val="22"/>
              </w:rPr>
              <w:t xml:space="preserve">Annually; conducted in </w:t>
            </w:r>
            <w:r>
              <w:rPr>
                <w:sz w:val="20"/>
                <w:szCs w:val="22"/>
              </w:rPr>
              <w:t>December</w:t>
            </w:r>
            <w:r w:rsidRPr="006B36D6">
              <w:rPr>
                <w:sz w:val="20"/>
                <w:szCs w:val="22"/>
              </w:rPr>
              <w:t xml:space="preserve"> 201</w:t>
            </w:r>
            <w:r w:rsidR="003F64B7">
              <w:rPr>
                <w:sz w:val="20"/>
                <w:szCs w:val="22"/>
              </w:rPr>
              <w:t>7</w:t>
            </w:r>
          </w:p>
        </w:tc>
      </w:tr>
      <w:tr w:rsidR="001B01FC" w:rsidRPr="006B36D6" w14:paraId="407A5D92" w14:textId="77777777" w:rsidTr="00DA3A01">
        <w:trPr>
          <w:trHeight w:val="165"/>
        </w:trPr>
        <w:tc>
          <w:tcPr>
            <w:tcW w:w="1231" w:type="pct"/>
            <w:vMerge/>
            <w:tcBorders>
              <w:left w:val="single" w:sz="12" w:space="0" w:color="auto"/>
              <w:bottom w:val="single" w:sz="12" w:space="0" w:color="auto"/>
            </w:tcBorders>
            <w:shd w:val="clear" w:color="auto" w:fill="auto"/>
          </w:tcPr>
          <w:p w14:paraId="5B36E3A8" w14:textId="77777777" w:rsidR="001B01FC" w:rsidRPr="006B36D6" w:rsidRDefault="001B01FC" w:rsidP="001B01FC">
            <w:pPr>
              <w:rPr>
                <w:sz w:val="20"/>
                <w:szCs w:val="22"/>
              </w:rPr>
            </w:pPr>
          </w:p>
        </w:tc>
        <w:tc>
          <w:tcPr>
            <w:tcW w:w="611" w:type="pct"/>
            <w:tcBorders>
              <w:bottom w:val="single" w:sz="12" w:space="0" w:color="auto"/>
            </w:tcBorders>
          </w:tcPr>
          <w:p w14:paraId="63C87B65" w14:textId="77777777" w:rsidR="001B01FC" w:rsidRPr="006B36D6" w:rsidRDefault="001B01FC" w:rsidP="001B01FC">
            <w:pPr>
              <w:rPr>
                <w:sz w:val="20"/>
                <w:szCs w:val="22"/>
              </w:rPr>
            </w:pPr>
            <w:r w:rsidRPr="006B36D6">
              <w:rPr>
                <w:sz w:val="20"/>
                <w:szCs w:val="22"/>
              </w:rPr>
              <w:t>By who</w:t>
            </w:r>
          </w:p>
        </w:tc>
        <w:tc>
          <w:tcPr>
            <w:tcW w:w="3158" w:type="pct"/>
            <w:tcBorders>
              <w:bottom w:val="single" w:sz="12" w:space="0" w:color="auto"/>
              <w:right w:val="single" w:sz="12" w:space="0" w:color="auto"/>
            </w:tcBorders>
            <w:shd w:val="clear" w:color="auto" w:fill="auto"/>
          </w:tcPr>
          <w:p w14:paraId="1D32C9F4" w14:textId="77777777" w:rsidR="001B01FC" w:rsidRPr="006B36D6" w:rsidRDefault="001B01FC" w:rsidP="001B01FC">
            <w:pPr>
              <w:rPr>
                <w:sz w:val="20"/>
                <w:szCs w:val="22"/>
              </w:rPr>
            </w:pPr>
            <w:r w:rsidRPr="006B36D6">
              <w:rPr>
                <w:sz w:val="20"/>
                <w:szCs w:val="20"/>
              </w:rPr>
              <w:t>External consultant specialised in surveying – JRI Indonesia</w:t>
            </w:r>
          </w:p>
        </w:tc>
      </w:tr>
    </w:tbl>
    <w:p w14:paraId="31649244" w14:textId="77777777" w:rsidR="00C816CC" w:rsidRPr="006B36D6" w:rsidRDefault="00C816CC" w:rsidP="00C816CC">
      <w:pPr>
        <w:rPr>
          <w:szCs w:val="22"/>
        </w:rPr>
      </w:pPr>
    </w:p>
    <w:p w14:paraId="7A4C0794" w14:textId="77777777" w:rsidR="00856D1F" w:rsidRPr="006B36D6" w:rsidRDefault="00856D1F" w:rsidP="00C816CC">
      <w:pPr>
        <w:rPr>
          <w:szCs w:val="22"/>
        </w:rPr>
      </w:pPr>
    </w:p>
    <w:p w14:paraId="51CBA08A" w14:textId="77777777" w:rsidR="00C816CC" w:rsidRPr="006B36D6" w:rsidRDefault="00C816CC" w:rsidP="00C816CC">
      <w:pPr>
        <w:rPr>
          <w:b/>
          <w:u w:val="single"/>
        </w:rPr>
      </w:pPr>
      <w:r w:rsidRPr="006B36D6">
        <w:rPr>
          <w:b/>
          <w:u w:val="single"/>
        </w:rPr>
        <w:t>Quality of employment</w:t>
      </w:r>
    </w:p>
    <w:p w14:paraId="0BDABE01" w14:textId="77777777" w:rsidR="00C816CC" w:rsidRPr="006B36D6" w:rsidRDefault="00C816CC" w:rsidP="00C816CC">
      <w:pPr>
        <w:rPr>
          <w:szCs w:val="22"/>
        </w:rPr>
      </w:pPr>
    </w:p>
    <w:p w14:paraId="61B7E71B" w14:textId="22B63D05"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43</w:t>
      </w:r>
      <w:r w:rsidR="0014520D" w:rsidRPr="006B36D6">
        <w:fldChar w:fldCharType="end"/>
      </w:r>
      <w:r w:rsidRPr="006B36D6">
        <w:t>: Scoring on SD indicator quality of employment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4A6427" w14:paraId="37C3F678" w14:textId="77777777" w:rsidTr="004A6427">
        <w:trPr>
          <w:trHeight w:val="255"/>
        </w:trPr>
        <w:tc>
          <w:tcPr>
            <w:tcW w:w="1842" w:type="pct"/>
            <w:gridSpan w:val="2"/>
            <w:tcBorders>
              <w:top w:val="single" w:sz="12" w:space="0" w:color="auto"/>
              <w:left w:val="single" w:sz="12" w:space="0" w:color="auto"/>
            </w:tcBorders>
            <w:shd w:val="clear" w:color="auto" w:fill="A6A6A6" w:themeFill="background1" w:themeFillShade="A6"/>
          </w:tcPr>
          <w:p w14:paraId="6729E03B" w14:textId="77777777" w:rsidR="00C816CC" w:rsidRPr="004A6427" w:rsidRDefault="00C816CC" w:rsidP="00A6764B">
            <w:pPr>
              <w:rPr>
                <w:b/>
                <w:sz w:val="20"/>
                <w:szCs w:val="20"/>
              </w:rPr>
            </w:pPr>
            <w:r w:rsidRPr="004A6427">
              <w:rPr>
                <w:b/>
                <w:sz w:val="20"/>
                <w:szCs w:val="20"/>
              </w:rPr>
              <w:t>No</w:t>
            </w:r>
          </w:p>
        </w:tc>
        <w:tc>
          <w:tcPr>
            <w:tcW w:w="3158" w:type="pct"/>
            <w:tcBorders>
              <w:top w:val="single" w:sz="12" w:space="0" w:color="auto"/>
              <w:right w:val="single" w:sz="12" w:space="0" w:color="auto"/>
            </w:tcBorders>
            <w:shd w:val="clear" w:color="auto" w:fill="A6A6A6" w:themeFill="background1" w:themeFillShade="A6"/>
          </w:tcPr>
          <w:p w14:paraId="4C8C2714" w14:textId="77777777" w:rsidR="00C816CC" w:rsidRPr="004A6427" w:rsidRDefault="00C816CC" w:rsidP="00A6764B">
            <w:pPr>
              <w:rPr>
                <w:b/>
                <w:sz w:val="20"/>
                <w:szCs w:val="20"/>
              </w:rPr>
            </w:pPr>
            <w:r w:rsidRPr="004A6427">
              <w:rPr>
                <w:b/>
                <w:sz w:val="20"/>
                <w:szCs w:val="20"/>
              </w:rPr>
              <w:t>GS-06</w:t>
            </w:r>
          </w:p>
        </w:tc>
      </w:tr>
      <w:tr w:rsidR="00C816CC" w:rsidRPr="006B36D6" w14:paraId="5E36634C" w14:textId="77777777" w:rsidTr="00DA3A01">
        <w:trPr>
          <w:trHeight w:val="255"/>
        </w:trPr>
        <w:tc>
          <w:tcPr>
            <w:tcW w:w="1842" w:type="pct"/>
            <w:gridSpan w:val="2"/>
            <w:tcBorders>
              <w:left w:val="single" w:sz="12" w:space="0" w:color="auto"/>
            </w:tcBorders>
            <w:shd w:val="clear" w:color="auto" w:fill="auto"/>
          </w:tcPr>
          <w:p w14:paraId="73D32904" w14:textId="77777777" w:rsidR="00C816CC" w:rsidRPr="006B36D6" w:rsidRDefault="00C816CC" w:rsidP="00A6764B">
            <w:pPr>
              <w:rPr>
                <w:sz w:val="20"/>
                <w:szCs w:val="20"/>
              </w:rPr>
            </w:pPr>
            <w:r w:rsidRPr="006B36D6">
              <w:rPr>
                <w:sz w:val="20"/>
                <w:szCs w:val="20"/>
              </w:rPr>
              <w:t>Indicator</w:t>
            </w:r>
          </w:p>
        </w:tc>
        <w:tc>
          <w:tcPr>
            <w:tcW w:w="3158" w:type="pct"/>
            <w:tcBorders>
              <w:right w:val="single" w:sz="12" w:space="0" w:color="auto"/>
            </w:tcBorders>
          </w:tcPr>
          <w:p w14:paraId="06D96CFA" w14:textId="77777777" w:rsidR="00C816CC" w:rsidRPr="006B36D6" w:rsidRDefault="00C816CC" w:rsidP="00A6764B">
            <w:pPr>
              <w:rPr>
                <w:b/>
                <w:sz w:val="20"/>
                <w:szCs w:val="20"/>
              </w:rPr>
            </w:pPr>
            <w:r w:rsidRPr="006B36D6">
              <w:rPr>
                <w:b/>
                <w:sz w:val="20"/>
                <w:szCs w:val="20"/>
              </w:rPr>
              <w:t>Quality of employment</w:t>
            </w:r>
          </w:p>
        </w:tc>
      </w:tr>
      <w:tr w:rsidR="00C816CC" w:rsidRPr="006B36D6" w14:paraId="09E012FA" w14:textId="77777777" w:rsidTr="00DA3A01">
        <w:trPr>
          <w:trHeight w:val="255"/>
        </w:trPr>
        <w:tc>
          <w:tcPr>
            <w:tcW w:w="1842" w:type="pct"/>
            <w:gridSpan w:val="2"/>
            <w:tcBorders>
              <w:left w:val="single" w:sz="12" w:space="0" w:color="auto"/>
            </w:tcBorders>
            <w:shd w:val="clear" w:color="auto" w:fill="auto"/>
          </w:tcPr>
          <w:p w14:paraId="678C4874" w14:textId="77777777" w:rsidR="00C816CC" w:rsidRPr="006B36D6" w:rsidRDefault="00C816CC" w:rsidP="00A6764B">
            <w:pPr>
              <w:rPr>
                <w:sz w:val="20"/>
                <w:szCs w:val="20"/>
              </w:rPr>
            </w:pPr>
            <w:r w:rsidRPr="006B36D6">
              <w:rPr>
                <w:sz w:val="20"/>
                <w:szCs w:val="20"/>
              </w:rPr>
              <w:t>Mitigation measure</w:t>
            </w:r>
          </w:p>
        </w:tc>
        <w:tc>
          <w:tcPr>
            <w:tcW w:w="3158" w:type="pct"/>
            <w:tcBorders>
              <w:right w:val="single" w:sz="12" w:space="0" w:color="auto"/>
            </w:tcBorders>
          </w:tcPr>
          <w:p w14:paraId="0BC46EEC" w14:textId="77777777" w:rsidR="00C816CC" w:rsidRPr="006B36D6" w:rsidRDefault="00C816CC" w:rsidP="00A6764B">
            <w:pPr>
              <w:rPr>
                <w:i/>
                <w:sz w:val="20"/>
                <w:szCs w:val="20"/>
              </w:rPr>
            </w:pPr>
            <w:r w:rsidRPr="006B36D6">
              <w:rPr>
                <w:i/>
                <w:sz w:val="20"/>
                <w:szCs w:val="20"/>
              </w:rPr>
              <w:t>n/a</w:t>
            </w:r>
          </w:p>
        </w:tc>
      </w:tr>
      <w:tr w:rsidR="00C816CC" w:rsidRPr="006B36D6" w14:paraId="0C7EBFA4" w14:textId="77777777" w:rsidTr="00DA3A01">
        <w:trPr>
          <w:trHeight w:val="255"/>
        </w:trPr>
        <w:tc>
          <w:tcPr>
            <w:tcW w:w="1842" w:type="pct"/>
            <w:gridSpan w:val="2"/>
            <w:tcBorders>
              <w:left w:val="single" w:sz="12" w:space="0" w:color="auto"/>
            </w:tcBorders>
            <w:shd w:val="clear" w:color="auto" w:fill="auto"/>
          </w:tcPr>
          <w:p w14:paraId="7444BFFB"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0C86051C" w14:textId="77777777" w:rsidR="00C816CC" w:rsidRPr="006B36D6" w:rsidRDefault="00C816CC" w:rsidP="00A6764B">
            <w:pPr>
              <w:rPr>
                <w:sz w:val="20"/>
                <w:szCs w:val="20"/>
              </w:rPr>
            </w:pPr>
            <w:r w:rsidRPr="006B36D6">
              <w:rPr>
                <w:sz w:val="20"/>
                <w:szCs w:val="22"/>
              </w:rPr>
              <w:t>Quality of employment refers to changes compared to the baseline in the qualitative value of employment, such as whether the jobs resulting from the project activity are highly or poorly qualified, temporary or permanent. The proportion of employees attending vocational training programs, as proven through issuance of a certificate to all constructors, will be monitored.</w:t>
            </w:r>
          </w:p>
        </w:tc>
      </w:tr>
      <w:tr w:rsidR="00C816CC" w:rsidRPr="006B36D6" w14:paraId="71F0153F" w14:textId="77777777" w:rsidTr="00DA3A01">
        <w:trPr>
          <w:trHeight w:val="255"/>
        </w:trPr>
        <w:tc>
          <w:tcPr>
            <w:tcW w:w="1842" w:type="pct"/>
            <w:gridSpan w:val="2"/>
            <w:tcBorders>
              <w:left w:val="single" w:sz="12" w:space="0" w:color="auto"/>
            </w:tcBorders>
            <w:shd w:val="clear" w:color="auto" w:fill="auto"/>
          </w:tcPr>
          <w:p w14:paraId="758AC074" w14:textId="1F828B2B" w:rsidR="00C816CC" w:rsidRPr="006B36D6" w:rsidRDefault="00C816CC" w:rsidP="00DB1B7C">
            <w:pPr>
              <w:rPr>
                <w:sz w:val="20"/>
                <w:szCs w:val="20"/>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67062616" w14:textId="77777777" w:rsidR="00C816CC" w:rsidRPr="006B36D6" w:rsidRDefault="00C816CC" w:rsidP="00A6764B">
            <w:pPr>
              <w:rPr>
                <w:sz w:val="20"/>
                <w:szCs w:val="20"/>
              </w:rPr>
            </w:pPr>
            <w:r w:rsidRPr="006B36D6">
              <w:rPr>
                <w:sz w:val="20"/>
                <w:szCs w:val="22"/>
              </w:rPr>
              <w:t xml:space="preserve">A historical lack of demand for biogas systems has meant that few </w:t>
            </w:r>
            <w:r w:rsidRPr="006B36D6">
              <w:rPr>
                <w:sz w:val="20"/>
              </w:rPr>
              <w:t>constructors</w:t>
            </w:r>
            <w:r w:rsidRPr="006B36D6">
              <w:rPr>
                <w:sz w:val="20"/>
                <w:szCs w:val="22"/>
              </w:rPr>
              <w:t xml:space="preserve"> have the knowledge required to adequately build, market and maintain a reliable system.</w:t>
            </w:r>
          </w:p>
        </w:tc>
      </w:tr>
      <w:tr w:rsidR="00C816CC" w:rsidRPr="006B36D6" w14:paraId="39DE2132" w14:textId="77777777" w:rsidTr="00DA3A01">
        <w:trPr>
          <w:trHeight w:val="255"/>
        </w:trPr>
        <w:tc>
          <w:tcPr>
            <w:tcW w:w="1842" w:type="pct"/>
            <w:gridSpan w:val="2"/>
            <w:tcBorders>
              <w:left w:val="single" w:sz="12" w:space="0" w:color="auto"/>
            </w:tcBorders>
            <w:shd w:val="clear" w:color="auto" w:fill="auto"/>
          </w:tcPr>
          <w:p w14:paraId="226C0A60" w14:textId="77777777" w:rsidR="00C816CC" w:rsidRPr="006B36D6" w:rsidRDefault="00C816CC" w:rsidP="00A6764B">
            <w:pPr>
              <w:rPr>
                <w:sz w:val="20"/>
                <w:szCs w:val="20"/>
              </w:rPr>
            </w:pPr>
            <w:r w:rsidRPr="006B36D6">
              <w:rPr>
                <w:sz w:val="20"/>
                <w:szCs w:val="20"/>
              </w:rPr>
              <w:t>Estimation of baseline situation of parameter</w:t>
            </w:r>
          </w:p>
        </w:tc>
        <w:tc>
          <w:tcPr>
            <w:tcW w:w="3158" w:type="pct"/>
            <w:tcBorders>
              <w:right w:val="single" w:sz="12" w:space="0" w:color="auto"/>
            </w:tcBorders>
          </w:tcPr>
          <w:p w14:paraId="25D6BB5A" w14:textId="77777777" w:rsidR="00C816CC" w:rsidRPr="006B36D6" w:rsidRDefault="00C816CC" w:rsidP="00A6764B">
            <w:pPr>
              <w:rPr>
                <w:sz w:val="20"/>
                <w:szCs w:val="20"/>
              </w:rPr>
            </w:pPr>
            <w:r w:rsidRPr="006B36D6">
              <w:rPr>
                <w:sz w:val="20"/>
                <w:szCs w:val="20"/>
              </w:rPr>
              <w:t>Limited training and employment opportunities continue to exist.</w:t>
            </w:r>
          </w:p>
        </w:tc>
      </w:tr>
      <w:tr w:rsidR="003F64B7" w:rsidRPr="006B36D6" w14:paraId="4148BE5A" w14:textId="77777777" w:rsidTr="00DA3A01">
        <w:trPr>
          <w:trHeight w:val="255"/>
        </w:trPr>
        <w:tc>
          <w:tcPr>
            <w:tcW w:w="1842" w:type="pct"/>
            <w:gridSpan w:val="2"/>
            <w:tcBorders>
              <w:left w:val="single" w:sz="12" w:space="0" w:color="auto"/>
            </w:tcBorders>
            <w:shd w:val="clear" w:color="auto" w:fill="auto"/>
          </w:tcPr>
          <w:p w14:paraId="5CA49D86" w14:textId="77777777" w:rsidR="003F64B7" w:rsidRPr="006B36D6" w:rsidRDefault="003F64B7" w:rsidP="003F64B7">
            <w:pPr>
              <w:rPr>
                <w:sz w:val="20"/>
                <w:szCs w:val="22"/>
              </w:rPr>
            </w:pPr>
            <w:r w:rsidRPr="006B36D6">
              <w:rPr>
                <w:sz w:val="20"/>
                <w:szCs w:val="22"/>
              </w:rPr>
              <w:lastRenderedPageBreak/>
              <w:t>Situation on 31/12/201</w:t>
            </w:r>
            <w:r>
              <w:rPr>
                <w:sz w:val="20"/>
                <w:szCs w:val="22"/>
              </w:rPr>
              <w:t>7</w:t>
            </w:r>
          </w:p>
        </w:tc>
        <w:tc>
          <w:tcPr>
            <w:tcW w:w="3158" w:type="pct"/>
            <w:tcBorders>
              <w:right w:val="single" w:sz="12" w:space="0" w:color="auto"/>
            </w:tcBorders>
          </w:tcPr>
          <w:p w14:paraId="323BF592" w14:textId="1E0D87D6" w:rsidR="003F64B7" w:rsidRPr="006B36D6" w:rsidRDefault="005879FC" w:rsidP="004516C4">
            <w:pPr>
              <w:jc w:val="left"/>
              <w:rPr>
                <w:b/>
                <w:color w:val="000000"/>
                <w:sz w:val="20"/>
                <w:szCs w:val="20"/>
                <w:lang w:eastAsia="en-GB"/>
              </w:rPr>
            </w:pPr>
            <w:r>
              <w:rPr>
                <w:b/>
                <w:color w:val="000000"/>
                <w:sz w:val="20"/>
                <w:szCs w:val="20"/>
                <w:lang w:eastAsia="en-GB"/>
              </w:rPr>
              <w:t>51</w:t>
            </w:r>
            <w:r w:rsidR="003F64B7" w:rsidRPr="006B36D6">
              <w:rPr>
                <w:color w:val="000000"/>
                <w:sz w:val="20"/>
                <w:szCs w:val="20"/>
                <w:lang w:eastAsia="en-GB"/>
              </w:rPr>
              <w:t xml:space="preserve"> vocational trainings</w:t>
            </w:r>
            <w:r w:rsidR="003F64B7" w:rsidRPr="006B36D6">
              <w:rPr>
                <w:rStyle w:val="FootnoteReference"/>
                <w:color w:val="000000"/>
                <w:sz w:val="20"/>
                <w:szCs w:val="20"/>
                <w:lang w:eastAsia="en-GB"/>
              </w:rPr>
              <w:footnoteReference w:id="71"/>
            </w:r>
          </w:p>
        </w:tc>
      </w:tr>
      <w:tr w:rsidR="003F64B7" w:rsidRPr="006B36D6" w14:paraId="42AA05B0" w14:textId="77777777" w:rsidTr="00DA3A01">
        <w:trPr>
          <w:trHeight w:val="255"/>
        </w:trPr>
        <w:tc>
          <w:tcPr>
            <w:tcW w:w="1842" w:type="pct"/>
            <w:gridSpan w:val="2"/>
            <w:tcBorders>
              <w:left w:val="single" w:sz="12" w:space="0" w:color="auto"/>
            </w:tcBorders>
            <w:shd w:val="clear" w:color="auto" w:fill="auto"/>
          </w:tcPr>
          <w:p w14:paraId="1EBB5425" w14:textId="77777777" w:rsidR="003F64B7" w:rsidRPr="006B36D6" w:rsidRDefault="003F64B7" w:rsidP="003F64B7">
            <w:pPr>
              <w:rPr>
                <w:sz w:val="20"/>
                <w:szCs w:val="20"/>
              </w:rPr>
            </w:pPr>
            <w:r w:rsidRPr="006B36D6">
              <w:rPr>
                <w:sz w:val="20"/>
                <w:szCs w:val="20"/>
              </w:rPr>
              <w:t>Future target for parameter</w:t>
            </w:r>
          </w:p>
        </w:tc>
        <w:tc>
          <w:tcPr>
            <w:tcW w:w="3158" w:type="pct"/>
            <w:tcBorders>
              <w:right w:val="single" w:sz="12" w:space="0" w:color="auto"/>
            </w:tcBorders>
          </w:tcPr>
          <w:p w14:paraId="1397D3EE" w14:textId="1E2A7D66" w:rsidR="003F64B7" w:rsidRPr="006B36D6" w:rsidRDefault="003F64B7" w:rsidP="004516C4">
            <w:pPr>
              <w:rPr>
                <w:sz w:val="20"/>
                <w:szCs w:val="20"/>
              </w:rPr>
            </w:pPr>
            <w:r w:rsidRPr="006B36D6">
              <w:rPr>
                <w:sz w:val="20"/>
                <w:szCs w:val="20"/>
              </w:rPr>
              <w:t xml:space="preserve">New certificates issued by the programme as implementation figures </w:t>
            </w:r>
            <w:r w:rsidR="004516C4">
              <w:rPr>
                <w:sz w:val="20"/>
                <w:szCs w:val="20"/>
              </w:rPr>
              <w:t xml:space="preserve">remained stable as no new units have been added to the </w:t>
            </w:r>
            <w:r w:rsidR="00FC04A6">
              <w:rPr>
                <w:sz w:val="20"/>
                <w:szCs w:val="20"/>
              </w:rPr>
              <w:t>VPA-2</w:t>
            </w:r>
            <w:r w:rsidR="004516C4">
              <w:rPr>
                <w:sz w:val="20"/>
                <w:szCs w:val="20"/>
              </w:rPr>
              <w:t xml:space="preserve"> in 2017</w:t>
            </w:r>
            <w:r w:rsidRPr="006B36D6">
              <w:rPr>
                <w:sz w:val="20"/>
                <w:szCs w:val="20"/>
              </w:rPr>
              <w:t>. The proportion of employees attending vocational training programs, as proven through issuance of a certificate to all constructors, will be monitored.</w:t>
            </w:r>
          </w:p>
        </w:tc>
      </w:tr>
      <w:tr w:rsidR="003F64B7" w:rsidRPr="006B36D6" w14:paraId="4D675053" w14:textId="77777777" w:rsidTr="00DA3A01">
        <w:trPr>
          <w:trHeight w:val="165"/>
        </w:trPr>
        <w:tc>
          <w:tcPr>
            <w:tcW w:w="1231" w:type="pct"/>
            <w:vMerge w:val="restart"/>
            <w:tcBorders>
              <w:left w:val="single" w:sz="12" w:space="0" w:color="auto"/>
            </w:tcBorders>
            <w:shd w:val="clear" w:color="auto" w:fill="auto"/>
          </w:tcPr>
          <w:p w14:paraId="0FA8FB92" w14:textId="77777777" w:rsidR="003F64B7" w:rsidRPr="006B36D6" w:rsidRDefault="003F64B7" w:rsidP="003F64B7">
            <w:pPr>
              <w:rPr>
                <w:sz w:val="20"/>
                <w:szCs w:val="20"/>
              </w:rPr>
            </w:pPr>
            <w:r w:rsidRPr="006B36D6">
              <w:rPr>
                <w:sz w:val="20"/>
                <w:szCs w:val="20"/>
              </w:rPr>
              <w:t>Way of monitoring</w:t>
            </w:r>
          </w:p>
        </w:tc>
        <w:tc>
          <w:tcPr>
            <w:tcW w:w="611" w:type="pct"/>
          </w:tcPr>
          <w:p w14:paraId="60C7C037" w14:textId="77777777" w:rsidR="003F64B7" w:rsidRPr="006B36D6" w:rsidRDefault="003F64B7" w:rsidP="003F64B7">
            <w:pPr>
              <w:rPr>
                <w:sz w:val="20"/>
                <w:szCs w:val="20"/>
              </w:rPr>
            </w:pPr>
            <w:r w:rsidRPr="006B36D6">
              <w:rPr>
                <w:sz w:val="20"/>
                <w:szCs w:val="20"/>
              </w:rPr>
              <w:t>How</w:t>
            </w:r>
          </w:p>
        </w:tc>
        <w:tc>
          <w:tcPr>
            <w:tcW w:w="3158" w:type="pct"/>
            <w:tcBorders>
              <w:right w:val="single" w:sz="12" w:space="0" w:color="auto"/>
            </w:tcBorders>
            <w:shd w:val="clear" w:color="auto" w:fill="auto"/>
          </w:tcPr>
          <w:p w14:paraId="6A25F650" w14:textId="6896727E" w:rsidR="003F64B7" w:rsidRPr="006B36D6" w:rsidRDefault="003F64B7" w:rsidP="005879FC">
            <w:pPr>
              <w:rPr>
                <w:sz w:val="20"/>
                <w:szCs w:val="22"/>
              </w:rPr>
            </w:pPr>
            <w:r w:rsidRPr="006B36D6">
              <w:rPr>
                <w:sz w:val="20"/>
              </w:rPr>
              <w:t xml:space="preserve">Collected through by the IDBP </w:t>
            </w:r>
            <w:r w:rsidRPr="006B36D6">
              <w:rPr>
                <w:sz w:val="20"/>
                <w:szCs w:val="20"/>
              </w:rPr>
              <w:t>Database. All vocational training attendees will be issued with a certificate proving their attendance, and a record of their names, contact details and gender, will be kept as part of the CME’s co</w:t>
            </w:r>
            <w:r w:rsidR="005879FC">
              <w:rPr>
                <w:sz w:val="20"/>
                <w:szCs w:val="20"/>
              </w:rPr>
              <w:t>nsolidated monitoring database.</w:t>
            </w:r>
          </w:p>
        </w:tc>
      </w:tr>
      <w:tr w:rsidR="003F64B7" w:rsidRPr="006B36D6" w14:paraId="0A33597E" w14:textId="77777777" w:rsidTr="00DA3A01">
        <w:trPr>
          <w:trHeight w:val="165"/>
        </w:trPr>
        <w:tc>
          <w:tcPr>
            <w:tcW w:w="1231" w:type="pct"/>
            <w:vMerge/>
            <w:tcBorders>
              <w:left w:val="single" w:sz="12" w:space="0" w:color="auto"/>
            </w:tcBorders>
            <w:shd w:val="clear" w:color="auto" w:fill="auto"/>
          </w:tcPr>
          <w:p w14:paraId="0F816443" w14:textId="77777777" w:rsidR="003F64B7" w:rsidRPr="006B36D6" w:rsidRDefault="003F64B7" w:rsidP="003F64B7">
            <w:pPr>
              <w:rPr>
                <w:sz w:val="20"/>
                <w:szCs w:val="20"/>
              </w:rPr>
            </w:pPr>
          </w:p>
        </w:tc>
        <w:tc>
          <w:tcPr>
            <w:tcW w:w="611" w:type="pct"/>
          </w:tcPr>
          <w:p w14:paraId="71F0053A" w14:textId="77777777" w:rsidR="003F64B7" w:rsidRPr="006B36D6" w:rsidRDefault="003F64B7" w:rsidP="003F64B7">
            <w:pPr>
              <w:rPr>
                <w:sz w:val="20"/>
                <w:szCs w:val="20"/>
              </w:rPr>
            </w:pPr>
            <w:r w:rsidRPr="006B36D6">
              <w:rPr>
                <w:sz w:val="20"/>
                <w:szCs w:val="20"/>
              </w:rPr>
              <w:t>When</w:t>
            </w:r>
          </w:p>
        </w:tc>
        <w:tc>
          <w:tcPr>
            <w:tcW w:w="3158" w:type="pct"/>
            <w:tcBorders>
              <w:right w:val="single" w:sz="12" w:space="0" w:color="auto"/>
            </w:tcBorders>
            <w:shd w:val="clear" w:color="auto" w:fill="auto"/>
          </w:tcPr>
          <w:p w14:paraId="20056654" w14:textId="6EB34B39" w:rsidR="003F64B7" w:rsidRPr="006B36D6" w:rsidRDefault="003F64B7" w:rsidP="005879FC">
            <w:pPr>
              <w:rPr>
                <w:sz w:val="20"/>
                <w:szCs w:val="22"/>
              </w:rPr>
            </w:pPr>
            <w:r w:rsidRPr="006B36D6">
              <w:rPr>
                <w:sz w:val="20"/>
                <w:szCs w:val="22"/>
              </w:rPr>
              <w:t xml:space="preserve">Annually; conducted in </w:t>
            </w:r>
            <w:r>
              <w:rPr>
                <w:sz w:val="20"/>
                <w:szCs w:val="22"/>
              </w:rPr>
              <w:t>December</w:t>
            </w:r>
            <w:r w:rsidRPr="006B36D6">
              <w:rPr>
                <w:sz w:val="20"/>
                <w:szCs w:val="22"/>
              </w:rPr>
              <w:t xml:space="preserve"> 201</w:t>
            </w:r>
            <w:r>
              <w:rPr>
                <w:sz w:val="20"/>
                <w:szCs w:val="22"/>
              </w:rPr>
              <w:t>7</w:t>
            </w:r>
          </w:p>
        </w:tc>
      </w:tr>
      <w:tr w:rsidR="003F64B7" w:rsidRPr="006B36D6" w14:paraId="6FFA0A63" w14:textId="77777777" w:rsidTr="00DA3A01">
        <w:trPr>
          <w:trHeight w:val="165"/>
        </w:trPr>
        <w:tc>
          <w:tcPr>
            <w:tcW w:w="1231" w:type="pct"/>
            <w:vMerge/>
            <w:tcBorders>
              <w:left w:val="single" w:sz="12" w:space="0" w:color="auto"/>
              <w:bottom w:val="single" w:sz="12" w:space="0" w:color="auto"/>
            </w:tcBorders>
            <w:shd w:val="clear" w:color="auto" w:fill="auto"/>
          </w:tcPr>
          <w:p w14:paraId="6EFCFA5B" w14:textId="77777777" w:rsidR="003F64B7" w:rsidRPr="006B36D6" w:rsidRDefault="003F64B7" w:rsidP="003F64B7">
            <w:pPr>
              <w:rPr>
                <w:sz w:val="20"/>
                <w:szCs w:val="20"/>
              </w:rPr>
            </w:pPr>
          </w:p>
        </w:tc>
        <w:tc>
          <w:tcPr>
            <w:tcW w:w="611" w:type="pct"/>
            <w:tcBorders>
              <w:bottom w:val="single" w:sz="12" w:space="0" w:color="auto"/>
            </w:tcBorders>
          </w:tcPr>
          <w:p w14:paraId="7A1D6F1D" w14:textId="77777777" w:rsidR="003F64B7" w:rsidRPr="006B36D6" w:rsidRDefault="003F64B7" w:rsidP="003F64B7">
            <w:pPr>
              <w:rPr>
                <w:sz w:val="20"/>
                <w:szCs w:val="20"/>
              </w:rPr>
            </w:pPr>
            <w:r w:rsidRPr="006B36D6">
              <w:rPr>
                <w:sz w:val="20"/>
                <w:szCs w:val="20"/>
              </w:rPr>
              <w:t>By who</w:t>
            </w:r>
          </w:p>
        </w:tc>
        <w:tc>
          <w:tcPr>
            <w:tcW w:w="3158" w:type="pct"/>
            <w:tcBorders>
              <w:bottom w:val="single" w:sz="12" w:space="0" w:color="auto"/>
              <w:right w:val="single" w:sz="12" w:space="0" w:color="auto"/>
            </w:tcBorders>
            <w:shd w:val="clear" w:color="auto" w:fill="auto"/>
          </w:tcPr>
          <w:p w14:paraId="563CA7B1" w14:textId="77777777" w:rsidR="003F64B7" w:rsidRPr="006B36D6" w:rsidRDefault="003F64B7" w:rsidP="003F64B7">
            <w:pPr>
              <w:rPr>
                <w:sz w:val="20"/>
                <w:szCs w:val="22"/>
              </w:rPr>
            </w:pPr>
            <w:r w:rsidRPr="006B36D6">
              <w:rPr>
                <w:sz w:val="20"/>
                <w:szCs w:val="22"/>
              </w:rPr>
              <w:t>IDBP staff</w:t>
            </w:r>
          </w:p>
        </w:tc>
      </w:tr>
    </w:tbl>
    <w:p w14:paraId="666D770B" w14:textId="77777777" w:rsidR="00C816CC" w:rsidRPr="006B36D6" w:rsidRDefault="00C816CC" w:rsidP="00C816CC">
      <w:pPr>
        <w:rPr>
          <w:szCs w:val="22"/>
        </w:rPr>
      </w:pPr>
    </w:p>
    <w:p w14:paraId="107CBD3C" w14:textId="77777777" w:rsidR="00C816CC" w:rsidRPr="006B36D6" w:rsidRDefault="00C816CC" w:rsidP="00C816CC">
      <w:pPr>
        <w:rPr>
          <w:b/>
          <w:u w:val="single"/>
        </w:rPr>
      </w:pPr>
      <w:r w:rsidRPr="006B36D6">
        <w:rPr>
          <w:b/>
          <w:u w:val="single"/>
        </w:rPr>
        <w:t>Livelihood of the poor</w:t>
      </w:r>
    </w:p>
    <w:p w14:paraId="1C747147" w14:textId="77777777" w:rsidR="00C816CC" w:rsidRPr="006B36D6" w:rsidRDefault="00C816CC" w:rsidP="00C816CC">
      <w:pPr>
        <w:rPr>
          <w:szCs w:val="22"/>
        </w:rPr>
      </w:pPr>
    </w:p>
    <w:p w14:paraId="3A2A7966" w14:textId="444F9C4B"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44</w:t>
      </w:r>
      <w:r w:rsidR="0014520D" w:rsidRPr="006B36D6">
        <w:fldChar w:fldCharType="end"/>
      </w:r>
      <w:r w:rsidRPr="006B36D6">
        <w:t>: Scoring on SD indicator livelihood of the poor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4A6427" w14:paraId="1A467221" w14:textId="77777777" w:rsidTr="004A6427">
        <w:trPr>
          <w:trHeight w:val="255"/>
        </w:trPr>
        <w:tc>
          <w:tcPr>
            <w:tcW w:w="1842" w:type="pct"/>
            <w:gridSpan w:val="2"/>
            <w:tcBorders>
              <w:top w:val="single" w:sz="12" w:space="0" w:color="auto"/>
              <w:left w:val="single" w:sz="12" w:space="0" w:color="auto"/>
            </w:tcBorders>
            <w:shd w:val="clear" w:color="auto" w:fill="A6A6A6" w:themeFill="background1" w:themeFillShade="A6"/>
          </w:tcPr>
          <w:p w14:paraId="0A801846" w14:textId="77777777" w:rsidR="00C816CC" w:rsidRPr="004A6427" w:rsidRDefault="00C816CC" w:rsidP="00A6764B">
            <w:pPr>
              <w:rPr>
                <w:b/>
                <w:sz w:val="20"/>
                <w:szCs w:val="20"/>
              </w:rPr>
            </w:pPr>
            <w:r w:rsidRPr="004A6427">
              <w:rPr>
                <w:b/>
                <w:sz w:val="20"/>
                <w:szCs w:val="20"/>
              </w:rPr>
              <w:t>No</w:t>
            </w:r>
          </w:p>
        </w:tc>
        <w:tc>
          <w:tcPr>
            <w:tcW w:w="3158" w:type="pct"/>
            <w:tcBorders>
              <w:top w:val="single" w:sz="12" w:space="0" w:color="auto"/>
              <w:right w:val="single" w:sz="12" w:space="0" w:color="auto"/>
            </w:tcBorders>
            <w:shd w:val="clear" w:color="auto" w:fill="A6A6A6" w:themeFill="background1" w:themeFillShade="A6"/>
          </w:tcPr>
          <w:p w14:paraId="6F2FDD37" w14:textId="77777777" w:rsidR="00C816CC" w:rsidRPr="004A6427" w:rsidRDefault="00C816CC" w:rsidP="00A6764B">
            <w:pPr>
              <w:rPr>
                <w:b/>
                <w:sz w:val="20"/>
                <w:szCs w:val="20"/>
              </w:rPr>
            </w:pPr>
            <w:r w:rsidRPr="004A6427">
              <w:rPr>
                <w:b/>
                <w:sz w:val="20"/>
                <w:szCs w:val="20"/>
              </w:rPr>
              <w:t>GS-07</w:t>
            </w:r>
          </w:p>
        </w:tc>
      </w:tr>
      <w:tr w:rsidR="00C816CC" w:rsidRPr="006B36D6" w14:paraId="50B06252" w14:textId="77777777" w:rsidTr="00DA3A01">
        <w:trPr>
          <w:trHeight w:val="255"/>
        </w:trPr>
        <w:tc>
          <w:tcPr>
            <w:tcW w:w="1842" w:type="pct"/>
            <w:gridSpan w:val="2"/>
            <w:tcBorders>
              <w:left w:val="single" w:sz="12" w:space="0" w:color="auto"/>
            </w:tcBorders>
            <w:shd w:val="clear" w:color="auto" w:fill="auto"/>
          </w:tcPr>
          <w:p w14:paraId="1B952C3D" w14:textId="77777777" w:rsidR="00C816CC" w:rsidRPr="006B36D6" w:rsidRDefault="00C816CC" w:rsidP="00A6764B">
            <w:pPr>
              <w:rPr>
                <w:sz w:val="20"/>
                <w:szCs w:val="20"/>
              </w:rPr>
            </w:pPr>
            <w:r w:rsidRPr="006B36D6">
              <w:rPr>
                <w:sz w:val="20"/>
                <w:szCs w:val="20"/>
              </w:rPr>
              <w:t>Indicator</w:t>
            </w:r>
          </w:p>
        </w:tc>
        <w:tc>
          <w:tcPr>
            <w:tcW w:w="3158" w:type="pct"/>
            <w:tcBorders>
              <w:right w:val="single" w:sz="12" w:space="0" w:color="auto"/>
            </w:tcBorders>
          </w:tcPr>
          <w:p w14:paraId="44CEE83E" w14:textId="77777777" w:rsidR="00C816CC" w:rsidRPr="006B36D6" w:rsidRDefault="00C816CC" w:rsidP="00A6764B">
            <w:pPr>
              <w:rPr>
                <w:b/>
                <w:sz w:val="20"/>
                <w:szCs w:val="20"/>
              </w:rPr>
            </w:pPr>
            <w:r w:rsidRPr="006B36D6">
              <w:rPr>
                <w:b/>
                <w:sz w:val="20"/>
                <w:szCs w:val="20"/>
              </w:rPr>
              <w:t>Livelihood of the poor</w:t>
            </w:r>
          </w:p>
        </w:tc>
      </w:tr>
      <w:tr w:rsidR="00C816CC" w:rsidRPr="006B36D6" w14:paraId="30FD063F" w14:textId="77777777" w:rsidTr="00DA3A01">
        <w:trPr>
          <w:trHeight w:val="255"/>
        </w:trPr>
        <w:tc>
          <w:tcPr>
            <w:tcW w:w="1842" w:type="pct"/>
            <w:gridSpan w:val="2"/>
            <w:tcBorders>
              <w:left w:val="single" w:sz="12" w:space="0" w:color="auto"/>
            </w:tcBorders>
            <w:shd w:val="clear" w:color="auto" w:fill="auto"/>
          </w:tcPr>
          <w:p w14:paraId="19B8CECA" w14:textId="77777777" w:rsidR="00C816CC" w:rsidRPr="006B36D6" w:rsidRDefault="00C816CC" w:rsidP="00A6764B">
            <w:pPr>
              <w:rPr>
                <w:sz w:val="20"/>
                <w:szCs w:val="20"/>
              </w:rPr>
            </w:pPr>
            <w:r w:rsidRPr="006B36D6">
              <w:rPr>
                <w:sz w:val="20"/>
                <w:szCs w:val="20"/>
              </w:rPr>
              <w:t>Mitigation measure</w:t>
            </w:r>
          </w:p>
        </w:tc>
        <w:tc>
          <w:tcPr>
            <w:tcW w:w="3158" w:type="pct"/>
            <w:tcBorders>
              <w:right w:val="single" w:sz="12" w:space="0" w:color="auto"/>
            </w:tcBorders>
          </w:tcPr>
          <w:p w14:paraId="61E1DD8B" w14:textId="77777777" w:rsidR="00C816CC" w:rsidRPr="006B36D6" w:rsidRDefault="00C816CC" w:rsidP="00A6764B">
            <w:pPr>
              <w:rPr>
                <w:i/>
                <w:sz w:val="20"/>
                <w:szCs w:val="20"/>
              </w:rPr>
            </w:pPr>
            <w:r w:rsidRPr="006B36D6">
              <w:rPr>
                <w:i/>
                <w:sz w:val="20"/>
                <w:szCs w:val="20"/>
              </w:rPr>
              <w:t>n/a</w:t>
            </w:r>
          </w:p>
        </w:tc>
      </w:tr>
      <w:tr w:rsidR="00C816CC" w:rsidRPr="006B36D6" w14:paraId="3724F9E0" w14:textId="77777777" w:rsidTr="00DA3A01">
        <w:trPr>
          <w:trHeight w:val="255"/>
        </w:trPr>
        <w:tc>
          <w:tcPr>
            <w:tcW w:w="1842" w:type="pct"/>
            <w:gridSpan w:val="2"/>
            <w:tcBorders>
              <w:left w:val="single" w:sz="12" w:space="0" w:color="auto"/>
            </w:tcBorders>
            <w:shd w:val="clear" w:color="auto" w:fill="auto"/>
          </w:tcPr>
          <w:p w14:paraId="75E5762D"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7EF38DA3" w14:textId="77777777" w:rsidR="00C816CC" w:rsidRPr="006B36D6" w:rsidRDefault="00C816CC" w:rsidP="00A6764B">
            <w:pPr>
              <w:rPr>
                <w:sz w:val="20"/>
                <w:szCs w:val="20"/>
              </w:rPr>
            </w:pPr>
            <w:r w:rsidRPr="006B36D6">
              <w:rPr>
                <w:sz w:val="20"/>
                <w:szCs w:val="20"/>
              </w:rPr>
              <w:t xml:space="preserve">Livelihood of the poor refers to changes compared to the baseline in living conditions, access to healthcare services including affordability and poverty alleviation. To indicate improvement, as part of the Biogas User Survey users will be asked whether they have perceived an improvement in their living conditions after the installation of the biodigester. </w:t>
            </w:r>
          </w:p>
          <w:p w14:paraId="608D98A1" w14:textId="77777777" w:rsidR="00271015" w:rsidRPr="006B36D6" w:rsidRDefault="00271015" w:rsidP="00A6764B">
            <w:pPr>
              <w:rPr>
                <w:sz w:val="20"/>
                <w:szCs w:val="20"/>
              </w:rPr>
            </w:pPr>
          </w:p>
          <w:p w14:paraId="3325406A" w14:textId="77777777" w:rsidR="00271015" w:rsidRPr="006B36D6" w:rsidRDefault="00271015" w:rsidP="005B0625">
            <w:pPr>
              <w:jc w:val="left"/>
              <w:rPr>
                <w:color w:val="000000"/>
                <w:sz w:val="20"/>
                <w:szCs w:val="20"/>
                <w:lang w:eastAsia="en-GB"/>
              </w:rPr>
            </w:pPr>
            <w:r w:rsidRPr="006B36D6">
              <w:rPr>
                <w:color w:val="000000"/>
                <w:sz w:val="20"/>
                <w:szCs w:val="20"/>
                <w:lang w:eastAsia="en-GB"/>
              </w:rPr>
              <w:t xml:space="preserve">As per the </w:t>
            </w:r>
            <w:r w:rsidR="005B0625" w:rsidRPr="006B36D6">
              <w:rPr>
                <w:color w:val="000000"/>
                <w:sz w:val="20"/>
                <w:szCs w:val="20"/>
                <w:lang w:eastAsia="en-GB"/>
              </w:rPr>
              <w:t xml:space="preserve">VPA </w:t>
            </w:r>
            <w:r w:rsidRPr="006B36D6">
              <w:rPr>
                <w:color w:val="000000"/>
                <w:sz w:val="20"/>
                <w:szCs w:val="20"/>
                <w:lang w:eastAsia="en-GB"/>
              </w:rPr>
              <w:t xml:space="preserve">DD, this parameter is monitored through the following question included in the BUS: “Do you feel that your living conditions have a) improved, b) stayed the same, c) worsened; since the installation of the biogas digester?” </w:t>
            </w:r>
          </w:p>
        </w:tc>
      </w:tr>
      <w:tr w:rsidR="00C816CC" w:rsidRPr="006B36D6" w14:paraId="0B905AA7" w14:textId="77777777" w:rsidTr="00DA3A01">
        <w:trPr>
          <w:trHeight w:val="255"/>
        </w:trPr>
        <w:tc>
          <w:tcPr>
            <w:tcW w:w="1842" w:type="pct"/>
            <w:gridSpan w:val="2"/>
            <w:tcBorders>
              <w:left w:val="single" w:sz="12" w:space="0" w:color="auto"/>
            </w:tcBorders>
            <w:shd w:val="clear" w:color="auto" w:fill="auto"/>
          </w:tcPr>
          <w:p w14:paraId="2092D846" w14:textId="1BE90186" w:rsidR="00C816CC" w:rsidRPr="006B36D6" w:rsidRDefault="00C816CC" w:rsidP="00DB1B7C">
            <w:pPr>
              <w:rPr>
                <w:sz w:val="20"/>
                <w:szCs w:val="20"/>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3C7FBD5D" w14:textId="77777777" w:rsidR="00C816CC" w:rsidRPr="006B36D6" w:rsidRDefault="00C816CC" w:rsidP="00A6764B">
            <w:pPr>
              <w:rPr>
                <w:sz w:val="20"/>
                <w:szCs w:val="20"/>
              </w:rPr>
            </w:pPr>
            <w:r w:rsidRPr="006B36D6">
              <w:rPr>
                <w:sz w:val="20"/>
                <w:szCs w:val="20"/>
              </w:rPr>
              <w:t xml:space="preserve">Health issues related to respiratory diseases are occurring. Additionally, users, and especially women, experience limited available time due to the need to invest time in firewood collection and cooking. Overall, current livelihood of the poor is inadequate and can be enhanced. </w:t>
            </w:r>
          </w:p>
        </w:tc>
      </w:tr>
      <w:tr w:rsidR="00C816CC" w:rsidRPr="006B36D6" w14:paraId="440837D7" w14:textId="77777777" w:rsidTr="00DA3A01">
        <w:trPr>
          <w:trHeight w:val="255"/>
        </w:trPr>
        <w:tc>
          <w:tcPr>
            <w:tcW w:w="1842" w:type="pct"/>
            <w:gridSpan w:val="2"/>
            <w:tcBorders>
              <w:left w:val="single" w:sz="12" w:space="0" w:color="auto"/>
              <w:bottom w:val="single" w:sz="2" w:space="0" w:color="auto"/>
            </w:tcBorders>
            <w:shd w:val="clear" w:color="auto" w:fill="auto"/>
          </w:tcPr>
          <w:p w14:paraId="3BF25F2F" w14:textId="77777777" w:rsidR="00C816CC" w:rsidRPr="006B36D6" w:rsidRDefault="00C816CC" w:rsidP="00A6764B">
            <w:pPr>
              <w:rPr>
                <w:sz w:val="20"/>
                <w:szCs w:val="20"/>
              </w:rPr>
            </w:pPr>
            <w:r w:rsidRPr="006B36D6">
              <w:rPr>
                <w:sz w:val="20"/>
                <w:szCs w:val="20"/>
              </w:rPr>
              <w:t>Estimation of baseline situation of parameter</w:t>
            </w:r>
          </w:p>
        </w:tc>
        <w:tc>
          <w:tcPr>
            <w:tcW w:w="3158" w:type="pct"/>
            <w:tcBorders>
              <w:right w:val="single" w:sz="12" w:space="0" w:color="auto"/>
            </w:tcBorders>
          </w:tcPr>
          <w:p w14:paraId="5C3A4F7C" w14:textId="77777777" w:rsidR="00C816CC" w:rsidRPr="006B36D6" w:rsidRDefault="00C816CC" w:rsidP="00A6764B">
            <w:pPr>
              <w:rPr>
                <w:sz w:val="20"/>
                <w:szCs w:val="20"/>
              </w:rPr>
            </w:pPr>
            <w:r w:rsidRPr="006B36D6">
              <w:rPr>
                <w:sz w:val="20"/>
                <w:szCs w:val="20"/>
              </w:rPr>
              <w:t xml:space="preserve">Health issues related to respiratory diseases continue to occur. Additionally, users, and especially women, continue to experience limited available time due to the need to invest time in firewood collection and cooking. Livelihood of the poor will remain unchanged. </w:t>
            </w:r>
          </w:p>
        </w:tc>
      </w:tr>
      <w:tr w:rsidR="003F64B7" w:rsidRPr="006B36D6" w14:paraId="69BB7C92" w14:textId="77777777" w:rsidTr="00DA3A01">
        <w:trPr>
          <w:trHeight w:val="255"/>
        </w:trPr>
        <w:tc>
          <w:tcPr>
            <w:tcW w:w="1842" w:type="pct"/>
            <w:gridSpan w:val="2"/>
            <w:tcBorders>
              <w:top w:val="single" w:sz="2" w:space="0" w:color="auto"/>
              <w:left w:val="single" w:sz="12" w:space="0" w:color="auto"/>
            </w:tcBorders>
            <w:shd w:val="clear" w:color="auto" w:fill="auto"/>
          </w:tcPr>
          <w:p w14:paraId="3237C436" w14:textId="77777777" w:rsidR="003F64B7" w:rsidRDefault="003F64B7" w:rsidP="003F64B7">
            <w:pPr>
              <w:rPr>
                <w:sz w:val="20"/>
                <w:szCs w:val="22"/>
              </w:rPr>
            </w:pPr>
            <w:r>
              <w:rPr>
                <w:sz w:val="20"/>
                <w:szCs w:val="22"/>
              </w:rPr>
              <w:t>Situation on 31/12/2017</w:t>
            </w:r>
          </w:p>
        </w:tc>
        <w:tc>
          <w:tcPr>
            <w:tcW w:w="3158" w:type="pct"/>
            <w:tcBorders>
              <w:right w:val="single" w:sz="12" w:space="0" w:color="auto"/>
            </w:tcBorders>
          </w:tcPr>
          <w:p w14:paraId="206F2A67" w14:textId="77777777" w:rsidR="003F64B7" w:rsidRPr="006B36D6" w:rsidRDefault="003F64B7" w:rsidP="003F64B7">
            <w:pPr>
              <w:jc w:val="left"/>
              <w:rPr>
                <w:color w:val="000000"/>
                <w:sz w:val="20"/>
                <w:szCs w:val="20"/>
                <w:lang w:eastAsia="en-GB"/>
              </w:rPr>
            </w:pPr>
            <w:r w:rsidRPr="006B36D6">
              <w:rPr>
                <w:color w:val="000000"/>
                <w:sz w:val="20"/>
                <w:szCs w:val="20"/>
                <w:lang w:eastAsia="en-GB"/>
              </w:rPr>
              <w:t>BUS 201</w:t>
            </w:r>
            <w:r>
              <w:rPr>
                <w:color w:val="000000"/>
                <w:sz w:val="20"/>
                <w:szCs w:val="20"/>
                <w:lang w:eastAsia="en-GB"/>
              </w:rPr>
              <w:t>8</w:t>
            </w:r>
            <w:r w:rsidRPr="006B36D6">
              <w:rPr>
                <w:color w:val="000000"/>
                <w:sz w:val="20"/>
                <w:szCs w:val="20"/>
                <w:lang w:eastAsia="en-GB"/>
              </w:rPr>
              <w:t xml:space="preserve"> results</w:t>
            </w:r>
            <w:r w:rsidRPr="006B36D6">
              <w:rPr>
                <w:rStyle w:val="FootnoteReference"/>
                <w:color w:val="000000"/>
                <w:sz w:val="20"/>
                <w:szCs w:val="20"/>
                <w:lang w:eastAsia="en-GB"/>
              </w:rPr>
              <w:footnoteReference w:id="72"/>
            </w:r>
          </w:p>
          <w:p w14:paraId="63BA82A3" w14:textId="041AAD08" w:rsidR="003F64B7" w:rsidRPr="006B36D6" w:rsidRDefault="003F64B7" w:rsidP="003F64B7">
            <w:pPr>
              <w:jc w:val="left"/>
              <w:rPr>
                <w:color w:val="000000"/>
                <w:sz w:val="20"/>
                <w:szCs w:val="20"/>
                <w:lang w:eastAsia="en-GB"/>
              </w:rPr>
            </w:pPr>
            <w:r>
              <w:rPr>
                <w:color w:val="000000"/>
                <w:sz w:val="20"/>
                <w:szCs w:val="20"/>
                <w:lang w:eastAsia="en-GB"/>
              </w:rPr>
              <w:t>‘</w:t>
            </w:r>
            <w:r w:rsidRPr="006B36D6">
              <w:rPr>
                <w:color w:val="000000"/>
                <w:sz w:val="20"/>
                <w:szCs w:val="20"/>
                <w:lang w:eastAsia="en-GB"/>
              </w:rPr>
              <w:t xml:space="preserve">Improved’: </w:t>
            </w:r>
            <w:r w:rsidR="005879FC">
              <w:rPr>
                <w:b/>
                <w:color w:val="000000"/>
                <w:sz w:val="20"/>
                <w:szCs w:val="20"/>
                <w:lang w:eastAsia="en-GB"/>
              </w:rPr>
              <w:t>1,</w:t>
            </w:r>
            <w:r w:rsidR="003D2570">
              <w:rPr>
                <w:b/>
                <w:color w:val="000000"/>
                <w:sz w:val="20"/>
                <w:szCs w:val="20"/>
                <w:lang w:eastAsia="en-GB"/>
              </w:rPr>
              <w:t>665</w:t>
            </w:r>
            <w:r w:rsidR="003D2570" w:rsidRPr="006B36D6">
              <w:rPr>
                <w:color w:val="000000"/>
                <w:sz w:val="20"/>
                <w:szCs w:val="20"/>
                <w:lang w:eastAsia="en-GB"/>
              </w:rPr>
              <w:t xml:space="preserve"> </w:t>
            </w:r>
            <w:r w:rsidRPr="006B36D6">
              <w:rPr>
                <w:color w:val="000000"/>
                <w:sz w:val="20"/>
                <w:szCs w:val="20"/>
                <w:lang w:eastAsia="en-GB"/>
              </w:rPr>
              <w:t xml:space="preserve">(equivalent to </w:t>
            </w:r>
            <w:r>
              <w:rPr>
                <w:color w:val="000000"/>
                <w:sz w:val="20"/>
                <w:szCs w:val="20"/>
                <w:lang w:eastAsia="en-GB"/>
              </w:rPr>
              <w:t>83.65</w:t>
            </w:r>
            <w:r w:rsidRPr="006B36D6">
              <w:rPr>
                <w:color w:val="000000"/>
                <w:sz w:val="20"/>
                <w:szCs w:val="20"/>
                <w:lang w:eastAsia="en-GB"/>
              </w:rPr>
              <w:t>% of total)</w:t>
            </w:r>
          </w:p>
          <w:p w14:paraId="0532A386" w14:textId="7E4A1502" w:rsidR="003F64B7" w:rsidRPr="006B36D6" w:rsidRDefault="003F64B7" w:rsidP="003F64B7">
            <w:pPr>
              <w:jc w:val="left"/>
              <w:rPr>
                <w:color w:val="000000"/>
                <w:sz w:val="20"/>
                <w:szCs w:val="20"/>
                <w:lang w:eastAsia="en-GB"/>
              </w:rPr>
            </w:pPr>
            <w:r w:rsidRPr="006B36D6">
              <w:rPr>
                <w:color w:val="000000"/>
                <w:sz w:val="20"/>
                <w:szCs w:val="20"/>
                <w:lang w:eastAsia="en-GB"/>
              </w:rPr>
              <w:t xml:space="preserve">‘The same’: </w:t>
            </w:r>
            <w:r w:rsidR="003D2570">
              <w:rPr>
                <w:b/>
                <w:color w:val="000000"/>
                <w:sz w:val="20"/>
                <w:szCs w:val="20"/>
                <w:lang w:eastAsia="en-GB"/>
              </w:rPr>
              <w:t>325</w:t>
            </w:r>
            <w:r w:rsidR="003D2570" w:rsidRPr="006B36D6">
              <w:rPr>
                <w:color w:val="000000"/>
                <w:sz w:val="20"/>
                <w:szCs w:val="20"/>
                <w:lang w:eastAsia="en-GB"/>
              </w:rPr>
              <w:t xml:space="preserve"> </w:t>
            </w:r>
            <w:r w:rsidRPr="006B36D6">
              <w:rPr>
                <w:color w:val="000000"/>
                <w:sz w:val="20"/>
                <w:szCs w:val="20"/>
                <w:lang w:eastAsia="en-GB"/>
              </w:rPr>
              <w:t xml:space="preserve">(equivalent to </w:t>
            </w:r>
            <w:r>
              <w:rPr>
                <w:color w:val="000000"/>
                <w:sz w:val="20"/>
                <w:szCs w:val="20"/>
                <w:lang w:eastAsia="en-GB"/>
              </w:rPr>
              <w:t>16.35</w:t>
            </w:r>
            <w:r w:rsidRPr="006B36D6">
              <w:rPr>
                <w:color w:val="000000"/>
                <w:sz w:val="20"/>
                <w:szCs w:val="20"/>
                <w:lang w:eastAsia="en-GB"/>
              </w:rPr>
              <w:t>% of total)</w:t>
            </w:r>
          </w:p>
          <w:p w14:paraId="02B80C46" w14:textId="77777777" w:rsidR="003F64B7" w:rsidRPr="006B36D6" w:rsidRDefault="003F64B7" w:rsidP="003F64B7">
            <w:pPr>
              <w:jc w:val="left"/>
              <w:rPr>
                <w:color w:val="000000"/>
                <w:sz w:val="20"/>
                <w:szCs w:val="20"/>
                <w:lang w:eastAsia="en-GB"/>
              </w:rPr>
            </w:pPr>
            <w:r w:rsidRPr="006B36D6">
              <w:rPr>
                <w:color w:val="000000"/>
                <w:sz w:val="20"/>
                <w:szCs w:val="20"/>
                <w:lang w:eastAsia="en-GB"/>
              </w:rPr>
              <w:t xml:space="preserve">‘Worsened’: </w:t>
            </w:r>
            <w:r>
              <w:rPr>
                <w:b/>
                <w:color w:val="000000"/>
                <w:sz w:val="20"/>
                <w:szCs w:val="20"/>
                <w:lang w:eastAsia="en-GB"/>
              </w:rPr>
              <w:t xml:space="preserve">0 </w:t>
            </w:r>
            <w:r w:rsidRPr="006B36D6">
              <w:rPr>
                <w:color w:val="000000"/>
                <w:sz w:val="20"/>
                <w:szCs w:val="20"/>
                <w:lang w:eastAsia="en-GB"/>
              </w:rPr>
              <w:t xml:space="preserve">(equivalent to </w:t>
            </w:r>
            <w:r>
              <w:rPr>
                <w:color w:val="000000"/>
                <w:sz w:val="20"/>
                <w:szCs w:val="20"/>
                <w:lang w:eastAsia="en-GB"/>
              </w:rPr>
              <w:t>0</w:t>
            </w:r>
            <w:r w:rsidRPr="006B36D6">
              <w:rPr>
                <w:color w:val="000000"/>
                <w:sz w:val="20"/>
                <w:szCs w:val="20"/>
                <w:lang w:eastAsia="en-GB"/>
              </w:rPr>
              <w:t>% of total)</w:t>
            </w:r>
          </w:p>
        </w:tc>
      </w:tr>
      <w:tr w:rsidR="003F64B7" w:rsidRPr="006B36D6" w14:paraId="249A683A" w14:textId="77777777" w:rsidTr="00DA3A01">
        <w:trPr>
          <w:trHeight w:val="255"/>
        </w:trPr>
        <w:tc>
          <w:tcPr>
            <w:tcW w:w="1842" w:type="pct"/>
            <w:gridSpan w:val="2"/>
            <w:tcBorders>
              <w:left w:val="single" w:sz="12" w:space="0" w:color="auto"/>
            </w:tcBorders>
            <w:shd w:val="clear" w:color="auto" w:fill="auto"/>
          </w:tcPr>
          <w:p w14:paraId="58A6CE26" w14:textId="77777777" w:rsidR="003F64B7" w:rsidRPr="006B36D6" w:rsidRDefault="003F64B7" w:rsidP="003F64B7">
            <w:pPr>
              <w:rPr>
                <w:sz w:val="20"/>
                <w:szCs w:val="20"/>
              </w:rPr>
            </w:pPr>
            <w:r w:rsidRPr="006B36D6">
              <w:rPr>
                <w:sz w:val="20"/>
                <w:szCs w:val="20"/>
              </w:rPr>
              <w:lastRenderedPageBreak/>
              <w:t>Future target for parameter</w:t>
            </w:r>
          </w:p>
        </w:tc>
        <w:tc>
          <w:tcPr>
            <w:tcW w:w="3158" w:type="pct"/>
            <w:tcBorders>
              <w:right w:val="single" w:sz="12" w:space="0" w:color="auto"/>
            </w:tcBorders>
          </w:tcPr>
          <w:p w14:paraId="123F61DF" w14:textId="77777777" w:rsidR="003F64B7" w:rsidRPr="006B36D6" w:rsidRDefault="003F64B7" w:rsidP="003F64B7">
            <w:pPr>
              <w:rPr>
                <w:sz w:val="20"/>
                <w:szCs w:val="20"/>
              </w:rPr>
            </w:pPr>
            <w:r w:rsidRPr="006B36D6">
              <w:rPr>
                <w:sz w:val="20"/>
                <w:szCs w:val="20"/>
              </w:rPr>
              <w:t>Householders perceive an improvement in living conditions as a result of the installation of biogas digesters.</w:t>
            </w:r>
          </w:p>
        </w:tc>
      </w:tr>
      <w:tr w:rsidR="003F64B7" w:rsidRPr="006B36D6" w14:paraId="6A174FA0" w14:textId="77777777" w:rsidTr="00DA3A01">
        <w:trPr>
          <w:trHeight w:val="165"/>
        </w:trPr>
        <w:tc>
          <w:tcPr>
            <w:tcW w:w="1231" w:type="pct"/>
            <w:vMerge w:val="restart"/>
            <w:tcBorders>
              <w:left w:val="single" w:sz="12" w:space="0" w:color="auto"/>
            </w:tcBorders>
            <w:shd w:val="clear" w:color="auto" w:fill="auto"/>
          </w:tcPr>
          <w:p w14:paraId="529D4619" w14:textId="77777777" w:rsidR="003F64B7" w:rsidRPr="006B36D6" w:rsidRDefault="003F64B7" w:rsidP="003F64B7">
            <w:pPr>
              <w:rPr>
                <w:sz w:val="20"/>
                <w:szCs w:val="20"/>
              </w:rPr>
            </w:pPr>
            <w:r w:rsidRPr="006B36D6">
              <w:rPr>
                <w:sz w:val="20"/>
                <w:szCs w:val="20"/>
              </w:rPr>
              <w:t>Way of monitoring</w:t>
            </w:r>
          </w:p>
        </w:tc>
        <w:tc>
          <w:tcPr>
            <w:tcW w:w="611" w:type="pct"/>
          </w:tcPr>
          <w:p w14:paraId="7696FC6E" w14:textId="77777777" w:rsidR="003F64B7" w:rsidRPr="006B36D6" w:rsidRDefault="003F64B7" w:rsidP="003F64B7">
            <w:pPr>
              <w:rPr>
                <w:sz w:val="20"/>
                <w:szCs w:val="20"/>
              </w:rPr>
            </w:pPr>
            <w:r w:rsidRPr="006B36D6">
              <w:rPr>
                <w:sz w:val="20"/>
                <w:szCs w:val="20"/>
              </w:rPr>
              <w:t>How</w:t>
            </w:r>
          </w:p>
        </w:tc>
        <w:tc>
          <w:tcPr>
            <w:tcW w:w="3158" w:type="pct"/>
            <w:tcBorders>
              <w:right w:val="single" w:sz="12" w:space="0" w:color="auto"/>
            </w:tcBorders>
            <w:shd w:val="clear" w:color="auto" w:fill="auto"/>
          </w:tcPr>
          <w:p w14:paraId="195EEF84" w14:textId="77777777" w:rsidR="003F64B7" w:rsidRPr="006B36D6" w:rsidRDefault="003F64B7" w:rsidP="003F64B7">
            <w:pPr>
              <w:rPr>
                <w:sz w:val="20"/>
                <w:szCs w:val="20"/>
              </w:rPr>
            </w:pPr>
            <w:r w:rsidRPr="006B36D6">
              <w:rPr>
                <w:sz w:val="20"/>
                <w:szCs w:val="20"/>
              </w:rPr>
              <w:t>Collected through the annual Biogas User Survey. To indicate improvement, as part of the Biogas User Survey the following question will be included: “Do you feel that your living conditions have a) improved, b) stayed the same, c) worsened; since the installation of the biogas digester?”</w:t>
            </w:r>
          </w:p>
        </w:tc>
      </w:tr>
      <w:tr w:rsidR="003F64B7" w:rsidRPr="006B36D6" w14:paraId="5CB70E68" w14:textId="77777777" w:rsidTr="00DA3A01">
        <w:trPr>
          <w:trHeight w:val="165"/>
        </w:trPr>
        <w:tc>
          <w:tcPr>
            <w:tcW w:w="1231" w:type="pct"/>
            <w:vMerge/>
            <w:tcBorders>
              <w:left w:val="single" w:sz="12" w:space="0" w:color="auto"/>
            </w:tcBorders>
            <w:shd w:val="clear" w:color="auto" w:fill="auto"/>
          </w:tcPr>
          <w:p w14:paraId="1B56A191" w14:textId="77777777" w:rsidR="003F64B7" w:rsidRPr="006B36D6" w:rsidRDefault="003F64B7" w:rsidP="003F64B7">
            <w:pPr>
              <w:rPr>
                <w:sz w:val="20"/>
                <w:szCs w:val="20"/>
              </w:rPr>
            </w:pPr>
          </w:p>
        </w:tc>
        <w:tc>
          <w:tcPr>
            <w:tcW w:w="611" w:type="pct"/>
          </w:tcPr>
          <w:p w14:paraId="6580F57D" w14:textId="77777777" w:rsidR="003F64B7" w:rsidRPr="006B36D6" w:rsidRDefault="003F64B7" w:rsidP="003F64B7">
            <w:pPr>
              <w:rPr>
                <w:sz w:val="20"/>
                <w:szCs w:val="20"/>
              </w:rPr>
            </w:pPr>
            <w:r w:rsidRPr="006B36D6">
              <w:rPr>
                <w:sz w:val="20"/>
                <w:szCs w:val="20"/>
              </w:rPr>
              <w:t>When</w:t>
            </w:r>
          </w:p>
        </w:tc>
        <w:tc>
          <w:tcPr>
            <w:tcW w:w="3158" w:type="pct"/>
            <w:tcBorders>
              <w:right w:val="single" w:sz="12" w:space="0" w:color="auto"/>
            </w:tcBorders>
            <w:shd w:val="clear" w:color="auto" w:fill="auto"/>
          </w:tcPr>
          <w:p w14:paraId="1F56B6FF" w14:textId="77777777" w:rsidR="003F64B7" w:rsidRPr="006B36D6" w:rsidRDefault="003F64B7" w:rsidP="003F64B7">
            <w:pPr>
              <w:rPr>
                <w:sz w:val="20"/>
                <w:szCs w:val="20"/>
              </w:rPr>
            </w:pPr>
            <w:r w:rsidRPr="006B36D6">
              <w:rPr>
                <w:sz w:val="20"/>
                <w:szCs w:val="22"/>
              </w:rPr>
              <w:t xml:space="preserve">Annually; conducted in </w:t>
            </w:r>
            <w:r>
              <w:rPr>
                <w:sz w:val="20"/>
                <w:szCs w:val="22"/>
              </w:rPr>
              <w:t>December</w:t>
            </w:r>
            <w:r w:rsidRPr="006B36D6">
              <w:rPr>
                <w:sz w:val="20"/>
                <w:szCs w:val="22"/>
              </w:rPr>
              <w:t xml:space="preserve"> 201</w:t>
            </w:r>
            <w:r>
              <w:rPr>
                <w:sz w:val="20"/>
                <w:szCs w:val="22"/>
              </w:rPr>
              <w:t>7</w:t>
            </w:r>
          </w:p>
        </w:tc>
      </w:tr>
      <w:tr w:rsidR="003F64B7" w:rsidRPr="006B36D6" w14:paraId="6CEF243D" w14:textId="77777777" w:rsidTr="00DA3A01">
        <w:trPr>
          <w:trHeight w:val="165"/>
        </w:trPr>
        <w:tc>
          <w:tcPr>
            <w:tcW w:w="1231" w:type="pct"/>
            <w:vMerge/>
            <w:tcBorders>
              <w:left w:val="single" w:sz="12" w:space="0" w:color="auto"/>
              <w:bottom w:val="single" w:sz="12" w:space="0" w:color="auto"/>
            </w:tcBorders>
            <w:shd w:val="clear" w:color="auto" w:fill="auto"/>
          </w:tcPr>
          <w:p w14:paraId="75B08757" w14:textId="77777777" w:rsidR="003F64B7" w:rsidRPr="006B36D6" w:rsidRDefault="003F64B7" w:rsidP="003F64B7">
            <w:pPr>
              <w:rPr>
                <w:sz w:val="20"/>
                <w:szCs w:val="20"/>
              </w:rPr>
            </w:pPr>
          </w:p>
        </w:tc>
        <w:tc>
          <w:tcPr>
            <w:tcW w:w="611" w:type="pct"/>
            <w:tcBorders>
              <w:bottom w:val="single" w:sz="12" w:space="0" w:color="auto"/>
            </w:tcBorders>
          </w:tcPr>
          <w:p w14:paraId="10451376" w14:textId="77777777" w:rsidR="003F64B7" w:rsidRPr="006B36D6" w:rsidRDefault="003F64B7" w:rsidP="003F64B7">
            <w:pPr>
              <w:rPr>
                <w:sz w:val="20"/>
                <w:szCs w:val="20"/>
              </w:rPr>
            </w:pPr>
            <w:r w:rsidRPr="006B36D6">
              <w:rPr>
                <w:sz w:val="20"/>
                <w:szCs w:val="20"/>
              </w:rPr>
              <w:t>By who</w:t>
            </w:r>
          </w:p>
        </w:tc>
        <w:tc>
          <w:tcPr>
            <w:tcW w:w="3158" w:type="pct"/>
            <w:tcBorders>
              <w:bottom w:val="single" w:sz="12" w:space="0" w:color="auto"/>
              <w:right w:val="single" w:sz="12" w:space="0" w:color="auto"/>
            </w:tcBorders>
            <w:shd w:val="clear" w:color="auto" w:fill="auto"/>
          </w:tcPr>
          <w:p w14:paraId="45085D46" w14:textId="77777777" w:rsidR="003F64B7" w:rsidRPr="006B36D6" w:rsidRDefault="003F64B7" w:rsidP="003F64B7">
            <w:pPr>
              <w:rPr>
                <w:sz w:val="20"/>
                <w:szCs w:val="20"/>
              </w:rPr>
            </w:pPr>
            <w:r w:rsidRPr="006B36D6">
              <w:rPr>
                <w:sz w:val="20"/>
                <w:szCs w:val="20"/>
              </w:rPr>
              <w:t>External consultant specialised in surveying – JRI Indonesia</w:t>
            </w:r>
          </w:p>
        </w:tc>
      </w:tr>
    </w:tbl>
    <w:p w14:paraId="2D4E21E3" w14:textId="77777777" w:rsidR="00C816CC" w:rsidRPr="006B36D6" w:rsidRDefault="00C816CC" w:rsidP="00C816CC">
      <w:pPr>
        <w:rPr>
          <w:szCs w:val="22"/>
        </w:rPr>
      </w:pPr>
    </w:p>
    <w:p w14:paraId="2976C055" w14:textId="77777777" w:rsidR="00D742F6" w:rsidRDefault="00D742F6" w:rsidP="00C816CC">
      <w:pPr>
        <w:rPr>
          <w:b/>
          <w:u w:val="single"/>
        </w:rPr>
      </w:pPr>
    </w:p>
    <w:p w14:paraId="4BBD3F91" w14:textId="77777777" w:rsidR="00C816CC" w:rsidRPr="006B36D6" w:rsidRDefault="00C816CC" w:rsidP="00C816CC">
      <w:pPr>
        <w:rPr>
          <w:b/>
          <w:u w:val="single"/>
        </w:rPr>
      </w:pPr>
      <w:r w:rsidRPr="006B36D6">
        <w:rPr>
          <w:b/>
          <w:u w:val="single"/>
        </w:rPr>
        <w:t>Access to affordable and clean energy services</w:t>
      </w:r>
    </w:p>
    <w:p w14:paraId="363C6A7A" w14:textId="77777777" w:rsidR="00C816CC" w:rsidRPr="006B36D6" w:rsidRDefault="00C816CC" w:rsidP="00C816CC">
      <w:pPr>
        <w:rPr>
          <w:szCs w:val="22"/>
        </w:rPr>
      </w:pPr>
    </w:p>
    <w:p w14:paraId="46CDAB21" w14:textId="3D2BBAEB"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45</w:t>
      </w:r>
      <w:r w:rsidR="0014520D" w:rsidRPr="006B36D6">
        <w:fldChar w:fldCharType="end"/>
      </w:r>
      <w:r w:rsidRPr="006B36D6">
        <w:t>: Scoring on SD indicator access to affordable and clean energy services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4A6427" w14:paraId="4CF59B42" w14:textId="77777777" w:rsidTr="004A6427">
        <w:trPr>
          <w:trHeight w:val="255"/>
        </w:trPr>
        <w:tc>
          <w:tcPr>
            <w:tcW w:w="1842" w:type="pct"/>
            <w:gridSpan w:val="2"/>
            <w:tcBorders>
              <w:top w:val="single" w:sz="12" w:space="0" w:color="auto"/>
              <w:left w:val="single" w:sz="12" w:space="0" w:color="auto"/>
            </w:tcBorders>
            <w:shd w:val="clear" w:color="auto" w:fill="A6A6A6" w:themeFill="background1" w:themeFillShade="A6"/>
          </w:tcPr>
          <w:p w14:paraId="5B2ADE8A" w14:textId="77777777" w:rsidR="00C816CC" w:rsidRPr="004A6427" w:rsidRDefault="00C816CC" w:rsidP="00A6764B">
            <w:pPr>
              <w:rPr>
                <w:b/>
                <w:sz w:val="20"/>
                <w:szCs w:val="20"/>
              </w:rPr>
            </w:pPr>
            <w:r w:rsidRPr="004A6427">
              <w:rPr>
                <w:b/>
                <w:sz w:val="20"/>
                <w:szCs w:val="20"/>
              </w:rPr>
              <w:t>No</w:t>
            </w:r>
          </w:p>
        </w:tc>
        <w:tc>
          <w:tcPr>
            <w:tcW w:w="3158" w:type="pct"/>
            <w:tcBorders>
              <w:top w:val="single" w:sz="12" w:space="0" w:color="auto"/>
              <w:right w:val="single" w:sz="12" w:space="0" w:color="auto"/>
            </w:tcBorders>
            <w:shd w:val="clear" w:color="auto" w:fill="A6A6A6" w:themeFill="background1" w:themeFillShade="A6"/>
          </w:tcPr>
          <w:p w14:paraId="16A82DE6" w14:textId="77777777" w:rsidR="00C816CC" w:rsidRPr="004A6427" w:rsidRDefault="00C816CC" w:rsidP="00A6764B">
            <w:pPr>
              <w:rPr>
                <w:b/>
                <w:sz w:val="20"/>
                <w:szCs w:val="20"/>
              </w:rPr>
            </w:pPr>
            <w:r w:rsidRPr="004A6427">
              <w:rPr>
                <w:b/>
                <w:sz w:val="20"/>
                <w:szCs w:val="20"/>
              </w:rPr>
              <w:t>GS-08</w:t>
            </w:r>
          </w:p>
        </w:tc>
      </w:tr>
      <w:tr w:rsidR="00C816CC" w:rsidRPr="006B36D6" w14:paraId="57202E9D" w14:textId="77777777" w:rsidTr="00DA3A01">
        <w:trPr>
          <w:trHeight w:val="255"/>
        </w:trPr>
        <w:tc>
          <w:tcPr>
            <w:tcW w:w="1842" w:type="pct"/>
            <w:gridSpan w:val="2"/>
            <w:tcBorders>
              <w:left w:val="single" w:sz="12" w:space="0" w:color="auto"/>
            </w:tcBorders>
            <w:shd w:val="clear" w:color="auto" w:fill="auto"/>
          </w:tcPr>
          <w:p w14:paraId="0552107E" w14:textId="77777777" w:rsidR="00C816CC" w:rsidRPr="006B36D6" w:rsidRDefault="00C816CC" w:rsidP="00A6764B">
            <w:pPr>
              <w:rPr>
                <w:sz w:val="20"/>
                <w:szCs w:val="20"/>
              </w:rPr>
            </w:pPr>
            <w:r w:rsidRPr="006B36D6">
              <w:rPr>
                <w:sz w:val="20"/>
                <w:szCs w:val="20"/>
              </w:rPr>
              <w:t>Indicator</w:t>
            </w:r>
          </w:p>
        </w:tc>
        <w:tc>
          <w:tcPr>
            <w:tcW w:w="3158" w:type="pct"/>
            <w:tcBorders>
              <w:right w:val="single" w:sz="12" w:space="0" w:color="auto"/>
            </w:tcBorders>
          </w:tcPr>
          <w:p w14:paraId="384F5943" w14:textId="77777777" w:rsidR="00C816CC" w:rsidRPr="006B36D6" w:rsidRDefault="00C816CC" w:rsidP="00A6764B">
            <w:pPr>
              <w:rPr>
                <w:b/>
                <w:sz w:val="20"/>
                <w:szCs w:val="20"/>
              </w:rPr>
            </w:pPr>
            <w:r w:rsidRPr="006B36D6">
              <w:rPr>
                <w:b/>
                <w:sz w:val="20"/>
                <w:szCs w:val="20"/>
              </w:rPr>
              <w:t>Access to affordable and clean energy services</w:t>
            </w:r>
          </w:p>
        </w:tc>
      </w:tr>
      <w:tr w:rsidR="00C816CC" w:rsidRPr="006B36D6" w14:paraId="2E5C1CE9" w14:textId="77777777" w:rsidTr="00DA3A01">
        <w:trPr>
          <w:trHeight w:val="255"/>
        </w:trPr>
        <w:tc>
          <w:tcPr>
            <w:tcW w:w="1842" w:type="pct"/>
            <w:gridSpan w:val="2"/>
            <w:tcBorders>
              <w:left w:val="single" w:sz="12" w:space="0" w:color="auto"/>
            </w:tcBorders>
            <w:shd w:val="clear" w:color="auto" w:fill="auto"/>
          </w:tcPr>
          <w:p w14:paraId="08A91D9F" w14:textId="77777777" w:rsidR="00C816CC" w:rsidRPr="006B36D6" w:rsidRDefault="00C816CC" w:rsidP="00A6764B">
            <w:pPr>
              <w:rPr>
                <w:sz w:val="20"/>
                <w:szCs w:val="20"/>
              </w:rPr>
            </w:pPr>
            <w:r w:rsidRPr="006B36D6">
              <w:rPr>
                <w:sz w:val="20"/>
                <w:szCs w:val="20"/>
              </w:rPr>
              <w:t>Mitigation measure</w:t>
            </w:r>
          </w:p>
        </w:tc>
        <w:tc>
          <w:tcPr>
            <w:tcW w:w="3158" w:type="pct"/>
            <w:tcBorders>
              <w:right w:val="single" w:sz="12" w:space="0" w:color="auto"/>
            </w:tcBorders>
          </w:tcPr>
          <w:p w14:paraId="5AE21568" w14:textId="77777777" w:rsidR="00C816CC" w:rsidRPr="006B36D6" w:rsidRDefault="00C816CC" w:rsidP="00A6764B">
            <w:pPr>
              <w:rPr>
                <w:i/>
                <w:sz w:val="20"/>
                <w:szCs w:val="20"/>
              </w:rPr>
            </w:pPr>
            <w:r w:rsidRPr="006B36D6">
              <w:rPr>
                <w:i/>
                <w:sz w:val="20"/>
                <w:szCs w:val="20"/>
              </w:rPr>
              <w:t>n/a</w:t>
            </w:r>
          </w:p>
        </w:tc>
      </w:tr>
      <w:tr w:rsidR="00C816CC" w:rsidRPr="006B36D6" w14:paraId="6EE627F5" w14:textId="77777777" w:rsidTr="00DA3A01">
        <w:trPr>
          <w:trHeight w:val="255"/>
        </w:trPr>
        <w:tc>
          <w:tcPr>
            <w:tcW w:w="1842" w:type="pct"/>
            <w:gridSpan w:val="2"/>
            <w:tcBorders>
              <w:left w:val="single" w:sz="12" w:space="0" w:color="auto"/>
            </w:tcBorders>
            <w:shd w:val="clear" w:color="auto" w:fill="auto"/>
          </w:tcPr>
          <w:p w14:paraId="1ECDE03A"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5B1FD2C8" w14:textId="77777777" w:rsidR="00C816CC" w:rsidRPr="006B36D6" w:rsidRDefault="00C816CC" w:rsidP="00A6764B">
            <w:pPr>
              <w:rPr>
                <w:sz w:val="20"/>
                <w:szCs w:val="20"/>
              </w:rPr>
            </w:pPr>
            <w:r w:rsidRPr="006B36D6">
              <w:rPr>
                <w:sz w:val="20"/>
                <w:szCs w:val="20"/>
              </w:rPr>
              <w:t>Access to energy services refer to changes in unsustainable energy use. This will be monitored through the n</w:t>
            </w:r>
            <w:r w:rsidRPr="006B36D6">
              <w:rPr>
                <w:vanish/>
                <w:sz w:val="20"/>
                <w:szCs w:val="20"/>
              </w:rPr>
              <w:t>teh will be monitored through</w:t>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vanish/>
                <w:sz w:val="20"/>
                <w:szCs w:val="20"/>
              </w:rPr>
              <w:pgNum/>
            </w:r>
            <w:r w:rsidRPr="006B36D6">
              <w:rPr>
                <w:sz w:val="20"/>
                <w:szCs w:val="20"/>
              </w:rPr>
              <w:t>umber of biogas units commissioned.</w:t>
            </w:r>
          </w:p>
        </w:tc>
      </w:tr>
      <w:tr w:rsidR="00C816CC" w:rsidRPr="006B36D6" w14:paraId="303AD0FA" w14:textId="77777777" w:rsidTr="00DA3A01">
        <w:trPr>
          <w:trHeight w:val="255"/>
        </w:trPr>
        <w:tc>
          <w:tcPr>
            <w:tcW w:w="1842" w:type="pct"/>
            <w:gridSpan w:val="2"/>
            <w:tcBorders>
              <w:left w:val="single" w:sz="12" w:space="0" w:color="auto"/>
            </w:tcBorders>
            <w:shd w:val="clear" w:color="auto" w:fill="auto"/>
          </w:tcPr>
          <w:p w14:paraId="0E97D206" w14:textId="6EC48083" w:rsidR="00C816CC" w:rsidRPr="006B36D6" w:rsidRDefault="00C816CC" w:rsidP="00DB1B7C">
            <w:pPr>
              <w:rPr>
                <w:sz w:val="20"/>
                <w:szCs w:val="20"/>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7160F8EF" w14:textId="77777777" w:rsidR="00C816CC" w:rsidRPr="006B36D6" w:rsidRDefault="00C816CC" w:rsidP="00A6764B">
            <w:pPr>
              <w:rPr>
                <w:sz w:val="20"/>
                <w:szCs w:val="20"/>
              </w:rPr>
            </w:pPr>
            <w:r w:rsidRPr="006B36D6">
              <w:rPr>
                <w:sz w:val="20"/>
                <w:szCs w:val="20"/>
              </w:rPr>
              <w:t>Combustion of LPG, kerosene and firewood lead to particulate matter and carbon monoxide pollution and deforestation, and therefore do not provide clean energy services. Also, prices of all fuels are increasing, presenting a rising financial burden to users.</w:t>
            </w:r>
          </w:p>
        </w:tc>
      </w:tr>
      <w:tr w:rsidR="00C816CC" w:rsidRPr="006B36D6" w14:paraId="6C02836E" w14:textId="77777777" w:rsidTr="00DA3A01">
        <w:trPr>
          <w:trHeight w:val="255"/>
        </w:trPr>
        <w:tc>
          <w:tcPr>
            <w:tcW w:w="1842" w:type="pct"/>
            <w:gridSpan w:val="2"/>
            <w:tcBorders>
              <w:left w:val="single" w:sz="12" w:space="0" w:color="auto"/>
            </w:tcBorders>
            <w:shd w:val="clear" w:color="auto" w:fill="auto"/>
          </w:tcPr>
          <w:p w14:paraId="5B6FCCE0" w14:textId="77777777" w:rsidR="00C816CC" w:rsidRPr="006B36D6" w:rsidRDefault="00C816CC" w:rsidP="00A6764B">
            <w:pPr>
              <w:rPr>
                <w:sz w:val="20"/>
                <w:szCs w:val="20"/>
              </w:rPr>
            </w:pPr>
            <w:r w:rsidRPr="006B36D6">
              <w:rPr>
                <w:sz w:val="20"/>
                <w:szCs w:val="20"/>
              </w:rPr>
              <w:t>Estimation of baseline situation of parameter</w:t>
            </w:r>
          </w:p>
        </w:tc>
        <w:tc>
          <w:tcPr>
            <w:tcW w:w="3158" w:type="pct"/>
            <w:tcBorders>
              <w:right w:val="single" w:sz="12" w:space="0" w:color="auto"/>
            </w:tcBorders>
          </w:tcPr>
          <w:p w14:paraId="6B13A735" w14:textId="77777777" w:rsidR="00C816CC" w:rsidRPr="006B36D6" w:rsidRDefault="00C816CC" w:rsidP="00A6764B">
            <w:pPr>
              <w:rPr>
                <w:sz w:val="20"/>
                <w:szCs w:val="20"/>
              </w:rPr>
            </w:pPr>
            <w:r w:rsidRPr="006B36D6">
              <w:rPr>
                <w:sz w:val="20"/>
                <w:szCs w:val="20"/>
              </w:rPr>
              <w:t>Combustion of LPG, kerosene and firewood continues to lead to particulate matter and carbon monoxide pollution and deforestation, and therefore fails to provide clean energy services. Also, prices of all fuels continue to increase, presenting a rising financial burden to users.</w:t>
            </w:r>
          </w:p>
        </w:tc>
      </w:tr>
      <w:tr w:rsidR="003F64B7" w:rsidRPr="006B36D6" w14:paraId="1C5DBF67" w14:textId="77777777" w:rsidTr="00DA3A01">
        <w:trPr>
          <w:trHeight w:val="255"/>
        </w:trPr>
        <w:tc>
          <w:tcPr>
            <w:tcW w:w="1842" w:type="pct"/>
            <w:gridSpan w:val="2"/>
            <w:tcBorders>
              <w:left w:val="single" w:sz="12" w:space="0" w:color="auto"/>
            </w:tcBorders>
            <w:shd w:val="clear" w:color="auto" w:fill="auto"/>
          </w:tcPr>
          <w:p w14:paraId="7B334DFE" w14:textId="77777777" w:rsidR="003F64B7" w:rsidRDefault="003F64B7" w:rsidP="003F64B7">
            <w:pPr>
              <w:rPr>
                <w:sz w:val="20"/>
                <w:szCs w:val="22"/>
              </w:rPr>
            </w:pPr>
            <w:r>
              <w:rPr>
                <w:sz w:val="20"/>
                <w:szCs w:val="22"/>
              </w:rPr>
              <w:t>Situation on 31/12/2017</w:t>
            </w:r>
          </w:p>
        </w:tc>
        <w:tc>
          <w:tcPr>
            <w:tcW w:w="3158" w:type="pct"/>
            <w:tcBorders>
              <w:right w:val="single" w:sz="12" w:space="0" w:color="auto"/>
            </w:tcBorders>
          </w:tcPr>
          <w:p w14:paraId="7A43F6BE" w14:textId="23018502" w:rsidR="003F64B7" w:rsidRDefault="004E16C0" w:rsidP="003D2570">
            <w:pPr>
              <w:jc w:val="left"/>
              <w:rPr>
                <w:b/>
                <w:color w:val="000000"/>
                <w:sz w:val="20"/>
                <w:szCs w:val="20"/>
                <w:lang w:eastAsia="en-GB"/>
              </w:rPr>
            </w:pPr>
            <w:r>
              <w:rPr>
                <w:b/>
                <w:color w:val="000000"/>
                <w:sz w:val="20"/>
                <w:szCs w:val="20"/>
                <w:lang w:eastAsia="en-GB"/>
              </w:rPr>
              <w:t>1,990</w:t>
            </w:r>
            <w:r w:rsidR="00AD7048" w:rsidRPr="006B36D6">
              <w:rPr>
                <w:color w:val="000000"/>
                <w:sz w:val="20"/>
                <w:szCs w:val="20"/>
                <w:lang w:eastAsia="en-GB"/>
              </w:rPr>
              <w:t xml:space="preserve"> </w:t>
            </w:r>
            <w:r w:rsidR="003F64B7" w:rsidRPr="006B36D6">
              <w:rPr>
                <w:color w:val="000000"/>
                <w:sz w:val="20"/>
                <w:szCs w:val="20"/>
                <w:lang w:eastAsia="en-GB"/>
              </w:rPr>
              <w:t>biodigesters implemented</w:t>
            </w:r>
            <w:r w:rsidR="003F64B7" w:rsidRPr="006B36D6">
              <w:rPr>
                <w:rStyle w:val="FootnoteReference"/>
                <w:color w:val="000000"/>
                <w:sz w:val="20"/>
                <w:szCs w:val="20"/>
                <w:lang w:eastAsia="en-GB"/>
              </w:rPr>
              <w:footnoteReference w:id="73"/>
            </w:r>
          </w:p>
        </w:tc>
      </w:tr>
      <w:tr w:rsidR="003F64B7" w:rsidRPr="006B36D6" w14:paraId="26708925" w14:textId="77777777" w:rsidTr="00DA3A01">
        <w:trPr>
          <w:trHeight w:val="255"/>
        </w:trPr>
        <w:tc>
          <w:tcPr>
            <w:tcW w:w="1842" w:type="pct"/>
            <w:gridSpan w:val="2"/>
            <w:tcBorders>
              <w:left w:val="single" w:sz="12" w:space="0" w:color="auto"/>
            </w:tcBorders>
            <w:shd w:val="clear" w:color="auto" w:fill="auto"/>
          </w:tcPr>
          <w:p w14:paraId="538486F1" w14:textId="77777777" w:rsidR="003F64B7" w:rsidRPr="006B36D6" w:rsidRDefault="003F64B7" w:rsidP="003F64B7">
            <w:pPr>
              <w:rPr>
                <w:sz w:val="20"/>
                <w:szCs w:val="20"/>
              </w:rPr>
            </w:pPr>
            <w:r w:rsidRPr="006B36D6">
              <w:rPr>
                <w:sz w:val="20"/>
                <w:szCs w:val="20"/>
              </w:rPr>
              <w:t>Future target for parameter</w:t>
            </w:r>
          </w:p>
        </w:tc>
        <w:tc>
          <w:tcPr>
            <w:tcW w:w="3158" w:type="pct"/>
            <w:tcBorders>
              <w:right w:val="single" w:sz="12" w:space="0" w:color="auto"/>
            </w:tcBorders>
          </w:tcPr>
          <w:p w14:paraId="1E39B20E" w14:textId="77777777" w:rsidR="003F64B7" w:rsidRPr="006B36D6" w:rsidRDefault="003F64B7" w:rsidP="003F64B7">
            <w:pPr>
              <w:rPr>
                <w:sz w:val="20"/>
                <w:szCs w:val="20"/>
              </w:rPr>
            </w:pPr>
            <w:r w:rsidRPr="006B36D6">
              <w:rPr>
                <w:sz w:val="20"/>
                <w:szCs w:val="20"/>
              </w:rPr>
              <w:t xml:space="preserve">The commissioning of several thousands of biodigesters per project activity. </w:t>
            </w:r>
          </w:p>
        </w:tc>
      </w:tr>
      <w:tr w:rsidR="003F64B7" w:rsidRPr="006B36D6" w14:paraId="47A9ADC5" w14:textId="77777777" w:rsidTr="00DA3A01">
        <w:trPr>
          <w:trHeight w:val="165"/>
        </w:trPr>
        <w:tc>
          <w:tcPr>
            <w:tcW w:w="1231" w:type="pct"/>
            <w:vMerge w:val="restart"/>
            <w:tcBorders>
              <w:left w:val="single" w:sz="12" w:space="0" w:color="auto"/>
            </w:tcBorders>
            <w:shd w:val="clear" w:color="auto" w:fill="auto"/>
          </w:tcPr>
          <w:p w14:paraId="464A23E9" w14:textId="77777777" w:rsidR="003F64B7" w:rsidRPr="006B36D6" w:rsidRDefault="003F64B7" w:rsidP="003F64B7">
            <w:pPr>
              <w:rPr>
                <w:sz w:val="20"/>
                <w:szCs w:val="20"/>
              </w:rPr>
            </w:pPr>
            <w:r w:rsidRPr="006B36D6">
              <w:rPr>
                <w:sz w:val="20"/>
                <w:szCs w:val="20"/>
              </w:rPr>
              <w:t>Way of monitoring</w:t>
            </w:r>
          </w:p>
        </w:tc>
        <w:tc>
          <w:tcPr>
            <w:tcW w:w="611" w:type="pct"/>
          </w:tcPr>
          <w:p w14:paraId="255088D3" w14:textId="77777777" w:rsidR="003F64B7" w:rsidRPr="006B36D6" w:rsidRDefault="003F64B7" w:rsidP="003F64B7">
            <w:pPr>
              <w:rPr>
                <w:sz w:val="20"/>
                <w:szCs w:val="20"/>
              </w:rPr>
            </w:pPr>
            <w:r w:rsidRPr="006B36D6">
              <w:rPr>
                <w:sz w:val="20"/>
                <w:szCs w:val="20"/>
              </w:rPr>
              <w:t>How</w:t>
            </w:r>
          </w:p>
        </w:tc>
        <w:tc>
          <w:tcPr>
            <w:tcW w:w="3158" w:type="pct"/>
            <w:tcBorders>
              <w:right w:val="single" w:sz="12" w:space="0" w:color="auto"/>
            </w:tcBorders>
            <w:shd w:val="clear" w:color="auto" w:fill="auto"/>
          </w:tcPr>
          <w:p w14:paraId="1D9DBEB3" w14:textId="77777777" w:rsidR="003F64B7" w:rsidRPr="006B36D6" w:rsidRDefault="003F64B7" w:rsidP="003F64B7">
            <w:pPr>
              <w:rPr>
                <w:sz w:val="20"/>
                <w:szCs w:val="20"/>
              </w:rPr>
            </w:pPr>
            <w:r w:rsidRPr="006B36D6">
              <w:rPr>
                <w:sz w:val="20"/>
                <w:szCs w:val="20"/>
              </w:rPr>
              <w:t>Collected through by the IDBP Database. The unique serial number of each installation will be recorded upon commissioning and entered into the electronic database, with clear divisions between VPAs. This will allow a count of the number of systems commissioned.</w:t>
            </w:r>
            <w:r w:rsidRPr="006B36D6">
              <w:rPr>
                <w:szCs w:val="22"/>
              </w:rPr>
              <w:t xml:space="preserve">  </w:t>
            </w:r>
          </w:p>
        </w:tc>
      </w:tr>
      <w:tr w:rsidR="003F64B7" w:rsidRPr="006B36D6" w14:paraId="40DD72D9" w14:textId="77777777" w:rsidTr="00DA3A01">
        <w:trPr>
          <w:trHeight w:val="165"/>
        </w:trPr>
        <w:tc>
          <w:tcPr>
            <w:tcW w:w="1231" w:type="pct"/>
            <w:vMerge/>
            <w:tcBorders>
              <w:left w:val="single" w:sz="12" w:space="0" w:color="auto"/>
            </w:tcBorders>
            <w:shd w:val="clear" w:color="auto" w:fill="auto"/>
          </w:tcPr>
          <w:p w14:paraId="537C491D" w14:textId="77777777" w:rsidR="003F64B7" w:rsidRPr="006B36D6" w:rsidRDefault="003F64B7" w:rsidP="003F64B7">
            <w:pPr>
              <w:rPr>
                <w:sz w:val="20"/>
                <w:szCs w:val="20"/>
              </w:rPr>
            </w:pPr>
          </w:p>
        </w:tc>
        <w:tc>
          <w:tcPr>
            <w:tcW w:w="611" w:type="pct"/>
          </w:tcPr>
          <w:p w14:paraId="620DC29D" w14:textId="77777777" w:rsidR="003F64B7" w:rsidRPr="006B36D6" w:rsidRDefault="003F64B7" w:rsidP="003F64B7">
            <w:pPr>
              <w:rPr>
                <w:sz w:val="20"/>
                <w:szCs w:val="20"/>
              </w:rPr>
            </w:pPr>
            <w:r w:rsidRPr="006B36D6">
              <w:rPr>
                <w:sz w:val="20"/>
                <w:szCs w:val="20"/>
              </w:rPr>
              <w:t>When</w:t>
            </w:r>
          </w:p>
        </w:tc>
        <w:tc>
          <w:tcPr>
            <w:tcW w:w="3158" w:type="pct"/>
            <w:tcBorders>
              <w:right w:val="single" w:sz="12" w:space="0" w:color="auto"/>
            </w:tcBorders>
            <w:shd w:val="clear" w:color="auto" w:fill="auto"/>
          </w:tcPr>
          <w:p w14:paraId="44EFDC26" w14:textId="77777777" w:rsidR="003F64B7" w:rsidRPr="006B36D6" w:rsidRDefault="003F64B7" w:rsidP="003F64B7">
            <w:pPr>
              <w:rPr>
                <w:sz w:val="20"/>
                <w:szCs w:val="20"/>
              </w:rPr>
            </w:pPr>
            <w:r w:rsidRPr="006B36D6">
              <w:rPr>
                <w:sz w:val="20"/>
                <w:szCs w:val="20"/>
              </w:rPr>
              <w:t>Annually</w:t>
            </w:r>
            <w:r w:rsidRPr="006B36D6">
              <w:rPr>
                <w:sz w:val="20"/>
                <w:szCs w:val="22"/>
              </w:rPr>
              <w:t xml:space="preserve">; conducted in </w:t>
            </w:r>
            <w:r>
              <w:rPr>
                <w:sz w:val="20"/>
                <w:szCs w:val="22"/>
              </w:rPr>
              <w:t>December 2017</w:t>
            </w:r>
          </w:p>
        </w:tc>
      </w:tr>
      <w:tr w:rsidR="003F64B7" w:rsidRPr="006B36D6" w14:paraId="473087CA" w14:textId="77777777" w:rsidTr="00DA3A01">
        <w:trPr>
          <w:trHeight w:val="165"/>
        </w:trPr>
        <w:tc>
          <w:tcPr>
            <w:tcW w:w="1231" w:type="pct"/>
            <w:vMerge/>
            <w:tcBorders>
              <w:left w:val="single" w:sz="12" w:space="0" w:color="auto"/>
              <w:bottom w:val="single" w:sz="12" w:space="0" w:color="auto"/>
            </w:tcBorders>
            <w:shd w:val="clear" w:color="auto" w:fill="auto"/>
          </w:tcPr>
          <w:p w14:paraId="0A8BCEE5" w14:textId="77777777" w:rsidR="003F64B7" w:rsidRPr="006B36D6" w:rsidRDefault="003F64B7" w:rsidP="003F64B7">
            <w:pPr>
              <w:rPr>
                <w:sz w:val="20"/>
                <w:szCs w:val="20"/>
              </w:rPr>
            </w:pPr>
          </w:p>
        </w:tc>
        <w:tc>
          <w:tcPr>
            <w:tcW w:w="611" w:type="pct"/>
            <w:tcBorders>
              <w:bottom w:val="single" w:sz="12" w:space="0" w:color="auto"/>
            </w:tcBorders>
          </w:tcPr>
          <w:p w14:paraId="308CD56C" w14:textId="77777777" w:rsidR="003F64B7" w:rsidRPr="006B36D6" w:rsidRDefault="003F64B7" w:rsidP="003F64B7">
            <w:pPr>
              <w:rPr>
                <w:sz w:val="20"/>
                <w:szCs w:val="20"/>
              </w:rPr>
            </w:pPr>
            <w:r w:rsidRPr="006B36D6">
              <w:rPr>
                <w:sz w:val="20"/>
                <w:szCs w:val="20"/>
              </w:rPr>
              <w:t>By who</w:t>
            </w:r>
          </w:p>
        </w:tc>
        <w:tc>
          <w:tcPr>
            <w:tcW w:w="3158" w:type="pct"/>
            <w:tcBorders>
              <w:bottom w:val="single" w:sz="12" w:space="0" w:color="auto"/>
              <w:right w:val="single" w:sz="12" w:space="0" w:color="auto"/>
            </w:tcBorders>
            <w:shd w:val="clear" w:color="auto" w:fill="auto"/>
          </w:tcPr>
          <w:p w14:paraId="25E46CD9" w14:textId="77777777" w:rsidR="003F64B7" w:rsidRPr="006B36D6" w:rsidRDefault="003F64B7" w:rsidP="003F64B7">
            <w:pPr>
              <w:rPr>
                <w:sz w:val="20"/>
                <w:szCs w:val="20"/>
              </w:rPr>
            </w:pPr>
            <w:r w:rsidRPr="006B36D6">
              <w:rPr>
                <w:sz w:val="20"/>
                <w:szCs w:val="20"/>
              </w:rPr>
              <w:t>IDBP staff</w:t>
            </w:r>
          </w:p>
        </w:tc>
      </w:tr>
    </w:tbl>
    <w:p w14:paraId="2BD62ABF" w14:textId="77777777" w:rsidR="00C816CC" w:rsidRPr="006B36D6" w:rsidRDefault="00C816CC" w:rsidP="00C816CC">
      <w:pPr>
        <w:rPr>
          <w:szCs w:val="22"/>
        </w:rPr>
      </w:pPr>
    </w:p>
    <w:p w14:paraId="5232BD79" w14:textId="77777777" w:rsidR="00C816CC" w:rsidRPr="006B36D6" w:rsidRDefault="00C816CC" w:rsidP="00C816CC">
      <w:pPr>
        <w:rPr>
          <w:b/>
          <w:u w:val="single"/>
        </w:rPr>
      </w:pPr>
      <w:r w:rsidRPr="006B36D6">
        <w:rPr>
          <w:b/>
          <w:u w:val="single"/>
        </w:rPr>
        <w:t>Human and institutional capacity</w:t>
      </w:r>
    </w:p>
    <w:p w14:paraId="7F9BADDC" w14:textId="77777777" w:rsidR="00C816CC" w:rsidRPr="006B36D6" w:rsidRDefault="00C816CC" w:rsidP="00C816CC">
      <w:pPr>
        <w:rPr>
          <w:szCs w:val="22"/>
        </w:rPr>
      </w:pPr>
    </w:p>
    <w:p w14:paraId="1269C823" w14:textId="51AEA2C3"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46</w:t>
      </w:r>
      <w:r w:rsidR="0014520D" w:rsidRPr="006B36D6">
        <w:fldChar w:fldCharType="end"/>
      </w:r>
      <w:r w:rsidRPr="006B36D6">
        <w:t>: Scoring on SD indicator human and institutional capacity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6B36D6" w14:paraId="1D8022F0" w14:textId="77777777" w:rsidTr="00DA3A01">
        <w:trPr>
          <w:trHeight w:val="255"/>
        </w:trPr>
        <w:tc>
          <w:tcPr>
            <w:tcW w:w="1842" w:type="pct"/>
            <w:gridSpan w:val="2"/>
            <w:tcBorders>
              <w:top w:val="single" w:sz="12" w:space="0" w:color="auto"/>
              <w:left w:val="single" w:sz="12" w:space="0" w:color="auto"/>
            </w:tcBorders>
            <w:shd w:val="clear" w:color="auto" w:fill="auto"/>
          </w:tcPr>
          <w:p w14:paraId="7F2F99E3" w14:textId="77777777" w:rsidR="00C816CC" w:rsidRPr="006B36D6" w:rsidRDefault="00C816CC" w:rsidP="00A6764B">
            <w:pPr>
              <w:rPr>
                <w:sz w:val="20"/>
                <w:szCs w:val="20"/>
              </w:rPr>
            </w:pPr>
            <w:r w:rsidRPr="006B36D6">
              <w:rPr>
                <w:sz w:val="20"/>
                <w:szCs w:val="20"/>
              </w:rPr>
              <w:t>No</w:t>
            </w:r>
          </w:p>
        </w:tc>
        <w:tc>
          <w:tcPr>
            <w:tcW w:w="3158" w:type="pct"/>
            <w:tcBorders>
              <w:top w:val="single" w:sz="12" w:space="0" w:color="auto"/>
              <w:right w:val="single" w:sz="12" w:space="0" w:color="auto"/>
            </w:tcBorders>
          </w:tcPr>
          <w:p w14:paraId="602F9BFD" w14:textId="77777777" w:rsidR="00C816CC" w:rsidRPr="006B36D6" w:rsidRDefault="00C816CC" w:rsidP="00A6764B">
            <w:pPr>
              <w:rPr>
                <w:sz w:val="20"/>
                <w:szCs w:val="20"/>
              </w:rPr>
            </w:pPr>
            <w:r w:rsidRPr="006B36D6">
              <w:rPr>
                <w:sz w:val="20"/>
                <w:szCs w:val="20"/>
              </w:rPr>
              <w:t>GS-09</w:t>
            </w:r>
          </w:p>
        </w:tc>
      </w:tr>
      <w:tr w:rsidR="00C816CC" w:rsidRPr="006B36D6" w14:paraId="34F74526" w14:textId="77777777" w:rsidTr="00DA3A01">
        <w:trPr>
          <w:trHeight w:val="255"/>
        </w:trPr>
        <w:tc>
          <w:tcPr>
            <w:tcW w:w="1842" w:type="pct"/>
            <w:gridSpan w:val="2"/>
            <w:tcBorders>
              <w:left w:val="single" w:sz="12" w:space="0" w:color="auto"/>
            </w:tcBorders>
            <w:shd w:val="clear" w:color="auto" w:fill="auto"/>
          </w:tcPr>
          <w:p w14:paraId="57C9057C" w14:textId="77777777" w:rsidR="00C816CC" w:rsidRPr="006B36D6" w:rsidRDefault="00C816CC" w:rsidP="00A6764B">
            <w:pPr>
              <w:rPr>
                <w:sz w:val="20"/>
                <w:szCs w:val="20"/>
              </w:rPr>
            </w:pPr>
            <w:r w:rsidRPr="006B36D6">
              <w:rPr>
                <w:sz w:val="20"/>
                <w:szCs w:val="20"/>
              </w:rPr>
              <w:t>Indicator</w:t>
            </w:r>
          </w:p>
        </w:tc>
        <w:tc>
          <w:tcPr>
            <w:tcW w:w="3158" w:type="pct"/>
            <w:tcBorders>
              <w:right w:val="single" w:sz="12" w:space="0" w:color="auto"/>
            </w:tcBorders>
          </w:tcPr>
          <w:p w14:paraId="55E45E02" w14:textId="77777777" w:rsidR="00C816CC" w:rsidRPr="006B36D6" w:rsidRDefault="00C816CC" w:rsidP="00A6764B">
            <w:pPr>
              <w:rPr>
                <w:b/>
                <w:sz w:val="20"/>
                <w:szCs w:val="20"/>
              </w:rPr>
            </w:pPr>
            <w:r w:rsidRPr="006B36D6">
              <w:rPr>
                <w:b/>
                <w:sz w:val="20"/>
                <w:szCs w:val="20"/>
              </w:rPr>
              <w:t>Human and institutional capacity</w:t>
            </w:r>
          </w:p>
        </w:tc>
      </w:tr>
      <w:tr w:rsidR="00C816CC" w:rsidRPr="006B36D6" w14:paraId="33D2FE5C" w14:textId="77777777" w:rsidTr="00DA3A01">
        <w:trPr>
          <w:trHeight w:val="255"/>
        </w:trPr>
        <w:tc>
          <w:tcPr>
            <w:tcW w:w="1842" w:type="pct"/>
            <w:gridSpan w:val="2"/>
            <w:tcBorders>
              <w:left w:val="single" w:sz="12" w:space="0" w:color="auto"/>
            </w:tcBorders>
            <w:shd w:val="clear" w:color="auto" w:fill="auto"/>
          </w:tcPr>
          <w:p w14:paraId="0D249528" w14:textId="77777777" w:rsidR="00C816CC" w:rsidRPr="006B36D6" w:rsidRDefault="00C816CC" w:rsidP="00A6764B">
            <w:pPr>
              <w:rPr>
                <w:sz w:val="20"/>
                <w:szCs w:val="20"/>
              </w:rPr>
            </w:pPr>
            <w:r w:rsidRPr="006B36D6">
              <w:rPr>
                <w:sz w:val="20"/>
                <w:szCs w:val="20"/>
              </w:rPr>
              <w:lastRenderedPageBreak/>
              <w:t>Mitigation measure</w:t>
            </w:r>
          </w:p>
        </w:tc>
        <w:tc>
          <w:tcPr>
            <w:tcW w:w="3158" w:type="pct"/>
            <w:tcBorders>
              <w:right w:val="single" w:sz="12" w:space="0" w:color="auto"/>
            </w:tcBorders>
          </w:tcPr>
          <w:p w14:paraId="4F7AC48C" w14:textId="77777777" w:rsidR="00C816CC" w:rsidRPr="006B36D6" w:rsidRDefault="00C816CC" w:rsidP="00A6764B">
            <w:pPr>
              <w:rPr>
                <w:i/>
                <w:sz w:val="20"/>
                <w:szCs w:val="20"/>
              </w:rPr>
            </w:pPr>
            <w:r w:rsidRPr="006B36D6">
              <w:rPr>
                <w:i/>
                <w:sz w:val="20"/>
                <w:szCs w:val="20"/>
              </w:rPr>
              <w:t>n/a</w:t>
            </w:r>
          </w:p>
        </w:tc>
      </w:tr>
      <w:tr w:rsidR="00C816CC" w:rsidRPr="006B36D6" w14:paraId="007E031E" w14:textId="77777777" w:rsidTr="00DA3A01">
        <w:trPr>
          <w:trHeight w:val="255"/>
        </w:trPr>
        <w:tc>
          <w:tcPr>
            <w:tcW w:w="1842" w:type="pct"/>
            <w:gridSpan w:val="2"/>
            <w:tcBorders>
              <w:left w:val="single" w:sz="12" w:space="0" w:color="auto"/>
            </w:tcBorders>
            <w:shd w:val="clear" w:color="auto" w:fill="auto"/>
          </w:tcPr>
          <w:p w14:paraId="4074DE8C"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5E8A7381" w14:textId="77777777" w:rsidR="00C816CC" w:rsidRPr="006B36D6" w:rsidRDefault="00C816CC" w:rsidP="00A6764B">
            <w:pPr>
              <w:rPr>
                <w:sz w:val="20"/>
                <w:szCs w:val="20"/>
              </w:rPr>
            </w:pPr>
            <w:r w:rsidRPr="006B36D6">
              <w:rPr>
                <w:sz w:val="20"/>
              </w:rPr>
              <w:t>Changes compared to the baseline in education and skills, gender equality and empowerment. Women spend much of their time collecting firewood and cooking, and have little spare time to undertake activities that stimulate personal and entrepreneurial development. The number of women attending the Operation and Maintenance training as well as the bio-slurry utilization training will be monitored.</w:t>
            </w:r>
          </w:p>
        </w:tc>
      </w:tr>
      <w:tr w:rsidR="00C816CC" w:rsidRPr="006B36D6" w14:paraId="024FC7F4" w14:textId="77777777" w:rsidTr="00DA3A01">
        <w:trPr>
          <w:trHeight w:val="255"/>
        </w:trPr>
        <w:tc>
          <w:tcPr>
            <w:tcW w:w="1842" w:type="pct"/>
            <w:gridSpan w:val="2"/>
            <w:tcBorders>
              <w:left w:val="single" w:sz="12" w:space="0" w:color="auto"/>
            </w:tcBorders>
            <w:shd w:val="clear" w:color="auto" w:fill="auto"/>
          </w:tcPr>
          <w:p w14:paraId="7D4A54E9" w14:textId="362127AE" w:rsidR="00C816CC" w:rsidRPr="006B36D6" w:rsidRDefault="00C816CC" w:rsidP="00DB1B7C">
            <w:pPr>
              <w:rPr>
                <w:sz w:val="20"/>
                <w:szCs w:val="20"/>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27A865A2" w14:textId="77777777" w:rsidR="00C816CC" w:rsidRPr="006B36D6" w:rsidRDefault="00C816CC" w:rsidP="00A6764B">
            <w:pPr>
              <w:rPr>
                <w:sz w:val="20"/>
                <w:szCs w:val="20"/>
              </w:rPr>
            </w:pPr>
            <w:r w:rsidRPr="006B36D6">
              <w:rPr>
                <w:sz w:val="20"/>
              </w:rPr>
              <w:t>Women spend much of their time collecting firewood and cooking, and have little spare time to undertake activities that stimulate personal and entrepreneurial development.</w:t>
            </w:r>
          </w:p>
        </w:tc>
      </w:tr>
      <w:tr w:rsidR="00C816CC" w:rsidRPr="006B36D6" w14:paraId="31B0F8B4" w14:textId="77777777" w:rsidTr="00DA3A01">
        <w:trPr>
          <w:trHeight w:val="255"/>
        </w:trPr>
        <w:tc>
          <w:tcPr>
            <w:tcW w:w="1842" w:type="pct"/>
            <w:gridSpan w:val="2"/>
            <w:tcBorders>
              <w:left w:val="single" w:sz="12" w:space="0" w:color="auto"/>
            </w:tcBorders>
            <w:shd w:val="clear" w:color="auto" w:fill="auto"/>
          </w:tcPr>
          <w:p w14:paraId="49B695C9" w14:textId="77777777" w:rsidR="00C816CC" w:rsidRPr="006B36D6" w:rsidRDefault="00C816CC" w:rsidP="00A6764B">
            <w:pPr>
              <w:rPr>
                <w:sz w:val="20"/>
                <w:szCs w:val="20"/>
              </w:rPr>
            </w:pPr>
            <w:r w:rsidRPr="006B36D6">
              <w:rPr>
                <w:sz w:val="20"/>
                <w:szCs w:val="20"/>
              </w:rPr>
              <w:t>Estimation of baseline situation of parameter</w:t>
            </w:r>
          </w:p>
        </w:tc>
        <w:tc>
          <w:tcPr>
            <w:tcW w:w="3158" w:type="pct"/>
            <w:tcBorders>
              <w:right w:val="single" w:sz="12" w:space="0" w:color="auto"/>
            </w:tcBorders>
          </w:tcPr>
          <w:p w14:paraId="7C9D180F" w14:textId="77777777" w:rsidR="00C816CC" w:rsidRPr="006B36D6" w:rsidRDefault="00C816CC" w:rsidP="00A6764B">
            <w:pPr>
              <w:rPr>
                <w:sz w:val="20"/>
                <w:szCs w:val="20"/>
              </w:rPr>
            </w:pPr>
            <w:r w:rsidRPr="006B36D6">
              <w:rPr>
                <w:sz w:val="20"/>
                <w:szCs w:val="20"/>
              </w:rPr>
              <w:t>Women continue to spend much of their time collecting firewood and cooking, and remain with little spare time to undertake activities that stimulate personal and entrepreneurial development.</w:t>
            </w:r>
          </w:p>
        </w:tc>
      </w:tr>
      <w:tr w:rsidR="003F64B7" w:rsidRPr="006B36D6" w14:paraId="0D247ECA" w14:textId="77777777" w:rsidTr="00DA3A01">
        <w:trPr>
          <w:trHeight w:val="255"/>
        </w:trPr>
        <w:tc>
          <w:tcPr>
            <w:tcW w:w="1842" w:type="pct"/>
            <w:gridSpan w:val="2"/>
            <w:tcBorders>
              <w:left w:val="single" w:sz="12" w:space="0" w:color="auto"/>
            </w:tcBorders>
            <w:shd w:val="clear" w:color="auto" w:fill="auto"/>
          </w:tcPr>
          <w:p w14:paraId="1BF5AECC" w14:textId="77777777" w:rsidR="003F64B7" w:rsidRPr="00496298" w:rsidRDefault="003F64B7" w:rsidP="003F64B7">
            <w:pPr>
              <w:rPr>
                <w:sz w:val="20"/>
                <w:szCs w:val="22"/>
              </w:rPr>
            </w:pPr>
            <w:r w:rsidRPr="00496298">
              <w:rPr>
                <w:sz w:val="20"/>
                <w:szCs w:val="22"/>
              </w:rPr>
              <w:t>Situation on 31/12/2017</w:t>
            </w:r>
          </w:p>
        </w:tc>
        <w:tc>
          <w:tcPr>
            <w:tcW w:w="3158" w:type="pct"/>
            <w:tcBorders>
              <w:right w:val="single" w:sz="12" w:space="0" w:color="auto"/>
            </w:tcBorders>
          </w:tcPr>
          <w:p w14:paraId="3B3F797D" w14:textId="1E5E5891" w:rsidR="003F64B7" w:rsidRPr="00496298" w:rsidRDefault="005879FC" w:rsidP="003F64B7">
            <w:pPr>
              <w:jc w:val="left"/>
              <w:rPr>
                <w:b/>
                <w:color w:val="000000"/>
                <w:sz w:val="20"/>
                <w:szCs w:val="20"/>
                <w:lang w:eastAsia="en-GB"/>
              </w:rPr>
            </w:pPr>
            <w:r w:rsidRPr="00496298">
              <w:rPr>
                <w:b/>
                <w:color w:val="000000"/>
                <w:sz w:val="20"/>
                <w:szCs w:val="20"/>
                <w:lang w:eastAsia="en-GB"/>
              </w:rPr>
              <w:t>708</w:t>
            </w:r>
            <w:r w:rsidR="003F64B7" w:rsidRPr="00496298">
              <w:rPr>
                <w:b/>
                <w:color w:val="000000"/>
                <w:sz w:val="20"/>
                <w:szCs w:val="20"/>
                <w:lang w:eastAsia="en-GB"/>
              </w:rPr>
              <w:t xml:space="preserve"> </w:t>
            </w:r>
            <w:r w:rsidR="003F64B7" w:rsidRPr="00496298">
              <w:rPr>
                <w:color w:val="000000"/>
                <w:sz w:val="20"/>
                <w:szCs w:val="20"/>
                <w:lang w:eastAsia="en-GB"/>
              </w:rPr>
              <w:t>women attending Operation and Maintenance training</w:t>
            </w:r>
            <w:r w:rsidR="003F64B7" w:rsidRPr="00496298">
              <w:rPr>
                <w:rStyle w:val="FootnoteReference"/>
                <w:color w:val="000000"/>
                <w:sz w:val="20"/>
                <w:szCs w:val="20"/>
                <w:lang w:eastAsia="en-GB"/>
              </w:rPr>
              <w:footnoteReference w:id="74"/>
            </w:r>
          </w:p>
        </w:tc>
      </w:tr>
      <w:tr w:rsidR="003F64B7" w:rsidRPr="006B36D6" w14:paraId="1E09FFD4" w14:textId="77777777" w:rsidTr="00DA3A01">
        <w:trPr>
          <w:trHeight w:val="255"/>
        </w:trPr>
        <w:tc>
          <w:tcPr>
            <w:tcW w:w="1842" w:type="pct"/>
            <w:gridSpan w:val="2"/>
            <w:tcBorders>
              <w:left w:val="single" w:sz="12" w:space="0" w:color="auto"/>
            </w:tcBorders>
            <w:shd w:val="clear" w:color="auto" w:fill="auto"/>
          </w:tcPr>
          <w:p w14:paraId="4C20BEB5" w14:textId="77777777" w:rsidR="003F64B7" w:rsidRPr="006B36D6" w:rsidRDefault="003F64B7" w:rsidP="003F64B7">
            <w:pPr>
              <w:rPr>
                <w:sz w:val="20"/>
                <w:szCs w:val="20"/>
              </w:rPr>
            </w:pPr>
            <w:r w:rsidRPr="006B36D6">
              <w:rPr>
                <w:sz w:val="20"/>
                <w:szCs w:val="20"/>
              </w:rPr>
              <w:t>Future target for parameter</w:t>
            </w:r>
          </w:p>
        </w:tc>
        <w:tc>
          <w:tcPr>
            <w:tcW w:w="3158" w:type="pct"/>
            <w:tcBorders>
              <w:right w:val="single" w:sz="12" w:space="0" w:color="auto"/>
            </w:tcBorders>
          </w:tcPr>
          <w:p w14:paraId="1F410FDB" w14:textId="77777777" w:rsidR="003F64B7" w:rsidRPr="006B36D6" w:rsidRDefault="003F64B7" w:rsidP="003F64B7">
            <w:pPr>
              <w:rPr>
                <w:sz w:val="20"/>
                <w:szCs w:val="20"/>
              </w:rPr>
            </w:pPr>
            <w:r w:rsidRPr="006B36D6">
              <w:rPr>
                <w:sz w:val="20"/>
                <w:szCs w:val="20"/>
              </w:rPr>
              <w:t>New women receiving training as the programme grows. The number of women attending trainings will be monitored.</w:t>
            </w:r>
          </w:p>
        </w:tc>
      </w:tr>
      <w:tr w:rsidR="003F64B7" w:rsidRPr="006B36D6" w14:paraId="383AF6E3" w14:textId="77777777" w:rsidTr="00DA3A01">
        <w:trPr>
          <w:trHeight w:val="165"/>
        </w:trPr>
        <w:tc>
          <w:tcPr>
            <w:tcW w:w="1231" w:type="pct"/>
            <w:vMerge w:val="restart"/>
            <w:tcBorders>
              <w:left w:val="single" w:sz="12" w:space="0" w:color="auto"/>
            </w:tcBorders>
            <w:shd w:val="clear" w:color="auto" w:fill="auto"/>
          </w:tcPr>
          <w:p w14:paraId="00A8357F" w14:textId="77777777" w:rsidR="003F64B7" w:rsidRPr="006B36D6" w:rsidRDefault="003F64B7" w:rsidP="003F64B7">
            <w:pPr>
              <w:rPr>
                <w:sz w:val="20"/>
                <w:szCs w:val="20"/>
              </w:rPr>
            </w:pPr>
            <w:r w:rsidRPr="006B36D6">
              <w:rPr>
                <w:sz w:val="20"/>
                <w:szCs w:val="20"/>
              </w:rPr>
              <w:t>Way of monitoring</w:t>
            </w:r>
          </w:p>
        </w:tc>
        <w:tc>
          <w:tcPr>
            <w:tcW w:w="611" w:type="pct"/>
          </w:tcPr>
          <w:p w14:paraId="5018F592" w14:textId="77777777" w:rsidR="003F64B7" w:rsidRPr="006B36D6" w:rsidRDefault="003F64B7" w:rsidP="003F64B7">
            <w:pPr>
              <w:rPr>
                <w:sz w:val="20"/>
                <w:szCs w:val="20"/>
              </w:rPr>
            </w:pPr>
            <w:r w:rsidRPr="006B36D6">
              <w:rPr>
                <w:sz w:val="20"/>
                <w:szCs w:val="20"/>
              </w:rPr>
              <w:t>How</w:t>
            </w:r>
          </w:p>
        </w:tc>
        <w:tc>
          <w:tcPr>
            <w:tcW w:w="3158" w:type="pct"/>
            <w:tcBorders>
              <w:right w:val="single" w:sz="12" w:space="0" w:color="auto"/>
            </w:tcBorders>
            <w:shd w:val="clear" w:color="auto" w:fill="auto"/>
          </w:tcPr>
          <w:p w14:paraId="6891B0DD" w14:textId="77777777" w:rsidR="003F64B7" w:rsidRPr="006B36D6" w:rsidRDefault="003F64B7" w:rsidP="003F64B7">
            <w:pPr>
              <w:rPr>
                <w:sz w:val="20"/>
                <w:szCs w:val="20"/>
              </w:rPr>
            </w:pPr>
            <w:r w:rsidRPr="006B36D6">
              <w:rPr>
                <w:sz w:val="20"/>
                <w:szCs w:val="20"/>
              </w:rPr>
              <w:t>Either confirmed through the IDBP Database or carried out as part of the annual Biogas User Survey conducted by the IDBP.</w:t>
            </w:r>
          </w:p>
        </w:tc>
      </w:tr>
      <w:tr w:rsidR="003F64B7" w:rsidRPr="006B36D6" w14:paraId="69966C83" w14:textId="77777777" w:rsidTr="00DA3A01">
        <w:trPr>
          <w:trHeight w:val="165"/>
        </w:trPr>
        <w:tc>
          <w:tcPr>
            <w:tcW w:w="1231" w:type="pct"/>
            <w:vMerge/>
            <w:tcBorders>
              <w:left w:val="single" w:sz="12" w:space="0" w:color="auto"/>
            </w:tcBorders>
            <w:shd w:val="clear" w:color="auto" w:fill="auto"/>
          </w:tcPr>
          <w:p w14:paraId="491E2BD2" w14:textId="77777777" w:rsidR="003F64B7" w:rsidRPr="006B36D6" w:rsidRDefault="003F64B7" w:rsidP="003F64B7">
            <w:pPr>
              <w:rPr>
                <w:sz w:val="20"/>
                <w:szCs w:val="20"/>
              </w:rPr>
            </w:pPr>
          </w:p>
        </w:tc>
        <w:tc>
          <w:tcPr>
            <w:tcW w:w="611" w:type="pct"/>
          </w:tcPr>
          <w:p w14:paraId="2583EA76" w14:textId="77777777" w:rsidR="003F64B7" w:rsidRPr="006B36D6" w:rsidRDefault="003F64B7" w:rsidP="003F64B7">
            <w:pPr>
              <w:rPr>
                <w:sz w:val="20"/>
                <w:szCs w:val="20"/>
              </w:rPr>
            </w:pPr>
            <w:r w:rsidRPr="006B36D6">
              <w:rPr>
                <w:sz w:val="20"/>
                <w:szCs w:val="20"/>
              </w:rPr>
              <w:t>When</w:t>
            </w:r>
          </w:p>
        </w:tc>
        <w:tc>
          <w:tcPr>
            <w:tcW w:w="3158" w:type="pct"/>
            <w:tcBorders>
              <w:right w:val="single" w:sz="12" w:space="0" w:color="auto"/>
            </w:tcBorders>
            <w:shd w:val="clear" w:color="auto" w:fill="auto"/>
          </w:tcPr>
          <w:p w14:paraId="50C67C2B" w14:textId="77777777" w:rsidR="003F64B7" w:rsidRPr="006B36D6" w:rsidRDefault="003F64B7" w:rsidP="003F64B7">
            <w:pPr>
              <w:rPr>
                <w:sz w:val="20"/>
                <w:szCs w:val="20"/>
              </w:rPr>
            </w:pPr>
            <w:r w:rsidRPr="006B36D6">
              <w:rPr>
                <w:sz w:val="20"/>
                <w:szCs w:val="20"/>
              </w:rPr>
              <w:t>Annually</w:t>
            </w:r>
            <w:r w:rsidRPr="006B36D6">
              <w:rPr>
                <w:sz w:val="20"/>
                <w:szCs w:val="22"/>
              </w:rPr>
              <w:t xml:space="preserve">; conducted in </w:t>
            </w:r>
            <w:r>
              <w:rPr>
                <w:sz w:val="20"/>
                <w:szCs w:val="22"/>
              </w:rPr>
              <w:t>December 2017</w:t>
            </w:r>
          </w:p>
        </w:tc>
      </w:tr>
      <w:tr w:rsidR="003F64B7" w:rsidRPr="006B36D6" w14:paraId="518E96B9" w14:textId="77777777" w:rsidTr="00DA3A01">
        <w:trPr>
          <w:trHeight w:val="165"/>
        </w:trPr>
        <w:tc>
          <w:tcPr>
            <w:tcW w:w="1231" w:type="pct"/>
            <w:vMerge/>
            <w:tcBorders>
              <w:left w:val="single" w:sz="12" w:space="0" w:color="auto"/>
              <w:bottom w:val="single" w:sz="12" w:space="0" w:color="auto"/>
            </w:tcBorders>
            <w:shd w:val="clear" w:color="auto" w:fill="auto"/>
          </w:tcPr>
          <w:p w14:paraId="4ACDD733" w14:textId="77777777" w:rsidR="003F64B7" w:rsidRPr="006B36D6" w:rsidRDefault="003F64B7" w:rsidP="003F64B7">
            <w:pPr>
              <w:rPr>
                <w:sz w:val="20"/>
                <w:szCs w:val="20"/>
              </w:rPr>
            </w:pPr>
          </w:p>
        </w:tc>
        <w:tc>
          <w:tcPr>
            <w:tcW w:w="611" w:type="pct"/>
            <w:tcBorders>
              <w:bottom w:val="single" w:sz="12" w:space="0" w:color="auto"/>
            </w:tcBorders>
          </w:tcPr>
          <w:p w14:paraId="55C591CC" w14:textId="77777777" w:rsidR="003F64B7" w:rsidRPr="006B36D6" w:rsidRDefault="003F64B7" w:rsidP="003F64B7">
            <w:pPr>
              <w:rPr>
                <w:sz w:val="20"/>
                <w:szCs w:val="20"/>
              </w:rPr>
            </w:pPr>
            <w:r w:rsidRPr="006B36D6">
              <w:rPr>
                <w:sz w:val="20"/>
                <w:szCs w:val="20"/>
              </w:rPr>
              <w:t>By who</w:t>
            </w:r>
          </w:p>
        </w:tc>
        <w:tc>
          <w:tcPr>
            <w:tcW w:w="3158" w:type="pct"/>
            <w:tcBorders>
              <w:bottom w:val="single" w:sz="12" w:space="0" w:color="auto"/>
              <w:right w:val="single" w:sz="12" w:space="0" w:color="auto"/>
            </w:tcBorders>
            <w:shd w:val="clear" w:color="auto" w:fill="auto"/>
          </w:tcPr>
          <w:p w14:paraId="177729E3" w14:textId="77777777" w:rsidR="003F64B7" w:rsidRPr="006B36D6" w:rsidRDefault="003F64B7" w:rsidP="003F64B7">
            <w:pPr>
              <w:rPr>
                <w:sz w:val="20"/>
                <w:szCs w:val="20"/>
              </w:rPr>
            </w:pPr>
            <w:r w:rsidRPr="006B36D6">
              <w:rPr>
                <w:sz w:val="20"/>
                <w:szCs w:val="20"/>
              </w:rPr>
              <w:t>External consultant specialised in surveying; JRI Indonesia, IDBP staff</w:t>
            </w:r>
          </w:p>
        </w:tc>
      </w:tr>
    </w:tbl>
    <w:p w14:paraId="663905F4" w14:textId="77777777" w:rsidR="00C816CC" w:rsidRPr="006B36D6" w:rsidRDefault="00C816CC" w:rsidP="00C816CC">
      <w:pPr>
        <w:rPr>
          <w:szCs w:val="22"/>
        </w:rPr>
      </w:pPr>
    </w:p>
    <w:p w14:paraId="34A65E2C" w14:textId="77777777" w:rsidR="00C816CC" w:rsidRPr="006B36D6" w:rsidRDefault="00C816CC" w:rsidP="00C816CC">
      <w:pPr>
        <w:pStyle w:val="Caption"/>
        <w:rPr>
          <w:bCs w:val="0"/>
          <w:sz w:val="22"/>
          <w:szCs w:val="24"/>
          <w:u w:val="single"/>
        </w:rPr>
      </w:pPr>
      <w:r w:rsidRPr="006B36D6">
        <w:rPr>
          <w:bCs w:val="0"/>
          <w:sz w:val="22"/>
          <w:szCs w:val="24"/>
          <w:u w:val="single"/>
        </w:rPr>
        <w:t>Quantitative employment and income generation</w:t>
      </w:r>
    </w:p>
    <w:p w14:paraId="6D77937A" w14:textId="77777777" w:rsidR="00C816CC" w:rsidRPr="006B36D6" w:rsidRDefault="00C816CC" w:rsidP="00C816CC">
      <w:pPr>
        <w:rPr>
          <w:szCs w:val="22"/>
        </w:rPr>
      </w:pPr>
    </w:p>
    <w:p w14:paraId="1F6192D4" w14:textId="33A6E111"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47</w:t>
      </w:r>
      <w:r w:rsidR="0014520D" w:rsidRPr="006B36D6">
        <w:fldChar w:fldCharType="end"/>
      </w:r>
      <w:r w:rsidRPr="006B36D6">
        <w:t>: Scoring on SD indicator quantitative employment and income generation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4A6427" w14:paraId="487C5BB5" w14:textId="77777777" w:rsidTr="004A6427">
        <w:trPr>
          <w:trHeight w:val="255"/>
        </w:trPr>
        <w:tc>
          <w:tcPr>
            <w:tcW w:w="1842" w:type="pct"/>
            <w:gridSpan w:val="2"/>
            <w:tcBorders>
              <w:top w:val="single" w:sz="12" w:space="0" w:color="auto"/>
              <w:left w:val="single" w:sz="12" w:space="0" w:color="auto"/>
            </w:tcBorders>
            <w:shd w:val="clear" w:color="auto" w:fill="A6A6A6" w:themeFill="background1" w:themeFillShade="A6"/>
          </w:tcPr>
          <w:p w14:paraId="7D4A8AE1" w14:textId="77777777" w:rsidR="00C816CC" w:rsidRPr="004A6427" w:rsidRDefault="00C816CC" w:rsidP="00A6764B">
            <w:pPr>
              <w:rPr>
                <w:b/>
                <w:sz w:val="20"/>
                <w:szCs w:val="20"/>
              </w:rPr>
            </w:pPr>
            <w:r w:rsidRPr="004A6427">
              <w:rPr>
                <w:b/>
                <w:sz w:val="20"/>
                <w:szCs w:val="20"/>
              </w:rPr>
              <w:t>No</w:t>
            </w:r>
          </w:p>
        </w:tc>
        <w:tc>
          <w:tcPr>
            <w:tcW w:w="3158" w:type="pct"/>
            <w:tcBorders>
              <w:top w:val="single" w:sz="12" w:space="0" w:color="auto"/>
              <w:right w:val="single" w:sz="12" w:space="0" w:color="auto"/>
            </w:tcBorders>
            <w:shd w:val="clear" w:color="auto" w:fill="A6A6A6" w:themeFill="background1" w:themeFillShade="A6"/>
          </w:tcPr>
          <w:p w14:paraId="2FBEDEF6" w14:textId="77777777" w:rsidR="00C816CC" w:rsidRPr="004A6427" w:rsidRDefault="00C816CC" w:rsidP="00A6764B">
            <w:pPr>
              <w:rPr>
                <w:b/>
                <w:sz w:val="20"/>
                <w:szCs w:val="20"/>
              </w:rPr>
            </w:pPr>
            <w:r w:rsidRPr="004A6427">
              <w:rPr>
                <w:b/>
                <w:sz w:val="20"/>
                <w:szCs w:val="20"/>
              </w:rPr>
              <w:t>GS-10</w:t>
            </w:r>
          </w:p>
        </w:tc>
      </w:tr>
      <w:tr w:rsidR="00C816CC" w:rsidRPr="006B36D6" w14:paraId="76253194" w14:textId="77777777" w:rsidTr="00DA3A01">
        <w:trPr>
          <w:trHeight w:val="255"/>
        </w:trPr>
        <w:tc>
          <w:tcPr>
            <w:tcW w:w="1842" w:type="pct"/>
            <w:gridSpan w:val="2"/>
            <w:tcBorders>
              <w:left w:val="single" w:sz="12" w:space="0" w:color="auto"/>
            </w:tcBorders>
            <w:shd w:val="clear" w:color="auto" w:fill="auto"/>
          </w:tcPr>
          <w:p w14:paraId="65D70E83" w14:textId="77777777" w:rsidR="00C816CC" w:rsidRPr="006B36D6" w:rsidRDefault="00C816CC" w:rsidP="00A6764B">
            <w:pPr>
              <w:rPr>
                <w:sz w:val="20"/>
                <w:szCs w:val="20"/>
              </w:rPr>
            </w:pPr>
            <w:r w:rsidRPr="006B36D6">
              <w:rPr>
                <w:sz w:val="20"/>
                <w:szCs w:val="20"/>
              </w:rPr>
              <w:t>Indicator</w:t>
            </w:r>
          </w:p>
        </w:tc>
        <w:tc>
          <w:tcPr>
            <w:tcW w:w="3158" w:type="pct"/>
            <w:tcBorders>
              <w:right w:val="single" w:sz="12" w:space="0" w:color="auto"/>
            </w:tcBorders>
          </w:tcPr>
          <w:p w14:paraId="065496AD" w14:textId="77777777" w:rsidR="00C816CC" w:rsidRPr="006B36D6" w:rsidRDefault="00C816CC" w:rsidP="00A6764B">
            <w:pPr>
              <w:rPr>
                <w:b/>
                <w:sz w:val="20"/>
                <w:szCs w:val="20"/>
              </w:rPr>
            </w:pPr>
            <w:r w:rsidRPr="006B36D6">
              <w:rPr>
                <w:b/>
                <w:sz w:val="20"/>
                <w:szCs w:val="20"/>
              </w:rPr>
              <w:t>Quantitative employment and income generation</w:t>
            </w:r>
          </w:p>
        </w:tc>
      </w:tr>
      <w:tr w:rsidR="00C816CC" w:rsidRPr="006B36D6" w14:paraId="56A00F34" w14:textId="77777777" w:rsidTr="00DA3A01">
        <w:trPr>
          <w:trHeight w:val="255"/>
        </w:trPr>
        <w:tc>
          <w:tcPr>
            <w:tcW w:w="1842" w:type="pct"/>
            <w:gridSpan w:val="2"/>
            <w:tcBorders>
              <w:left w:val="single" w:sz="12" w:space="0" w:color="auto"/>
            </w:tcBorders>
            <w:shd w:val="clear" w:color="auto" w:fill="auto"/>
          </w:tcPr>
          <w:p w14:paraId="0BEBE697" w14:textId="77777777" w:rsidR="00C816CC" w:rsidRPr="006B36D6" w:rsidRDefault="00C816CC" w:rsidP="00A6764B">
            <w:pPr>
              <w:rPr>
                <w:sz w:val="20"/>
                <w:szCs w:val="20"/>
              </w:rPr>
            </w:pPr>
            <w:r w:rsidRPr="006B36D6">
              <w:rPr>
                <w:sz w:val="20"/>
                <w:szCs w:val="20"/>
              </w:rPr>
              <w:t>Mitigation measure</w:t>
            </w:r>
          </w:p>
        </w:tc>
        <w:tc>
          <w:tcPr>
            <w:tcW w:w="3158" w:type="pct"/>
            <w:tcBorders>
              <w:right w:val="single" w:sz="12" w:space="0" w:color="auto"/>
            </w:tcBorders>
          </w:tcPr>
          <w:p w14:paraId="73F9F104" w14:textId="77777777" w:rsidR="00C816CC" w:rsidRPr="006B36D6" w:rsidRDefault="00C816CC" w:rsidP="00A6764B">
            <w:pPr>
              <w:rPr>
                <w:i/>
                <w:sz w:val="20"/>
                <w:szCs w:val="20"/>
              </w:rPr>
            </w:pPr>
            <w:r w:rsidRPr="006B36D6">
              <w:rPr>
                <w:i/>
                <w:sz w:val="20"/>
                <w:szCs w:val="20"/>
              </w:rPr>
              <w:t>n/a</w:t>
            </w:r>
          </w:p>
        </w:tc>
      </w:tr>
      <w:tr w:rsidR="00C816CC" w:rsidRPr="006B36D6" w14:paraId="36380133" w14:textId="77777777" w:rsidTr="00DA3A01">
        <w:trPr>
          <w:trHeight w:val="255"/>
        </w:trPr>
        <w:tc>
          <w:tcPr>
            <w:tcW w:w="1842" w:type="pct"/>
            <w:gridSpan w:val="2"/>
            <w:tcBorders>
              <w:left w:val="single" w:sz="12" w:space="0" w:color="auto"/>
            </w:tcBorders>
            <w:shd w:val="clear" w:color="auto" w:fill="auto"/>
          </w:tcPr>
          <w:p w14:paraId="55741555"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616336BE" w14:textId="77777777" w:rsidR="00C816CC" w:rsidRPr="006B36D6" w:rsidRDefault="00C816CC" w:rsidP="00A6764B">
            <w:pPr>
              <w:rPr>
                <w:sz w:val="20"/>
                <w:szCs w:val="20"/>
              </w:rPr>
            </w:pPr>
            <w:r w:rsidRPr="006B36D6">
              <w:rPr>
                <w:sz w:val="20"/>
                <w:szCs w:val="20"/>
              </w:rPr>
              <w:t>The number of jobs generated by within the IDBP as well as the number of constructors employed will be monitored. To evidence income generation, the amount of users selling biodigester slurry on the market will be monitored.</w:t>
            </w:r>
          </w:p>
        </w:tc>
      </w:tr>
      <w:tr w:rsidR="00C816CC" w:rsidRPr="006B36D6" w14:paraId="4A94E41F" w14:textId="77777777" w:rsidTr="00DA3A01">
        <w:trPr>
          <w:trHeight w:val="255"/>
        </w:trPr>
        <w:tc>
          <w:tcPr>
            <w:tcW w:w="1842" w:type="pct"/>
            <w:gridSpan w:val="2"/>
            <w:tcBorders>
              <w:left w:val="single" w:sz="12" w:space="0" w:color="auto"/>
            </w:tcBorders>
            <w:shd w:val="clear" w:color="auto" w:fill="auto"/>
          </w:tcPr>
          <w:p w14:paraId="1D92C3C4" w14:textId="514D86BD" w:rsidR="00C816CC" w:rsidRPr="006B36D6" w:rsidRDefault="00C816CC" w:rsidP="00DB1B7C">
            <w:pPr>
              <w:rPr>
                <w:sz w:val="20"/>
                <w:szCs w:val="20"/>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226CFF8F" w14:textId="77777777" w:rsidR="00C816CC" w:rsidRPr="006B36D6" w:rsidRDefault="00C816CC" w:rsidP="00A6764B">
            <w:pPr>
              <w:rPr>
                <w:sz w:val="20"/>
                <w:szCs w:val="20"/>
              </w:rPr>
            </w:pPr>
            <w:r w:rsidRPr="006B36D6">
              <w:rPr>
                <w:sz w:val="20"/>
                <w:szCs w:val="20"/>
              </w:rPr>
              <w:t xml:space="preserve">Limited training and employment opportunities currently exist in the target regions outside of farming. Also, farmers have low income generation capacity from farming activities alone. </w:t>
            </w:r>
          </w:p>
        </w:tc>
      </w:tr>
      <w:tr w:rsidR="00C816CC" w:rsidRPr="006B36D6" w14:paraId="7979BF7F" w14:textId="77777777" w:rsidTr="00DA3A01">
        <w:trPr>
          <w:trHeight w:val="255"/>
        </w:trPr>
        <w:tc>
          <w:tcPr>
            <w:tcW w:w="1842" w:type="pct"/>
            <w:gridSpan w:val="2"/>
            <w:tcBorders>
              <w:left w:val="single" w:sz="12" w:space="0" w:color="auto"/>
            </w:tcBorders>
            <w:shd w:val="clear" w:color="auto" w:fill="auto"/>
          </w:tcPr>
          <w:p w14:paraId="4D004490" w14:textId="77777777" w:rsidR="00C816CC" w:rsidRPr="006B36D6" w:rsidRDefault="00C816CC" w:rsidP="00A6764B">
            <w:pPr>
              <w:rPr>
                <w:sz w:val="20"/>
                <w:szCs w:val="20"/>
              </w:rPr>
            </w:pPr>
            <w:r w:rsidRPr="006B36D6">
              <w:rPr>
                <w:sz w:val="20"/>
                <w:szCs w:val="20"/>
              </w:rPr>
              <w:t>Estimation of baseline situation of parameter</w:t>
            </w:r>
          </w:p>
        </w:tc>
        <w:tc>
          <w:tcPr>
            <w:tcW w:w="3158" w:type="pct"/>
            <w:tcBorders>
              <w:right w:val="single" w:sz="12" w:space="0" w:color="auto"/>
            </w:tcBorders>
          </w:tcPr>
          <w:p w14:paraId="1E533735" w14:textId="77777777" w:rsidR="00C816CC" w:rsidRPr="006B36D6" w:rsidRDefault="00C816CC" w:rsidP="00A6764B">
            <w:pPr>
              <w:rPr>
                <w:sz w:val="20"/>
                <w:szCs w:val="20"/>
              </w:rPr>
            </w:pPr>
            <w:r w:rsidRPr="006B36D6">
              <w:rPr>
                <w:sz w:val="20"/>
                <w:szCs w:val="20"/>
              </w:rPr>
              <w:t>Limited training and employment opportunities as well as income generation capacity continue to exist in the target regions outside of farmin</w:t>
            </w:r>
            <w:r w:rsidR="00E34EB0" w:rsidRPr="006B36D6">
              <w:rPr>
                <w:sz w:val="20"/>
                <w:szCs w:val="20"/>
              </w:rPr>
              <w:t>g activities.</w:t>
            </w:r>
          </w:p>
        </w:tc>
      </w:tr>
      <w:tr w:rsidR="003F64B7" w:rsidRPr="006B36D6" w14:paraId="4BCFC293" w14:textId="77777777" w:rsidTr="00DA3A01">
        <w:trPr>
          <w:trHeight w:val="255"/>
        </w:trPr>
        <w:tc>
          <w:tcPr>
            <w:tcW w:w="1842" w:type="pct"/>
            <w:gridSpan w:val="2"/>
            <w:tcBorders>
              <w:left w:val="single" w:sz="12" w:space="0" w:color="auto"/>
            </w:tcBorders>
            <w:shd w:val="clear" w:color="auto" w:fill="auto"/>
          </w:tcPr>
          <w:p w14:paraId="5114E15A" w14:textId="77777777" w:rsidR="003F64B7" w:rsidRPr="006B36D6" w:rsidRDefault="003F64B7" w:rsidP="003F64B7">
            <w:pPr>
              <w:rPr>
                <w:sz w:val="20"/>
                <w:szCs w:val="22"/>
              </w:rPr>
            </w:pPr>
            <w:r w:rsidRPr="006B36D6">
              <w:rPr>
                <w:sz w:val="20"/>
                <w:szCs w:val="22"/>
              </w:rPr>
              <w:t>Situation on 31/12/201</w:t>
            </w:r>
            <w:r>
              <w:rPr>
                <w:sz w:val="20"/>
                <w:szCs w:val="22"/>
              </w:rPr>
              <w:t>7</w:t>
            </w:r>
          </w:p>
        </w:tc>
        <w:tc>
          <w:tcPr>
            <w:tcW w:w="3158" w:type="pct"/>
            <w:tcBorders>
              <w:right w:val="single" w:sz="12" w:space="0" w:color="auto"/>
            </w:tcBorders>
          </w:tcPr>
          <w:p w14:paraId="29162286" w14:textId="7DF262C7" w:rsidR="003F64B7" w:rsidRPr="006B36D6" w:rsidRDefault="005879FC" w:rsidP="003F64B7">
            <w:pPr>
              <w:jc w:val="left"/>
              <w:rPr>
                <w:color w:val="000000"/>
                <w:sz w:val="20"/>
                <w:szCs w:val="20"/>
                <w:lang w:eastAsia="en-GB"/>
              </w:rPr>
            </w:pPr>
            <w:r>
              <w:rPr>
                <w:b/>
                <w:color w:val="000000"/>
                <w:sz w:val="20"/>
                <w:szCs w:val="20"/>
                <w:lang w:eastAsia="en-GB"/>
              </w:rPr>
              <w:t>52</w:t>
            </w:r>
            <w:r w:rsidR="003F64B7" w:rsidRPr="006B36D6">
              <w:rPr>
                <w:color w:val="000000"/>
                <w:sz w:val="20"/>
                <w:szCs w:val="20"/>
                <w:lang w:eastAsia="en-GB"/>
              </w:rPr>
              <w:t xml:space="preserve"> number of direct jobs created by the VPA</w:t>
            </w:r>
            <w:r w:rsidR="003F64B7" w:rsidRPr="006B36D6">
              <w:rPr>
                <w:rStyle w:val="FootnoteReference"/>
                <w:color w:val="000000"/>
                <w:sz w:val="20"/>
                <w:szCs w:val="20"/>
                <w:lang w:eastAsia="en-GB"/>
              </w:rPr>
              <w:footnoteReference w:id="75"/>
            </w:r>
          </w:p>
          <w:p w14:paraId="51372693" w14:textId="24C1CBA2" w:rsidR="003F64B7" w:rsidRPr="006B36D6" w:rsidRDefault="003D2570" w:rsidP="003D2570">
            <w:pPr>
              <w:jc w:val="left"/>
              <w:rPr>
                <w:b/>
                <w:color w:val="000000"/>
                <w:sz w:val="20"/>
                <w:szCs w:val="20"/>
                <w:lang w:eastAsia="en-GB"/>
              </w:rPr>
            </w:pPr>
            <w:r>
              <w:rPr>
                <w:b/>
                <w:color w:val="000000"/>
                <w:sz w:val="20"/>
                <w:szCs w:val="20"/>
                <w:lang w:eastAsia="en-GB"/>
              </w:rPr>
              <w:t>115</w:t>
            </w:r>
            <w:r w:rsidRPr="00EF17BC">
              <w:rPr>
                <w:color w:val="000000"/>
                <w:sz w:val="20"/>
                <w:szCs w:val="20"/>
                <w:lang w:eastAsia="en-GB"/>
              </w:rPr>
              <w:t xml:space="preserve"> </w:t>
            </w:r>
            <w:r w:rsidR="003F64B7" w:rsidRPr="00EF17BC">
              <w:rPr>
                <w:color w:val="000000"/>
                <w:sz w:val="20"/>
                <w:szCs w:val="20"/>
                <w:lang w:eastAsia="en-GB"/>
              </w:rPr>
              <w:t>households sell the bio-slurry on the market (</w:t>
            </w:r>
            <w:r w:rsidR="003F64B7">
              <w:rPr>
                <w:color w:val="000000"/>
                <w:sz w:val="20"/>
                <w:szCs w:val="20"/>
                <w:lang w:eastAsia="en-GB"/>
              </w:rPr>
              <w:t>5.77</w:t>
            </w:r>
            <w:r w:rsidR="003F64B7" w:rsidRPr="00EF17BC">
              <w:rPr>
                <w:color w:val="000000"/>
                <w:sz w:val="20"/>
                <w:szCs w:val="20"/>
                <w:lang w:eastAsia="en-GB"/>
              </w:rPr>
              <w:t>% of total)</w:t>
            </w:r>
            <w:r w:rsidR="003F64B7" w:rsidRPr="00EF17BC">
              <w:rPr>
                <w:rStyle w:val="FootnoteReference"/>
                <w:color w:val="000000"/>
                <w:sz w:val="20"/>
                <w:szCs w:val="20"/>
                <w:lang w:eastAsia="en-GB"/>
              </w:rPr>
              <w:footnoteReference w:id="76"/>
            </w:r>
          </w:p>
        </w:tc>
      </w:tr>
      <w:tr w:rsidR="003F64B7" w:rsidRPr="006B36D6" w14:paraId="3D26EC33" w14:textId="77777777" w:rsidTr="00DA3A01">
        <w:trPr>
          <w:trHeight w:val="255"/>
        </w:trPr>
        <w:tc>
          <w:tcPr>
            <w:tcW w:w="1842" w:type="pct"/>
            <w:gridSpan w:val="2"/>
            <w:tcBorders>
              <w:left w:val="single" w:sz="12" w:space="0" w:color="auto"/>
            </w:tcBorders>
            <w:shd w:val="clear" w:color="auto" w:fill="auto"/>
          </w:tcPr>
          <w:p w14:paraId="7C684DD3" w14:textId="77777777" w:rsidR="003F64B7" w:rsidRPr="006B36D6" w:rsidRDefault="003F64B7" w:rsidP="003F64B7">
            <w:pPr>
              <w:rPr>
                <w:sz w:val="20"/>
                <w:szCs w:val="20"/>
              </w:rPr>
            </w:pPr>
            <w:r w:rsidRPr="006B36D6">
              <w:rPr>
                <w:sz w:val="20"/>
                <w:szCs w:val="20"/>
              </w:rPr>
              <w:lastRenderedPageBreak/>
              <w:t>Future target for parameter</w:t>
            </w:r>
          </w:p>
        </w:tc>
        <w:tc>
          <w:tcPr>
            <w:tcW w:w="3158" w:type="pct"/>
            <w:tcBorders>
              <w:right w:val="single" w:sz="12" w:space="0" w:color="auto"/>
            </w:tcBorders>
          </w:tcPr>
          <w:p w14:paraId="487EA258" w14:textId="77777777" w:rsidR="003F64B7" w:rsidRPr="006B36D6" w:rsidRDefault="003F64B7" w:rsidP="003F64B7">
            <w:pPr>
              <w:rPr>
                <w:sz w:val="20"/>
                <w:szCs w:val="20"/>
              </w:rPr>
            </w:pPr>
            <w:r w:rsidRPr="006B36D6">
              <w:rPr>
                <w:sz w:val="20"/>
                <w:szCs w:val="20"/>
              </w:rPr>
              <w:t xml:space="preserve">New jobs created through the programme as implementation figures grow, as well as a growing amount of farmers selling biodigester slurry on the market. </w:t>
            </w:r>
          </w:p>
        </w:tc>
      </w:tr>
      <w:tr w:rsidR="003F64B7" w:rsidRPr="006B36D6" w14:paraId="627ACD05" w14:textId="77777777" w:rsidTr="00DA3A01">
        <w:trPr>
          <w:trHeight w:val="165"/>
        </w:trPr>
        <w:tc>
          <w:tcPr>
            <w:tcW w:w="1231" w:type="pct"/>
            <w:vMerge w:val="restart"/>
            <w:tcBorders>
              <w:left w:val="single" w:sz="12" w:space="0" w:color="auto"/>
            </w:tcBorders>
            <w:shd w:val="clear" w:color="auto" w:fill="auto"/>
          </w:tcPr>
          <w:p w14:paraId="19403F64" w14:textId="77777777" w:rsidR="003F64B7" w:rsidRPr="006B36D6" w:rsidRDefault="003F64B7" w:rsidP="003F64B7">
            <w:pPr>
              <w:rPr>
                <w:sz w:val="20"/>
                <w:szCs w:val="20"/>
              </w:rPr>
            </w:pPr>
            <w:r w:rsidRPr="006B36D6">
              <w:rPr>
                <w:sz w:val="20"/>
                <w:szCs w:val="20"/>
              </w:rPr>
              <w:t>Way of monitoring</w:t>
            </w:r>
          </w:p>
        </w:tc>
        <w:tc>
          <w:tcPr>
            <w:tcW w:w="611" w:type="pct"/>
          </w:tcPr>
          <w:p w14:paraId="50CC9128" w14:textId="77777777" w:rsidR="003F64B7" w:rsidRPr="006B36D6" w:rsidRDefault="003F64B7" w:rsidP="003F64B7">
            <w:pPr>
              <w:rPr>
                <w:sz w:val="20"/>
                <w:szCs w:val="20"/>
              </w:rPr>
            </w:pPr>
            <w:r w:rsidRPr="006B36D6">
              <w:rPr>
                <w:sz w:val="20"/>
                <w:szCs w:val="20"/>
              </w:rPr>
              <w:t>How</w:t>
            </w:r>
          </w:p>
        </w:tc>
        <w:tc>
          <w:tcPr>
            <w:tcW w:w="3158" w:type="pct"/>
            <w:tcBorders>
              <w:right w:val="single" w:sz="12" w:space="0" w:color="auto"/>
            </w:tcBorders>
            <w:shd w:val="clear" w:color="auto" w:fill="auto"/>
          </w:tcPr>
          <w:p w14:paraId="52E97D5A" w14:textId="77777777" w:rsidR="003F64B7" w:rsidRPr="006B36D6" w:rsidRDefault="003F64B7" w:rsidP="003F64B7">
            <w:pPr>
              <w:rPr>
                <w:sz w:val="20"/>
                <w:szCs w:val="20"/>
              </w:rPr>
            </w:pPr>
            <w:r w:rsidRPr="006B36D6">
              <w:rPr>
                <w:sz w:val="20"/>
                <w:szCs w:val="20"/>
              </w:rPr>
              <w:t>Employment records and through the IDBP Database; Biogas User Survey. Through the Biogas User Survey, the amount of users selling biodigester slurry on the market will be monitored.</w:t>
            </w:r>
          </w:p>
        </w:tc>
      </w:tr>
      <w:tr w:rsidR="003F64B7" w:rsidRPr="006B36D6" w14:paraId="20523AF8" w14:textId="77777777" w:rsidTr="00DA3A01">
        <w:trPr>
          <w:trHeight w:val="165"/>
        </w:trPr>
        <w:tc>
          <w:tcPr>
            <w:tcW w:w="1231" w:type="pct"/>
            <w:vMerge/>
            <w:tcBorders>
              <w:left w:val="single" w:sz="12" w:space="0" w:color="auto"/>
            </w:tcBorders>
            <w:shd w:val="clear" w:color="auto" w:fill="auto"/>
          </w:tcPr>
          <w:p w14:paraId="1C18252A" w14:textId="77777777" w:rsidR="003F64B7" w:rsidRPr="006B36D6" w:rsidRDefault="003F64B7" w:rsidP="003F64B7">
            <w:pPr>
              <w:rPr>
                <w:sz w:val="20"/>
                <w:szCs w:val="20"/>
              </w:rPr>
            </w:pPr>
          </w:p>
        </w:tc>
        <w:tc>
          <w:tcPr>
            <w:tcW w:w="611" w:type="pct"/>
          </w:tcPr>
          <w:p w14:paraId="655688C2" w14:textId="77777777" w:rsidR="003F64B7" w:rsidRPr="006B36D6" w:rsidRDefault="003F64B7" w:rsidP="003F64B7">
            <w:pPr>
              <w:rPr>
                <w:sz w:val="20"/>
                <w:szCs w:val="20"/>
              </w:rPr>
            </w:pPr>
            <w:r w:rsidRPr="006B36D6">
              <w:rPr>
                <w:sz w:val="20"/>
                <w:szCs w:val="20"/>
              </w:rPr>
              <w:t>When</w:t>
            </w:r>
          </w:p>
        </w:tc>
        <w:tc>
          <w:tcPr>
            <w:tcW w:w="3158" w:type="pct"/>
            <w:tcBorders>
              <w:right w:val="single" w:sz="12" w:space="0" w:color="auto"/>
            </w:tcBorders>
            <w:shd w:val="clear" w:color="auto" w:fill="auto"/>
          </w:tcPr>
          <w:p w14:paraId="43C965C6" w14:textId="77777777" w:rsidR="003F64B7" w:rsidRPr="006B36D6" w:rsidRDefault="003F64B7" w:rsidP="003F64B7">
            <w:pPr>
              <w:rPr>
                <w:sz w:val="20"/>
                <w:szCs w:val="20"/>
              </w:rPr>
            </w:pPr>
            <w:r w:rsidRPr="006B36D6">
              <w:rPr>
                <w:sz w:val="20"/>
                <w:szCs w:val="20"/>
              </w:rPr>
              <w:t>Annually</w:t>
            </w:r>
            <w:r w:rsidRPr="006B36D6">
              <w:rPr>
                <w:sz w:val="20"/>
                <w:szCs w:val="22"/>
              </w:rPr>
              <w:t xml:space="preserve">; conducted in </w:t>
            </w:r>
            <w:r>
              <w:rPr>
                <w:sz w:val="20"/>
                <w:szCs w:val="22"/>
              </w:rPr>
              <w:t>December</w:t>
            </w:r>
            <w:r w:rsidRPr="006B36D6">
              <w:rPr>
                <w:sz w:val="20"/>
                <w:szCs w:val="22"/>
              </w:rPr>
              <w:t xml:space="preserve"> 201</w:t>
            </w:r>
            <w:r>
              <w:rPr>
                <w:sz w:val="20"/>
                <w:szCs w:val="22"/>
              </w:rPr>
              <w:t>7</w:t>
            </w:r>
          </w:p>
        </w:tc>
      </w:tr>
      <w:tr w:rsidR="003F64B7" w:rsidRPr="006B36D6" w14:paraId="3DCB6532" w14:textId="77777777" w:rsidTr="00DA3A01">
        <w:trPr>
          <w:trHeight w:val="165"/>
        </w:trPr>
        <w:tc>
          <w:tcPr>
            <w:tcW w:w="1231" w:type="pct"/>
            <w:vMerge/>
            <w:tcBorders>
              <w:left w:val="single" w:sz="12" w:space="0" w:color="auto"/>
              <w:bottom w:val="single" w:sz="12" w:space="0" w:color="auto"/>
            </w:tcBorders>
            <w:shd w:val="clear" w:color="auto" w:fill="auto"/>
          </w:tcPr>
          <w:p w14:paraId="0DACEE00" w14:textId="77777777" w:rsidR="003F64B7" w:rsidRPr="006B36D6" w:rsidRDefault="003F64B7" w:rsidP="003F64B7">
            <w:pPr>
              <w:rPr>
                <w:sz w:val="20"/>
                <w:szCs w:val="20"/>
              </w:rPr>
            </w:pPr>
          </w:p>
        </w:tc>
        <w:tc>
          <w:tcPr>
            <w:tcW w:w="611" w:type="pct"/>
            <w:tcBorders>
              <w:bottom w:val="single" w:sz="12" w:space="0" w:color="auto"/>
            </w:tcBorders>
          </w:tcPr>
          <w:p w14:paraId="3E33286D" w14:textId="77777777" w:rsidR="003F64B7" w:rsidRPr="006B36D6" w:rsidRDefault="003F64B7" w:rsidP="003F64B7">
            <w:pPr>
              <w:rPr>
                <w:sz w:val="20"/>
                <w:szCs w:val="20"/>
              </w:rPr>
            </w:pPr>
            <w:r w:rsidRPr="006B36D6">
              <w:rPr>
                <w:sz w:val="20"/>
                <w:szCs w:val="20"/>
              </w:rPr>
              <w:t>By who</w:t>
            </w:r>
          </w:p>
        </w:tc>
        <w:tc>
          <w:tcPr>
            <w:tcW w:w="3158" w:type="pct"/>
            <w:tcBorders>
              <w:bottom w:val="single" w:sz="12" w:space="0" w:color="auto"/>
              <w:right w:val="single" w:sz="12" w:space="0" w:color="auto"/>
            </w:tcBorders>
            <w:shd w:val="clear" w:color="auto" w:fill="auto"/>
          </w:tcPr>
          <w:p w14:paraId="4BA2C0CD" w14:textId="77777777" w:rsidR="003F64B7" w:rsidRPr="006B36D6" w:rsidRDefault="003F64B7" w:rsidP="003F64B7">
            <w:pPr>
              <w:rPr>
                <w:sz w:val="20"/>
                <w:szCs w:val="20"/>
              </w:rPr>
            </w:pPr>
            <w:r w:rsidRPr="006B36D6">
              <w:rPr>
                <w:sz w:val="20"/>
                <w:szCs w:val="20"/>
              </w:rPr>
              <w:t>External consultant specialised in surveying; IDBP staff, JRI Indonesia</w:t>
            </w:r>
          </w:p>
        </w:tc>
      </w:tr>
    </w:tbl>
    <w:p w14:paraId="3EF5F825" w14:textId="77777777" w:rsidR="00C816CC" w:rsidRPr="006B36D6" w:rsidRDefault="00C816CC" w:rsidP="00C816CC">
      <w:pPr>
        <w:rPr>
          <w:szCs w:val="22"/>
        </w:rPr>
      </w:pPr>
    </w:p>
    <w:p w14:paraId="7D3D7A21" w14:textId="77777777" w:rsidR="00C816CC" w:rsidRPr="006B36D6" w:rsidRDefault="00C816CC" w:rsidP="00C816CC">
      <w:pPr>
        <w:rPr>
          <w:b/>
          <w:u w:val="single"/>
        </w:rPr>
      </w:pPr>
      <w:r w:rsidRPr="006B36D6">
        <w:rPr>
          <w:b/>
          <w:u w:val="single"/>
        </w:rPr>
        <w:t>Technology transfer and technological self-reliance</w:t>
      </w:r>
    </w:p>
    <w:p w14:paraId="3A834A43" w14:textId="77777777" w:rsidR="00C816CC" w:rsidRPr="006B36D6" w:rsidRDefault="00C816CC" w:rsidP="00C816CC">
      <w:pPr>
        <w:rPr>
          <w:szCs w:val="22"/>
        </w:rPr>
      </w:pPr>
    </w:p>
    <w:p w14:paraId="59C4B2FF" w14:textId="241514EE" w:rsidR="00C816CC" w:rsidRPr="006B36D6" w:rsidRDefault="00C816CC" w:rsidP="00C816CC">
      <w:pPr>
        <w:pStyle w:val="Caption"/>
      </w:pPr>
      <w:r w:rsidRPr="006B36D6">
        <w:t xml:space="preserve">Table </w:t>
      </w:r>
      <w:r w:rsidR="0014520D" w:rsidRPr="006B36D6">
        <w:fldChar w:fldCharType="begin"/>
      </w:r>
      <w:r w:rsidR="00846F0D" w:rsidRPr="006B36D6">
        <w:instrText xml:space="preserve"> SEQ Table \* ARABIC </w:instrText>
      </w:r>
      <w:r w:rsidR="0014520D" w:rsidRPr="006B36D6">
        <w:fldChar w:fldCharType="separate"/>
      </w:r>
      <w:r w:rsidR="006502E6">
        <w:rPr>
          <w:noProof/>
        </w:rPr>
        <w:t>48</w:t>
      </w:r>
      <w:r w:rsidR="0014520D" w:rsidRPr="006B36D6">
        <w:fldChar w:fldCharType="end"/>
      </w:r>
      <w:r w:rsidRPr="006B36D6">
        <w:t>: Scoring on SD indicator technology transfer and technological self-reliance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7"/>
        <w:gridCol w:w="1140"/>
        <w:gridCol w:w="5893"/>
      </w:tblGrid>
      <w:tr w:rsidR="00C816CC" w:rsidRPr="006B36D6" w14:paraId="0572D698" w14:textId="77777777" w:rsidTr="00DA3A01">
        <w:trPr>
          <w:trHeight w:val="255"/>
        </w:trPr>
        <w:tc>
          <w:tcPr>
            <w:tcW w:w="1842" w:type="pct"/>
            <w:gridSpan w:val="2"/>
            <w:tcBorders>
              <w:top w:val="single" w:sz="12" w:space="0" w:color="auto"/>
              <w:left w:val="single" w:sz="12" w:space="0" w:color="auto"/>
            </w:tcBorders>
            <w:shd w:val="clear" w:color="auto" w:fill="auto"/>
          </w:tcPr>
          <w:p w14:paraId="6A13C57D" w14:textId="77777777" w:rsidR="00C816CC" w:rsidRPr="006B36D6" w:rsidRDefault="00C816CC" w:rsidP="00A6764B">
            <w:pPr>
              <w:rPr>
                <w:sz w:val="20"/>
                <w:szCs w:val="20"/>
              </w:rPr>
            </w:pPr>
            <w:r w:rsidRPr="006B36D6">
              <w:rPr>
                <w:sz w:val="20"/>
                <w:szCs w:val="20"/>
              </w:rPr>
              <w:t>No</w:t>
            </w:r>
          </w:p>
        </w:tc>
        <w:tc>
          <w:tcPr>
            <w:tcW w:w="3158" w:type="pct"/>
            <w:tcBorders>
              <w:top w:val="single" w:sz="12" w:space="0" w:color="auto"/>
              <w:right w:val="single" w:sz="12" w:space="0" w:color="auto"/>
            </w:tcBorders>
          </w:tcPr>
          <w:p w14:paraId="138C38FC" w14:textId="77777777" w:rsidR="00C816CC" w:rsidRPr="006B36D6" w:rsidRDefault="00C816CC" w:rsidP="00A6764B">
            <w:pPr>
              <w:rPr>
                <w:sz w:val="20"/>
                <w:szCs w:val="20"/>
              </w:rPr>
            </w:pPr>
            <w:r w:rsidRPr="006B36D6">
              <w:rPr>
                <w:sz w:val="20"/>
                <w:szCs w:val="20"/>
              </w:rPr>
              <w:t>GS-12</w:t>
            </w:r>
          </w:p>
        </w:tc>
      </w:tr>
      <w:tr w:rsidR="00C816CC" w:rsidRPr="006B36D6" w14:paraId="5A359B32" w14:textId="77777777" w:rsidTr="00DA3A01">
        <w:trPr>
          <w:trHeight w:val="255"/>
        </w:trPr>
        <w:tc>
          <w:tcPr>
            <w:tcW w:w="1842" w:type="pct"/>
            <w:gridSpan w:val="2"/>
            <w:tcBorders>
              <w:left w:val="single" w:sz="12" w:space="0" w:color="auto"/>
            </w:tcBorders>
            <w:shd w:val="clear" w:color="auto" w:fill="auto"/>
          </w:tcPr>
          <w:p w14:paraId="219F3DCB" w14:textId="77777777" w:rsidR="00C816CC" w:rsidRPr="006B36D6" w:rsidRDefault="00C816CC" w:rsidP="00A6764B">
            <w:pPr>
              <w:rPr>
                <w:sz w:val="20"/>
                <w:szCs w:val="20"/>
              </w:rPr>
            </w:pPr>
            <w:r w:rsidRPr="006B36D6">
              <w:rPr>
                <w:sz w:val="20"/>
                <w:szCs w:val="20"/>
              </w:rPr>
              <w:t>Indicator</w:t>
            </w:r>
          </w:p>
        </w:tc>
        <w:tc>
          <w:tcPr>
            <w:tcW w:w="3158" w:type="pct"/>
            <w:tcBorders>
              <w:right w:val="single" w:sz="12" w:space="0" w:color="auto"/>
            </w:tcBorders>
          </w:tcPr>
          <w:p w14:paraId="75124D8A" w14:textId="77777777" w:rsidR="00C816CC" w:rsidRPr="006B36D6" w:rsidRDefault="00C816CC" w:rsidP="00A6764B">
            <w:pPr>
              <w:rPr>
                <w:b/>
                <w:sz w:val="20"/>
                <w:szCs w:val="20"/>
              </w:rPr>
            </w:pPr>
            <w:r w:rsidRPr="006B36D6">
              <w:rPr>
                <w:b/>
                <w:sz w:val="20"/>
                <w:szCs w:val="20"/>
              </w:rPr>
              <w:t>Technology transfer and technological self-reliance</w:t>
            </w:r>
          </w:p>
        </w:tc>
      </w:tr>
      <w:tr w:rsidR="00C816CC" w:rsidRPr="006B36D6" w14:paraId="4FD25952" w14:textId="77777777" w:rsidTr="00DA3A01">
        <w:trPr>
          <w:trHeight w:val="255"/>
        </w:trPr>
        <w:tc>
          <w:tcPr>
            <w:tcW w:w="1842" w:type="pct"/>
            <w:gridSpan w:val="2"/>
            <w:tcBorders>
              <w:left w:val="single" w:sz="12" w:space="0" w:color="auto"/>
            </w:tcBorders>
            <w:shd w:val="clear" w:color="auto" w:fill="auto"/>
          </w:tcPr>
          <w:p w14:paraId="558FB4F0" w14:textId="77777777" w:rsidR="00C816CC" w:rsidRPr="006B36D6" w:rsidRDefault="00C816CC" w:rsidP="00A6764B">
            <w:pPr>
              <w:rPr>
                <w:sz w:val="20"/>
                <w:szCs w:val="20"/>
              </w:rPr>
            </w:pPr>
            <w:r w:rsidRPr="006B36D6">
              <w:rPr>
                <w:sz w:val="20"/>
                <w:szCs w:val="20"/>
              </w:rPr>
              <w:t>Mitigation measure</w:t>
            </w:r>
          </w:p>
        </w:tc>
        <w:tc>
          <w:tcPr>
            <w:tcW w:w="3158" w:type="pct"/>
            <w:tcBorders>
              <w:right w:val="single" w:sz="12" w:space="0" w:color="auto"/>
            </w:tcBorders>
          </w:tcPr>
          <w:p w14:paraId="051D4AFC" w14:textId="77777777" w:rsidR="00C816CC" w:rsidRPr="006B36D6" w:rsidRDefault="00C816CC" w:rsidP="00A6764B">
            <w:pPr>
              <w:rPr>
                <w:i/>
                <w:sz w:val="20"/>
                <w:szCs w:val="20"/>
              </w:rPr>
            </w:pPr>
            <w:r w:rsidRPr="006B36D6">
              <w:rPr>
                <w:i/>
                <w:sz w:val="20"/>
                <w:szCs w:val="20"/>
              </w:rPr>
              <w:t>n/a</w:t>
            </w:r>
          </w:p>
        </w:tc>
      </w:tr>
      <w:tr w:rsidR="00C816CC" w:rsidRPr="006B36D6" w14:paraId="6FF8E987" w14:textId="77777777" w:rsidTr="00DA3A01">
        <w:trPr>
          <w:trHeight w:val="255"/>
        </w:trPr>
        <w:tc>
          <w:tcPr>
            <w:tcW w:w="1842" w:type="pct"/>
            <w:gridSpan w:val="2"/>
            <w:tcBorders>
              <w:left w:val="single" w:sz="12" w:space="0" w:color="auto"/>
            </w:tcBorders>
            <w:shd w:val="clear" w:color="auto" w:fill="auto"/>
          </w:tcPr>
          <w:p w14:paraId="53B98C55" w14:textId="77777777" w:rsidR="00C816CC" w:rsidRPr="006B36D6" w:rsidRDefault="00C816CC" w:rsidP="00A6764B">
            <w:pPr>
              <w:rPr>
                <w:sz w:val="20"/>
                <w:szCs w:val="20"/>
              </w:rPr>
            </w:pPr>
            <w:r w:rsidRPr="006B36D6">
              <w:rPr>
                <w:sz w:val="20"/>
                <w:szCs w:val="20"/>
              </w:rPr>
              <w:t xml:space="preserve">Chosen parameter </w:t>
            </w:r>
          </w:p>
        </w:tc>
        <w:tc>
          <w:tcPr>
            <w:tcW w:w="3158" w:type="pct"/>
            <w:tcBorders>
              <w:right w:val="single" w:sz="12" w:space="0" w:color="auto"/>
            </w:tcBorders>
          </w:tcPr>
          <w:p w14:paraId="10498827" w14:textId="77777777" w:rsidR="00C816CC" w:rsidRPr="006B36D6" w:rsidRDefault="00C816CC" w:rsidP="00A6764B">
            <w:pPr>
              <w:rPr>
                <w:sz w:val="20"/>
                <w:szCs w:val="20"/>
              </w:rPr>
            </w:pPr>
            <w:r w:rsidRPr="006B36D6">
              <w:rPr>
                <w:sz w:val="20"/>
                <w:szCs w:val="20"/>
              </w:rPr>
              <w:t>Refers to changes compared to the baseline in activities that build usable and sustainable know-how in a region/country for a technology, where know-how was previously lacking. The number of constructors trained and users attending the operation and maintenance training will be monitored.</w:t>
            </w:r>
          </w:p>
        </w:tc>
      </w:tr>
      <w:tr w:rsidR="00C816CC" w:rsidRPr="006B36D6" w14:paraId="54267A52" w14:textId="77777777" w:rsidTr="00DA3A01">
        <w:trPr>
          <w:trHeight w:val="255"/>
        </w:trPr>
        <w:tc>
          <w:tcPr>
            <w:tcW w:w="1842" w:type="pct"/>
            <w:gridSpan w:val="2"/>
            <w:tcBorders>
              <w:left w:val="single" w:sz="12" w:space="0" w:color="auto"/>
            </w:tcBorders>
            <w:shd w:val="clear" w:color="auto" w:fill="auto"/>
          </w:tcPr>
          <w:p w14:paraId="3B23C413" w14:textId="5E48DC86" w:rsidR="00C816CC" w:rsidRPr="006B36D6" w:rsidRDefault="00C816CC" w:rsidP="00DB1B7C">
            <w:pPr>
              <w:rPr>
                <w:sz w:val="20"/>
                <w:szCs w:val="20"/>
              </w:rPr>
            </w:pPr>
            <w:r w:rsidRPr="006B36D6">
              <w:rPr>
                <w:sz w:val="20"/>
                <w:szCs w:val="22"/>
              </w:rPr>
              <w:t xml:space="preserve">Situation on or before </w:t>
            </w:r>
            <w:r w:rsidR="00DB1B7C">
              <w:rPr>
                <w:sz w:val="20"/>
                <w:szCs w:val="22"/>
              </w:rPr>
              <w:t>02</w:t>
            </w:r>
            <w:r w:rsidR="005879FC">
              <w:rPr>
                <w:sz w:val="20"/>
                <w:szCs w:val="22"/>
              </w:rPr>
              <w:t>/01/2017</w:t>
            </w:r>
          </w:p>
        </w:tc>
        <w:tc>
          <w:tcPr>
            <w:tcW w:w="3158" w:type="pct"/>
            <w:tcBorders>
              <w:right w:val="single" w:sz="12" w:space="0" w:color="auto"/>
            </w:tcBorders>
          </w:tcPr>
          <w:p w14:paraId="6625D342" w14:textId="77777777" w:rsidR="00C816CC" w:rsidRPr="006B36D6" w:rsidRDefault="00C816CC" w:rsidP="00A6764B">
            <w:pPr>
              <w:rPr>
                <w:sz w:val="20"/>
                <w:szCs w:val="20"/>
              </w:rPr>
            </w:pPr>
            <w:r w:rsidRPr="006B36D6">
              <w:rPr>
                <w:sz w:val="20"/>
                <w:szCs w:val="20"/>
              </w:rPr>
              <w:t xml:space="preserve">Limited training opportunities and transfer of technology in the biogas sector, both on the </w:t>
            </w:r>
            <w:r w:rsidRPr="006B36D6">
              <w:rPr>
                <w:sz w:val="20"/>
              </w:rPr>
              <w:t>constructors</w:t>
            </w:r>
            <w:r w:rsidRPr="006B36D6">
              <w:rPr>
                <w:sz w:val="20"/>
                <w:szCs w:val="20"/>
              </w:rPr>
              <w:t xml:space="preserve"> and user levels.</w:t>
            </w:r>
          </w:p>
        </w:tc>
      </w:tr>
      <w:tr w:rsidR="00C816CC" w:rsidRPr="006B36D6" w14:paraId="108165E1" w14:textId="77777777" w:rsidTr="00DA3A01">
        <w:trPr>
          <w:trHeight w:val="255"/>
        </w:trPr>
        <w:tc>
          <w:tcPr>
            <w:tcW w:w="1842" w:type="pct"/>
            <w:gridSpan w:val="2"/>
            <w:tcBorders>
              <w:left w:val="single" w:sz="12" w:space="0" w:color="auto"/>
            </w:tcBorders>
            <w:shd w:val="clear" w:color="auto" w:fill="auto"/>
          </w:tcPr>
          <w:p w14:paraId="632F727B" w14:textId="77777777" w:rsidR="00C816CC" w:rsidRPr="006B36D6" w:rsidRDefault="00C816CC" w:rsidP="00A6764B">
            <w:pPr>
              <w:rPr>
                <w:sz w:val="20"/>
                <w:szCs w:val="20"/>
              </w:rPr>
            </w:pPr>
            <w:r w:rsidRPr="006B36D6">
              <w:rPr>
                <w:sz w:val="20"/>
                <w:szCs w:val="20"/>
              </w:rPr>
              <w:t>Estimation of baseline situation of parameter</w:t>
            </w:r>
          </w:p>
        </w:tc>
        <w:tc>
          <w:tcPr>
            <w:tcW w:w="3158" w:type="pct"/>
            <w:tcBorders>
              <w:right w:val="single" w:sz="12" w:space="0" w:color="auto"/>
            </w:tcBorders>
          </w:tcPr>
          <w:p w14:paraId="2E47B898" w14:textId="77777777" w:rsidR="00C816CC" w:rsidRPr="006B36D6" w:rsidRDefault="00C816CC" w:rsidP="00A6764B">
            <w:pPr>
              <w:rPr>
                <w:sz w:val="20"/>
                <w:szCs w:val="20"/>
              </w:rPr>
            </w:pPr>
            <w:r w:rsidRPr="006B36D6">
              <w:rPr>
                <w:sz w:val="20"/>
                <w:szCs w:val="20"/>
              </w:rPr>
              <w:t xml:space="preserve">Limited training opportunities and transfer of technology in the biogas sector continues, both on the </w:t>
            </w:r>
            <w:r w:rsidRPr="006B36D6">
              <w:rPr>
                <w:sz w:val="20"/>
              </w:rPr>
              <w:t>constructors</w:t>
            </w:r>
            <w:r w:rsidRPr="006B36D6">
              <w:rPr>
                <w:sz w:val="20"/>
                <w:szCs w:val="20"/>
              </w:rPr>
              <w:t xml:space="preserve"> and user levels.</w:t>
            </w:r>
          </w:p>
        </w:tc>
      </w:tr>
      <w:tr w:rsidR="003F64B7" w:rsidRPr="006B36D6" w14:paraId="43F604E2" w14:textId="77777777" w:rsidTr="00DA3A01">
        <w:trPr>
          <w:trHeight w:val="255"/>
        </w:trPr>
        <w:tc>
          <w:tcPr>
            <w:tcW w:w="1842" w:type="pct"/>
            <w:gridSpan w:val="2"/>
            <w:tcBorders>
              <w:left w:val="single" w:sz="12" w:space="0" w:color="auto"/>
            </w:tcBorders>
            <w:shd w:val="clear" w:color="auto" w:fill="auto"/>
          </w:tcPr>
          <w:p w14:paraId="14FCAAF9" w14:textId="77777777" w:rsidR="003F64B7" w:rsidRPr="006B36D6" w:rsidRDefault="003F64B7" w:rsidP="003F64B7">
            <w:pPr>
              <w:rPr>
                <w:sz w:val="20"/>
                <w:szCs w:val="22"/>
              </w:rPr>
            </w:pPr>
            <w:r w:rsidRPr="006B36D6">
              <w:rPr>
                <w:sz w:val="20"/>
                <w:szCs w:val="22"/>
              </w:rPr>
              <w:t>Situation on 31/12/201</w:t>
            </w:r>
            <w:r>
              <w:rPr>
                <w:sz w:val="20"/>
                <w:szCs w:val="22"/>
              </w:rPr>
              <w:t>7</w:t>
            </w:r>
          </w:p>
        </w:tc>
        <w:tc>
          <w:tcPr>
            <w:tcW w:w="3158" w:type="pct"/>
            <w:tcBorders>
              <w:right w:val="single" w:sz="12" w:space="0" w:color="auto"/>
            </w:tcBorders>
          </w:tcPr>
          <w:p w14:paraId="3C37CE66" w14:textId="11ECFA0B" w:rsidR="003F64B7" w:rsidRDefault="005879FC" w:rsidP="003F64B7">
            <w:pPr>
              <w:jc w:val="left"/>
              <w:rPr>
                <w:b/>
                <w:color w:val="000000"/>
                <w:sz w:val="20"/>
                <w:szCs w:val="20"/>
                <w:lang w:eastAsia="en-GB"/>
              </w:rPr>
            </w:pPr>
            <w:r>
              <w:rPr>
                <w:b/>
                <w:color w:val="000000"/>
                <w:sz w:val="20"/>
                <w:szCs w:val="20"/>
                <w:lang w:eastAsia="en-GB"/>
              </w:rPr>
              <w:t>2,758</w:t>
            </w:r>
            <w:r w:rsidR="003F64B7" w:rsidRPr="006B36D6">
              <w:rPr>
                <w:color w:val="000000"/>
                <w:sz w:val="20"/>
                <w:szCs w:val="20"/>
                <w:lang w:eastAsia="en-GB"/>
              </w:rPr>
              <w:t xml:space="preserve"> Operation and Maintenance trainings</w:t>
            </w:r>
            <w:r w:rsidR="003F64B7" w:rsidRPr="006B36D6">
              <w:rPr>
                <w:rStyle w:val="FootnoteReference"/>
                <w:color w:val="000000"/>
                <w:sz w:val="20"/>
                <w:szCs w:val="20"/>
                <w:lang w:eastAsia="en-GB"/>
              </w:rPr>
              <w:footnoteReference w:id="77"/>
            </w:r>
          </w:p>
        </w:tc>
      </w:tr>
      <w:tr w:rsidR="003F64B7" w:rsidRPr="006B36D6" w14:paraId="44DF2084" w14:textId="77777777" w:rsidTr="00DA3A01">
        <w:trPr>
          <w:trHeight w:val="255"/>
        </w:trPr>
        <w:tc>
          <w:tcPr>
            <w:tcW w:w="1842" w:type="pct"/>
            <w:gridSpan w:val="2"/>
            <w:tcBorders>
              <w:left w:val="single" w:sz="12" w:space="0" w:color="auto"/>
            </w:tcBorders>
            <w:shd w:val="clear" w:color="auto" w:fill="auto"/>
          </w:tcPr>
          <w:p w14:paraId="5026262C" w14:textId="77777777" w:rsidR="003F64B7" w:rsidRPr="006B36D6" w:rsidRDefault="003F64B7" w:rsidP="003F64B7">
            <w:pPr>
              <w:rPr>
                <w:sz w:val="20"/>
                <w:szCs w:val="20"/>
              </w:rPr>
            </w:pPr>
            <w:r w:rsidRPr="006B36D6">
              <w:rPr>
                <w:sz w:val="20"/>
                <w:szCs w:val="20"/>
              </w:rPr>
              <w:t>Future target for parameter</w:t>
            </w:r>
          </w:p>
        </w:tc>
        <w:tc>
          <w:tcPr>
            <w:tcW w:w="3158" w:type="pct"/>
            <w:tcBorders>
              <w:right w:val="single" w:sz="12" w:space="0" w:color="auto"/>
            </w:tcBorders>
          </w:tcPr>
          <w:p w14:paraId="6293382E" w14:textId="77777777" w:rsidR="003F64B7" w:rsidRPr="006B36D6" w:rsidRDefault="003F64B7" w:rsidP="003F64B7">
            <w:pPr>
              <w:rPr>
                <w:sz w:val="20"/>
                <w:szCs w:val="20"/>
              </w:rPr>
            </w:pPr>
            <w:r w:rsidRPr="006B36D6">
              <w:rPr>
                <w:sz w:val="20"/>
                <w:szCs w:val="20"/>
              </w:rPr>
              <w:t>New jobs created and trainings organised through the programme as implementation figures grow.</w:t>
            </w:r>
          </w:p>
        </w:tc>
      </w:tr>
      <w:tr w:rsidR="003F64B7" w:rsidRPr="006B36D6" w14:paraId="5E3856F6" w14:textId="77777777" w:rsidTr="00DA3A01">
        <w:trPr>
          <w:trHeight w:val="165"/>
        </w:trPr>
        <w:tc>
          <w:tcPr>
            <w:tcW w:w="1231" w:type="pct"/>
            <w:vMerge w:val="restart"/>
            <w:tcBorders>
              <w:left w:val="single" w:sz="12" w:space="0" w:color="auto"/>
            </w:tcBorders>
            <w:shd w:val="clear" w:color="auto" w:fill="auto"/>
          </w:tcPr>
          <w:p w14:paraId="3EEF3FB2" w14:textId="77777777" w:rsidR="003F64B7" w:rsidRPr="006B36D6" w:rsidRDefault="003F64B7" w:rsidP="003F64B7">
            <w:pPr>
              <w:rPr>
                <w:sz w:val="20"/>
                <w:szCs w:val="20"/>
              </w:rPr>
            </w:pPr>
            <w:r w:rsidRPr="006B36D6">
              <w:rPr>
                <w:sz w:val="20"/>
                <w:szCs w:val="20"/>
              </w:rPr>
              <w:t>Way of monitoring</w:t>
            </w:r>
          </w:p>
        </w:tc>
        <w:tc>
          <w:tcPr>
            <w:tcW w:w="611" w:type="pct"/>
          </w:tcPr>
          <w:p w14:paraId="7B6B5E09" w14:textId="77777777" w:rsidR="003F64B7" w:rsidRPr="006B36D6" w:rsidRDefault="003F64B7" w:rsidP="003F64B7">
            <w:pPr>
              <w:rPr>
                <w:sz w:val="20"/>
                <w:szCs w:val="20"/>
              </w:rPr>
            </w:pPr>
            <w:r w:rsidRPr="006B36D6">
              <w:rPr>
                <w:sz w:val="20"/>
                <w:szCs w:val="20"/>
              </w:rPr>
              <w:t>How</w:t>
            </w:r>
          </w:p>
        </w:tc>
        <w:tc>
          <w:tcPr>
            <w:tcW w:w="3158" w:type="pct"/>
            <w:tcBorders>
              <w:right w:val="single" w:sz="12" w:space="0" w:color="auto"/>
            </w:tcBorders>
            <w:shd w:val="clear" w:color="auto" w:fill="auto"/>
          </w:tcPr>
          <w:p w14:paraId="61037F52" w14:textId="77777777" w:rsidR="003F64B7" w:rsidRPr="006B36D6" w:rsidRDefault="003F64B7" w:rsidP="003F64B7">
            <w:pPr>
              <w:rPr>
                <w:sz w:val="20"/>
                <w:szCs w:val="20"/>
              </w:rPr>
            </w:pPr>
            <w:r w:rsidRPr="006B36D6">
              <w:rPr>
                <w:sz w:val="20"/>
                <w:szCs w:val="20"/>
              </w:rPr>
              <w:t>Records will be kept of all staff and their attendance at the vocational training programmes.  All attendees will be issued with a certificate proving attendance and skills gained.  Monitoring of this parameter will be combined with the monitoring of GS- 10. A record of all training held, and attendees, will be kept in the IDBP Database.</w:t>
            </w:r>
          </w:p>
        </w:tc>
      </w:tr>
      <w:tr w:rsidR="003F64B7" w:rsidRPr="006B36D6" w14:paraId="12482595" w14:textId="77777777" w:rsidTr="00DA3A01">
        <w:trPr>
          <w:trHeight w:val="165"/>
        </w:trPr>
        <w:tc>
          <w:tcPr>
            <w:tcW w:w="1231" w:type="pct"/>
            <w:vMerge/>
            <w:tcBorders>
              <w:left w:val="single" w:sz="12" w:space="0" w:color="auto"/>
            </w:tcBorders>
            <w:shd w:val="clear" w:color="auto" w:fill="auto"/>
          </w:tcPr>
          <w:p w14:paraId="326D03F8" w14:textId="77777777" w:rsidR="003F64B7" w:rsidRPr="006B36D6" w:rsidRDefault="003F64B7" w:rsidP="003F64B7">
            <w:pPr>
              <w:rPr>
                <w:sz w:val="20"/>
                <w:szCs w:val="20"/>
              </w:rPr>
            </w:pPr>
          </w:p>
        </w:tc>
        <w:tc>
          <w:tcPr>
            <w:tcW w:w="611" w:type="pct"/>
          </w:tcPr>
          <w:p w14:paraId="1B3E0A73" w14:textId="77777777" w:rsidR="003F64B7" w:rsidRPr="006B36D6" w:rsidRDefault="003F64B7" w:rsidP="003F64B7">
            <w:pPr>
              <w:rPr>
                <w:sz w:val="20"/>
                <w:szCs w:val="20"/>
              </w:rPr>
            </w:pPr>
            <w:r w:rsidRPr="006B36D6">
              <w:rPr>
                <w:sz w:val="20"/>
                <w:szCs w:val="20"/>
              </w:rPr>
              <w:t>When</w:t>
            </w:r>
          </w:p>
        </w:tc>
        <w:tc>
          <w:tcPr>
            <w:tcW w:w="3158" w:type="pct"/>
            <w:tcBorders>
              <w:right w:val="single" w:sz="12" w:space="0" w:color="auto"/>
            </w:tcBorders>
            <w:shd w:val="clear" w:color="auto" w:fill="auto"/>
          </w:tcPr>
          <w:p w14:paraId="3623B0F3" w14:textId="77777777" w:rsidR="003F64B7" w:rsidRPr="006B36D6" w:rsidRDefault="003F64B7" w:rsidP="003F64B7">
            <w:pPr>
              <w:rPr>
                <w:sz w:val="20"/>
                <w:szCs w:val="20"/>
              </w:rPr>
            </w:pPr>
            <w:r w:rsidRPr="006B36D6">
              <w:rPr>
                <w:sz w:val="20"/>
                <w:szCs w:val="20"/>
              </w:rPr>
              <w:t>Annually</w:t>
            </w:r>
            <w:r w:rsidRPr="006B36D6">
              <w:rPr>
                <w:sz w:val="20"/>
                <w:szCs w:val="22"/>
              </w:rPr>
              <w:t xml:space="preserve">; conducted in </w:t>
            </w:r>
            <w:r>
              <w:rPr>
                <w:sz w:val="20"/>
                <w:szCs w:val="22"/>
              </w:rPr>
              <w:t>December</w:t>
            </w:r>
            <w:r w:rsidRPr="006B36D6">
              <w:rPr>
                <w:sz w:val="20"/>
                <w:szCs w:val="22"/>
              </w:rPr>
              <w:t xml:space="preserve"> 201</w:t>
            </w:r>
            <w:r>
              <w:rPr>
                <w:sz w:val="20"/>
                <w:szCs w:val="22"/>
              </w:rPr>
              <w:t>7</w:t>
            </w:r>
          </w:p>
        </w:tc>
      </w:tr>
      <w:tr w:rsidR="003F64B7" w:rsidRPr="006B36D6" w14:paraId="771E9779" w14:textId="77777777" w:rsidTr="00DA3A01">
        <w:trPr>
          <w:trHeight w:val="165"/>
        </w:trPr>
        <w:tc>
          <w:tcPr>
            <w:tcW w:w="1231" w:type="pct"/>
            <w:vMerge/>
            <w:tcBorders>
              <w:left w:val="single" w:sz="12" w:space="0" w:color="auto"/>
              <w:bottom w:val="single" w:sz="12" w:space="0" w:color="auto"/>
            </w:tcBorders>
            <w:shd w:val="clear" w:color="auto" w:fill="auto"/>
          </w:tcPr>
          <w:p w14:paraId="74D68DA8" w14:textId="77777777" w:rsidR="003F64B7" w:rsidRPr="006B36D6" w:rsidRDefault="003F64B7" w:rsidP="003F64B7">
            <w:pPr>
              <w:rPr>
                <w:sz w:val="20"/>
                <w:szCs w:val="20"/>
              </w:rPr>
            </w:pPr>
          </w:p>
        </w:tc>
        <w:tc>
          <w:tcPr>
            <w:tcW w:w="611" w:type="pct"/>
            <w:tcBorders>
              <w:bottom w:val="single" w:sz="12" w:space="0" w:color="auto"/>
            </w:tcBorders>
          </w:tcPr>
          <w:p w14:paraId="66055FA3" w14:textId="77777777" w:rsidR="003F64B7" w:rsidRPr="006B36D6" w:rsidRDefault="003F64B7" w:rsidP="003F64B7">
            <w:pPr>
              <w:rPr>
                <w:sz w:val="20"/>
                <w:szCs w:val="20"/>
              </w:rPr>
            </w:pPr>
            <w:r w:rsidRPr="006B36D6">
              <w:rPr>
                <w:sz w:val="20"/>
                <w:szCs w:val="20"/>
              </w:rPr>
              <w:t>By who</w:t>
            </w:r>
          </w:p>
        </w:tc>
        <w:tc>
          <w:tcPr>
            <w:tcW w:w="3158" w:type="pct"/>
            <w:tcBorders>
              <w:bottom w:val="single" w:sz="12" w:space="0" w:color="auto"/>
              <w:right w:val="single" w:sz="12" w:space="0" w:color="auto"/>
            </w:tcBorders>
            <w:shd w:val="clear" w:color="auto" w:fill="auto"/>
          </w:tcPr>
          <w:p w14:paraId="7732E8EC" w14:textId="77777777" w:rsidR="003F64B7" w:rsidRPr="006B36D6" w:rsidRDefault="003F64B7" w:rsidP="003F64B7">
            <w:pPr>
              <w:rPr>
                <w:sz w:val="20"/>
                <w:szCs w:val="20"/>
              </w:rPr>
            </w:pPr>
            <w:r w:rsidRPr="006B36D6">
              <w:rPr>
                <w:sz w:val="20"/>
                <w:szCs w:val="20"/>
              </w:rPr>
              <w:t>External consultant specialised in surveying; IDBP staff, JRI Indonesia</w:t>
            </w:r>
          </w:p>
        </w:tc>
      </w:tr>
    </w:tbl>
    <w:p w14:paraId="6BA5F2F7" w14:textId="77777777" w:rsidR="009F7970" w:rsidRPr="006B36D6" w:rsidRDefault="009F7970" w:rsidP="00B76BFA"/>
    <w:p w14:paraId="5866F13A" w14:textId="77777777" w:rsidR="00926D85" w:rsidRPr="006B36D6" w:rsidRDefault="008F45A8" w:rsidP="00B76BFA">
      <w:bookmarkStart w:id="834" w:name="_Toc418082052"/>
      <w:bookmarkStart w:id="835" w:name="_Toc419296793"/>
      <w:r w:rsidRPr="006B36D6">
        <w:t>In total seven GS indicators have been scored positively under this VPA. The monitoring results indicate that the activities carried out under this VPA do bring about</w:t>
      </w:r>
      <w:r w:rsidR="004472B4" w:rsidRPr="006B36D6">
        <w:t xml:space="preserve"> clear</w:t>
      </w:r>
      <w:r w:rsidRPr="006B36D6">
        <w:t xml:space="preserve"> positive impacts on the identified and monitored parameters.</w:t>
      </w:r>
      <w:bookmarkEnd w:id="834"/>
      <w:bookmarkEnd w:id="835"/>
      <w:r w:rsidRPr="006B36D6">
        <w:t xml:space="preserve"> </w:t>
      </w:r>
    </w:p>
    <w:p w14:paraId="004135E3" w14:textId="77777777" w:rsidR="00926D85" w:rsidRPr="006B36D6" w:rsidRDefault="00926D85" w:rsidP="00B76BFA"/>
    <w:p w14:paraId="60BCE396" w14:textId="77777777" w:rsidR="004472B4" w:rsidRPr="006B36D6" w:rsidRDefault="00626C4A" w:rsidP="00B76BFA">
      <w:r w:rsidRPr="006B36D6">
        <w:t xml:space="preserve">The VPA has lowered the use of chemical fertilizer significantly by replacing it with bio slurry resulting from the biodigesters. It is known that long use of chemical fertiliser negatively impacts </w:t>
      </w:r>
      <w:r w:rsidRPr="006B36D6">
        <w:lastRenderedPageBreak/>
        <w:t>the process of humus regeneration, populations of soil microorganisms and makes the soil desiccated and infertile. Majority of the households reported applying the bio-slurry on land, with</w:t>
      </w:r>
      <w:r w:rsidR="00B47965" w:rsidRPr="006B36D6">
        <w:t xml:space="preserve"> </w:t>
      </w:r>
      <w:r w:rsidR="00825357" w:rsidRPr="006B36D6">
        <w:t>most</w:t>
      </w:r>
      <w:r w:rsidR="00B47965" w:rsidRPr="006B36D6">
        <w:t xml:space="preserve"> of the users acknowledging improved harvests and stronger, more resistant plants.  </w:t>
      </w:r>
    </w:p>
    <w:p w14:paraId="4973CC15" w14:textId="77777777" w:rsidR="00B76BFA" w:rsidRPr="006B36D6" w:rsidRDefault="00B76BFA" w:rsidP="0039759D">
      <w:pPr>
        <w:jc w:val="left"/>
        <w:rPr>
          <w:szCs w:val="22"/>
        </w:rPr>
      </w:pPr>
    </w:p>
    <w:p w14:paraId="7A691AA4" w14:textId="1F5A48C5" w:rsidR="00125FF3" w:rsidRPr="006B36D6" w:rsidRDefault="004472B4" w:rsidP="0039759D">
      <w:pPr>
        <w:jc w:val="left"/>
        <w:rPr>
          <w:szCs w:val="22"/>
        </w:rPr>
      </w:pPr>
      <w:r w:rsidRPr="006B36D6">
        <w:rPr>
          <w:szCs w:val="22"/>
        </w:rPr>
        <w:t>Next, the VPA has created new work places for both skilled and non-skilled labourers.</w:t>
      </w:r>
      <w:r w:rsidR="0039759D" w:rsidRPr="006B36D6">
        <w:rPr>
          <w:szCs w:val="22"/>
        </w:rPr>
        <w:t xml:space="preserve"> In total, </w:t>
      </w:r>
      <w:r w:rsidR="005879FC">
        <w:rPr>
          <w:szCs w:val="22"/>
        </w:rPr>
        <w:t>52</w:t>
      </w:r>
      <w:r w:rsidR="0039759D" w:rsidRPr="006B36D6">
        <w:rPr>
          <w:szCs w:val="22"/>
        </w:rPr>
        <w:t xml:space="preserve"> </w:t>
      </w:r>
      <w:r w:rsidR="00F62992" w:rsidRPr="006B36D6">
        <w:rPr>
          <w:szCs w:val="22"/>
        </w:rPr>
        <w:t>job positions were created</w:t>
      </w:r>
      <w:r w:rsidR="0039759D" w:rsidRPr="006B36D6">
        <w:rPr>
          <w:szCs w:val="22"/>
        </w:rPr>
        <w:t xml:space="preserve"> over the timeframe of the VPA, including </w:t>
      </w:r>
      <w:r w:rsidR="005879FC">
        <w:rPr>
          <w:szCs w:val="22"/>
        </w:rPr>
        <w:t>44</w:t>
      </w:r>
      <w:r w:rsidR="0039759D" w:rsidRPr="006B36D6">
        <w:rPr>
          <w:szCs w:val="22"/>
        </w:rPr>
        <w:t xml:space="preserve"> masons, </w:t>
      </w:r>
      <w:r w:rsidR="005879FC">
        <w:rPr>
          <w:szCs w:val="22"/>
        </w:rPr>
        <w:t>7</w:t>
      </w:r>
      <w:r w:rsidR="0039759D" w:rsidRPr="006B36D6">
        <w:rPr>
          <w:szCs w:val="22"/>
        </w:rPr>
        <w:t xml:space="preserve"> supervisors and </w:t>
      </w:r>
      <w:r w:rsidR="005879FC">
        <w:rPr>
          <w:szCs w:val="22"/>
        </w:rPr>
        <w:t>1 CPO</w:t>
      </w:r>
      <w:r w:rsidRPr="006B36D6">
        <w:rPr>
          <w:szCs w:val="22"/>
        </w:rPr>
        <w:t xml:space="preserve">. </w:t>
      </w:r>
      <w:r w:rsidR="00F615E0">
        <w:rPr>
          <w:szCs w:val="22"/>
        </w:rPr>
        <w:t>The achieved</w:t>
      </w:r>
      <w:r w:rsidRPr="006B36D6">
        <w:rPr>
          <w:szCs w:val="22"/>
        </w:rPr>
        <w:t xml:space="preserve"> job creation and enhanced human capacity creates a ripple-effect that has a significant socio-economic impact on the wider local community.</w:t>
      </w:r>
      <w:r w:rsidR="0039759D" w:rsidRPr="006B36D6">
        <w:rPr>
          <w:szCs w:val="22"/>
        </w:rPr>
        <w:t xml:space="preserve"> Furthermore,</w:t>
      </w:r>
      <w:r w:rsidRPr="006B36D6">
        <w:rPr>
          <w:szCs w:val="22"/>
        </w:rPr>
        <w:t xml:space="preserve"> </w:t>
      </w:r>
      <w:r w:rsidR="005879FC">
        <w:rPr>
          <w:szCs w:val="22"/>
        </w:rPr>
        <w:t>708</w:t>
      </w:r>
      <w:r w:rsidR="0039759D" w:rsidRPr="006B36D6">
        <w:rPr>
          <w:szCs w:val="22"/>
        </w:rPr>
        <w:t xml:space="preserve"> </w:t>
      </w:r>
      <w:r w:rsidRPr="006B36D6">
        <w:rPr>
          <w:szCs w:val="22"/>
        </w:rPr>
        <w:t xml:space="preserve">women have attended Operation and Maintenance training as well as bio-slurry utilization trainings. </w:t>
      </w:r>
    </w:p>
    <w:p w14:paraId="2D2FFDB1" w14:textId="77777777" w:rsidR="0039759D" w:rsidRPr="006B36D6" w:rsidRDefault="0039759D" w:rsidP="0039759D">
      <w:pPr>
        <w:jc w:val="left"/>
        <w:rPr>
          <w:szCs w:val="22"/>
        </w:rPr>
      </w:pPr>
    </w:p>
    <w:p w14:paraId="2524295F" w14:textId="57550A5F" w:rsidR="00125FF3" w:rsidRPr="006B36D6" w:rsidRDefault="00125FF3" w:rsidP="00125FF3">
      <w:pPr>
        <w:suppressAutoHyphens/>
        <w:spacing w:after="200"/>
        <w:rPr>
          <w:szCs w:val="22"/>
        </w:rPr>
      </w:pPr>
      <w:r w:rsidRPr="006B36D6">
        <w:rPr>
          <w:szCs w:val="22"/>
        </w:rPr>
        <w:t xml:space="preserve">The </w:t>
      </w:r>
      <w:r w:rsidR="0039759D" w:rsidRPr="006B36D6">
        <w:rPr>
          <w:szCs w:val="22"/>
        </w:rPr>
        <w:t xml:space="preserve">mason </w:t>
      </w:r>
      <w:r w:rsidRPr="006B36D6">
        <w:rPr>
          <w:szCs w:val="22"/>
        </w:rPr>
        <w:t xml:space="preserve">training extended under the </w:t>
      </w:r>
      <w:r w:rsidR="00FC04A6">
        <w:rPr>
          <w:szCs w:val="22"/>
        </w:rPr>
        <w:t>VPA-2</w:t>
      </w:r>
      <w:r w:rsidRPr="006B36D6">
        <w:rPr>
          <w:szCs w:val="22"/>
        </w:rPr>
        <w:t xml:space="preserve"> comprised of practical exercises where trainees were tasked to construct a biodigester following instruction through a theoretical training course. A construction manual is used as training material which was given to each trainee. Also, a Power Point presentation was used at each of the trainings with pictures and explanation of how a biodigester works. A construction video was also developed for clearer understanding, which was shown during the trainings. The second part of the training includes a session on the health and safety measures associated with biodigester construction, and each mason is mandatory to also to attend this session. Both the vocational and the health and safety sessions were given to the masons on the same day.</w:t>
      </w:r>
    </w:p>
    <w:p w14:paraId="7753F295" w14:textId="77777777" w:rsidR="004472B4" w:rsidRPr="006B36D6" w:rsidRDefault="004472B4" w:rsidP="004472B4">
      <w:pPr>
        <w:suppressAutoHyphens/>
        <w:spacing w:after="200"/>
        <w:rPr>
          <w:szCs w:val="22"/>
        </w:rPr>
      </w:pPr>
      <w:r w:rsidRPr="006B36D6">
        <w:rPr>
          <w:szCs w:val="22"/>
        </w:rPr>
        <w:t xml:space="preserve">It comes as no surprise that when asked </w:t>
      </w:r>
      <w:r w:rsidRPr="00496298">
        <w:rPr>
          <w:szCs w:val="22"/>
        </w:rPr>
        <w:t xml:space="preserve">about the perceived state of livelihood before and after installation of the biodigester, most households </w:t>
      </w:r>
      <w:r w:rsidR="001B027E" w:rsidRPr="00496298">
        <w:rPr>
          <w:szCs w:val="22"/>
        </w:rPr>
        <w:t>(</w:t>
      </w:r>
      <w:r w:rsidR="00001B5D" w:rsidRPr="00496298">
        <w:rPr>
          <w:szCs w:val="22"/>
        </w:rPr>
        <w:t>8</w:t>
      </w:r>
      <w:r w:rsidR="003F64B7" w:rsidRPr="00496298">
        <w:rPr>
          <w:szCs w:val="22"/>
        </w:rPr>
        <w:t>3.65</w:t>
      </w:r>
      <w:r w:rsidR="001B027E" w:rsidRPr="00496298">
        <w:rPr>
          <w:szCs w:val="22"/>
        </w:rPr>
        <w:t>%) clearly</w:t>
      </w:r>
      <w:r w:rsidR="001B027E" w:rsidRPr="006B36D6">
        <w:rPr>
          <w:szCs w:val="22"/>
        </w:rPr>
        <w:t xml:space="preserve"> indicate that improvement is visible. </w:t>
      </w:r>
    </w:p>
    <w:p w14:paraId="6A8E2C7F" w14:textId="77777777" w:rsidR="004472B4" w:rsidRPr="006B36D6" w:rsidRDefault="004472B4" w:rsidP="004472B4">
      <w:pPr>
        <w:jc w:val="left"/>
        <w:rPr>
          <w:szCs w:val="22"/>
        </w:rPr>
      </w:pPr>
    </w:p>
    <w:p w14:paraId="6B4DF367" w14:textId="77777777" w:rsidR="00A95E52" w:rsidRPr="006B36D6" w:rsidRDefault="00A95E52">
      <w:pPr>
        <w:spacing w:line="240" w:lineRule="auto"/>
        <w:jc w:val="left"/>
        <w:rPr>
          <w:rFonts w:cs="DaunPenh"/>
          <w:b/>
          <w:smallCaps/>
          <w:spacing w:val="5"/>
          <w:sz w:val="28"/>
          <w:szCs w:val="32"/>
          <w:lang w:bidi="en-US"/>
        </w:rPr>
      </w:pPr>
      <w:bookmarkStart w:id="836" w:name="_Toc353107648"/>
      <w:bookmarkStart w:id="837" w:name="_Toc275091222"/>
      <w:bookmarkStart w:id="838" w:name="_Toc275691815"/>
      <w:bookmarkStart w:id="839" w:name="_Toc275769427"/>
      <w:r w:rsidRPr="006B36D6">
        <w:br w:type="page"/>
      </w:r>
    </w:p>
    <w:p w14:paraId="287FAC82" w14:textId="77777777" w:rsidR="00A426C4" w:rsidRPr="006B36D6" w:rsidRDefault="00A426C4" w:rsidP="00A426C4">
      <w:pPr>
        <w:pStyle w:val="Heading1"/>
      </w:pPr>
      <w:bookmarkStart w:id="840" w:name="_Toc478050180"/>
      <w:bookmarkStart w:id="841" w:name="_Toc353107649"/>
      <w:bookmarkEnd w:id="836"/>
      <w:r w:rsidRPr="006B36D6">
        <w:lastRenderedPageBreak/>
        <w:t>5.</w:t>
      </w:r>
      <w:r w:rsidRPr="006B36D6">
        <w:tab/>
        <w:t>Stakeholder feedback</w:t>
      </w:r>
      <w:bookmarkEnd w:id="840"/>
    </w:p>
    <w:p w14:paraId="4509B4E4" w14:textId="77777777" w:rsidR="00A426C4" w:rsidRPr="006B36D6" w:rsidRDefault="00A426C4" w:rsidP="00A426C4">
      <w:pPr>
        <w:spacing w:before="240"/>
      </w:pPr>
      <w:r w:rsidRPr="006B36D6">
        <w:t xml:space="preserve">The IDBP is an open and transparent programme, and offers a variety of opportunities that can be utilised to comment on the programme or to provide feedback. Besides offering feedback opportunities, all information concerning IDBP can be found on the following website: </w:t>
      </w:r>
      <w:hyperlink r:id="rId26" w:history="1">
        <w:r w:rsidRPr="006B36D6">
          <w:rPr>
            <w:rStyle w:val="Hyperlink"/>
          </w:rPr>
          <w:t>http://www.biru.or.id/en/</w:t>
        </w:r>
      </w:hyperlink>
      <w:r w:rsidRPr="006B36D6">
        <w:t xml:space="preserve"> </w:t>
      </w:r>
    </w:p>
    <w:p w14:paraId="206D7B7A" w14:textId="77777777" w:rsidR="00A426C4" w:rsidRPr="006B36D6" w:rsidRDefault="00A426C4" w:rsidP="00A426C4"/>
    <w:p w14:paraId="2326B956" w14:textId="77777777" w:rsidR="00A426C4" w:rsidRPr="006B36D6" w:rsidRDefault="00A426C4" w:rsidP="00A426C4">
      <w:r w:rsidRPr="006B36D6">
        <w:t>The opportunities to provide feedback are, inter alia:</w:t>
      </w:r>
    </w:p>
    <w:p w14:paraId="1FA0CCB2" w14:textId="77777777" w:rsidR="00A426C4" w:rsidRPr="006B36D6" w:rsidRDefault="00A426C4" w:rsidP="00A426C4"/>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6"/>
        <w:gridCol w:w="2986"/>
        <w:gridCol w:w="3373"/>
      </w:tblGrid>
      <w:tr w:rsidR="00A426C4" w:rsidRPr="006B36D6" w14:paraId="0DC25775" w14:textId="77777777" w:rsidTr="007638AF">
        <w:tc>
          <w:tcPr>
            <w:tcW w:w="2986" w:type="dxa"/>
            <w:tcBorders>
              <w:top w:val="single" w:sz="12" w:space="0" w:color="auto"/>
              <w:left w:val="single" w:sz="12" w:space="0" w:color="auto"/>
            </w:tcBorders>
            <w:shd w:val="clear" w:color="auto" w:fill="auto"/>
          </w:tcPr>
          <w:p w14:paraId="76D981D5"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Type</w:t>
            </w:r>
          </w:p>
        </w:tc>
        <w:tc>
          <w:tcPr>
            <w:tcW w:w="2986" w:type="dxa"/>
            <w:tcBorders>
              <w:top w:val="single" w:sz="12" w:space="0" w:color="auto"/>
            </w:tcBorders>
            <w:shd w:val="clear" w:color="auto" w:fill="auto"/>
          </w:tcPr>
          <w:p w14:paraId="1156B8ED"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Contact point</w:t>
            </w:r>
          </w:p>
        </w:tc>
        <w:tc>
          <w:tcPr>
            <w:tcW w:w="3373" w:type="dxa"/>
            <w:tcBorders>
              <w:top w:val="single" w:sz="12" w:space="0" w:color="auto"/>
              <w:right w:val="single" w:sz="12" w:space="0" w:color="auto"/>
            </w:tcBorders>
            <w:shd w:val="clear" w:color="auto" w:fill="auto"/>
          </w:tcPr>
          <w:p w14:paraId="470108FB"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Comments</w:t>
            </w:r>
          </w:p>
        </w:tc>
      </w:tr>
      <w:tr w:rsidR="00A426C4" w:rsidRPr="006B36D6" w14:paraId="668A5453" w14:textId="77777777" w:rsidTr="007638AF">
        <w:tc>
          <w:tcPr>
            <w:tcW w:w="2986" w:type="dxa"/>
            <w:tcBorders>
              <w:top w:val="single" w:sz="12" w:space="0" w:color="auto"/>
              <w:left w:val="single" w:sz="12" w:space="0" w:color="auto"/>
            </w:tcBorders>
            <w:shd w:val="clear" w:color="auto" w:fill="auto"/>
          </w:tcPr>
          <w:p w14:paraId="73A1E7E9"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i/>
                <w:sz w:val="20"/>
                <w:szCs w:val="20"/>
                <w:lang w:val="en-US"/>
              </w:rPr>
            </w:pPr>
            <w:r w:rsidRPr="006B36D6">
              <w:rPr>
                <w:i/>
                <w:sz w:val="20"/>
                <w:szCs w:val="20"/>
                <w:lang w:val="en-US"/>
              </w:rPr>
              <w:t>Continuous Input Process Book</w:t>
            </w:r>
          </w:p>
        </w:tc>
        <w:tc>
          <w:tcPr>
            <w:tcW w:w="2986" w:type="dxa"/>
            <w:tcBorders>
              <w:top w:val="single" w:sz="12" w:space="0" w:color="auto"/>
            </w:tcBorders>
            <w:shd w:val="clear" w:color="auto" w:fill="auto"/>
          </w:tcPr>
          <w:p w14:paraId="254ACFA1" w14:textId="77777777" w:rsidR="00A426C4" w:rsidRPr="006B36D6" w:rsidRDefault="00A426C4" w:rsidP="008A66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 xml:space="preserve">These books </w:t>
            </w:r>
            <w:r w:rsidR="00394CCE" w:rsidRPr="006B36D6">
              <w:rPr>
                <w:sz w:val="20"/>
                <w:szCs w:val="20"/>
                <w:lang w:val="en-US"/>
              </w:rPr>
              <w:t xml:space="preserve">are stationed at </w:t>
            </w:r>
            <w:r w:rsidR="008A6656" w:rsidRPr="006B36D6">
              <w:rPr>
                <w:sz w:val="20"/>
                <w:szCs w:val="20"/>
                <w:lang w:val="en-US"/>
              </w:rPr>
              <w:t>the</w:t>
            </w:r>
            <w:r w:rsidRPr="006B36D6">
              <w:rPr>
                <w:sz w:val="20"/>
                <w:szCs w:val="20"/>
                <w:lang w:val="en-US"/>
              </w:rPr>
              <w:t xml:space="preserve"> provincial offices (PBPO)</w:t>
            </w:r>
          </w:p>
        </w:tc>
        <w:tc>
          <w:tcPr>
            <w:tcW w:w="3373" w:type="dxa"/>
            <w:tcBorders>
              <w:top w:val="single" w:sz="12" w:space="0" w:color="auto"/>
              <w:right w:val="single" w:sz="12" w:space="0" w:color="auto"/>
            </w:tcBorders>
            <w:shd w:val="clear" w:color="auto" w:fill="auto"/>
          </w:tcPr>
          <w:p w14:paraId="420C223D"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It is important to provide access to a physical log book. The provincial offices of the IDBP offer a convenient location for these log books, allowing users in the area easy access. However, most comments received go through the telephone access option.</w:t>
            </w:r>
          </w:p>
        </w:tc>
      </w:tr>
      <w:tr w:rsidR="00A426C4" w:rsidRPr="006B36D6" w14:paraId="3FDCD8AD" w14:textId="77777777" w:rsidTr="007638AF">
        <w:tc>
          <w:tcPr>
            <w:tcW w:w="2986" w:type="dxa"/>
            <w:tcBorders>
              <w:left w:val="single" w:sz="12" w:space="0" w:color="auto"/>
            </w:tcBorders>
            <w:shd w:val="clear" w:color="auto" w:fill="auto"/>
          </w:tcPr>
          <w:p w14:paraId="63D1F002"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i/>
                <w:sz w:val="20"/>
                <w:szCs w:val="20"/>
                <w:lang w:val="en-US"/>
              </w:rPr>
            </w:pPr>
            <w:r w:rsidRPr="006B36D6">
              <w:rPr>
                <w:i/>
                <w:sz w:val="20"/>
                <w:szCs w:val="20"/>
                <w:lang w:val="en-US"/>
              </w:rPr>
              <w:t>Telephone Access</w:t>
            </w:r>
          </w:p>
        </w:tc>
        <w:tc>
          <w:tcPr>
            <w:tcW w:w="2986" w:type="dxa"/>
            <w:shd w:val="clear" w:color="auto" w:fill="auto"/>
          </w:tcPr>
          <w:p w14:paraId="07F1603C"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+62 (0) 812 8030 2020</w:t>
            </w:r>
          </w:p>
          <w:p w14:paraId="520599AA"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p>
          <w:p w14:paraId="3BE4ED9E" w14:textId="77777777" w:rsidR="00A426C4" w:rsidRPr="006B36D6" w:rsidRDefault="00A426C4" w:rsidP="008729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+62(0) 21 78</w:t>
            </w:r>
            <w:r w:rsidR="0087293C">
              <w:rPr>
                <w:sz w:val="20"/>
                <w:szCs w:val="20"/>
                <w:lang w:val="en-US"/>
              </w:rPr>
              <w:t>2</w:t>
            </w:r>
            <w:r w:rsidRPr="006B36D6">
              <w:rPr>
                <w:sz w:val="20"/>
                <w:szCs w:val="20"/>
                <w:lang w:val="en-US"/>
              </w:rPr>
              <w:t xml:space="preserve"> </w:t>
            </w:r>
            <w:r w:rsidR="0087293C">
              <w:rPr>
                <w:sz w:val="20"/>
                <w:szCs w:val="20"/>
                <w:lang w:val="en-US"/>
              </w:rPr>
              <w:t>10 86</w:t>
            </w:r>
          </w:p>
        </w:tc>
        <w:tc>
          <w:tcPr>
            <w:tcW w:w="3373" w:type="dxa"/>
            <w:tcBorders>
              <w:right w:val="single" w:sz="12" w:space="0" w:color="auto"/>
            </w:tcBorders>
            <w:shd w:val="clear" w:color="auto" w:fill="auto"/>
          </w:tcPr>
          <w:p w14:paraId="587C9E96"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The provided number is a mobile phone number to enable users to either call or text their comments to IDBP. Mobile phone use is the primary means of communication nationwide, especially since landlines are expensive.</w:t>
            </w:r>
          </w:p>
        </w:tc>
      </w:tr>
      <w:tr w:rsidR="00A426C4" w:rsidRPr="006B36D6" w14:paraId="01C3492E" w14:textId="77777777" w:rsidTr="007638AF">
        <w:tc>
          <w:tcPr>
            <w:tcW w:w="2986" w:type="dxa"/>
            <w:tcBorders>
              <w:left w:val="single" w:sz="12" w:space="0" w:color="auto"/>
              <w:bottom w:val="single" w:sz="12" w:space="0" w:color="auto"/>
            </w:tcBorders>
            <w:shd w:val="clear" w:color="auto" w:fill="auto"/>
          </w:tcPr>
          <w:p w14:paraId="16714C2D"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i/>
                <w:sz w:val="20"/>
                <w:szCs w:val="20"/>
                <w:lang w:val="en-US"/>
              </w:rPr>
            </w:pPr>
            <w:r w:rsidRPr="006B36D6">
              <w:rPr>
                <w:i/>
                <w:sz w:val="20"/>
                <w:szCs w:val="20"/>
                <w:lang w:val="en-US"/>
              </w:rPr>
              <w:t>Internet/email access</w:t>
            </w:r>
          </w:p>
        </w:tc>
        <w:tc>
          <w:tcPr>
            <w:tcW w:w="2986" w:type="dxa"/>
            <w:tcBorders>
              <w:bottom w:val="single" w:sz="12" w:space="0" w:color="auto"/>
            </w:tcBorders>
            <w:shd w:val="clear" w:color="auto" w:fill="auto"/>
          </w:tcPr>
          <w:p w14:paraId="13842055" w14:textId="77777777" w:rsidR="00A426C4" w:rsidRPr="006B36D6" w:rsidRDefault="006502E6"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hyperlink r:id="rId27" w:history="1">
              <w:r w:rsidR="00A426C4" w:rsidRPr="006B36D6">
                <w:rPr>
                  <w:rStyle w:val="Hyperlink"/>
                  <w:sz w:val="20"/>
                  <w:szCs w:val="20"/>
                  <w:lang w:val="en-US"/>
                </w:rPr>
                <w:t>www.biru.or.id</w:t>
              </w:r>
            </w:hyperlink>
          </w:p>
          <w:p w14:paraId="4ED92961"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p>
          <w:p w14:paraId="7C155988" w14:textId="77777777" w:rsidR="00A426C4" w:rsidRPr="006B36D6" w:rsidRDefault="00A426C4" w:rsidP="0087293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email: info@</w:t>
            </w:r>
            <w:r w:rsidR="0087293C">
              <w:rPr>
                <w:sz w:val="20"/>
                <w:szCs w:val="20"/>
                <w:lang w:val="en-US"/>
              </w:rPr>
              <w:t>rumahenergi.org</w:t>
            </w:r>
          </w:p>
        </w:tc>
        <w:tc>
          <w:tcPr>
            <w:tcW w:w="3373" w:type="dxa"/>
            <w:tcBorders>
              <w:bottom w:val="single" w:sz="12" w:space="0" w:color="auto"/>
              <w:right w:val="single" w:sz="12" w:space="0" w:color="auto"/>
            </w:tcBorders>
            <w:shd w:val="clear" w:color="auto" w:fill="auto"/>
          </w:tcPr>
          <w:p w14:paraId="5A18BACE" w14:textId="77777777" w:rsidR="00A426C4" w:rsidRPr="006B36D6" w:rsidRDefault="00A426C4" w:rsidP="00D467B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sz w:val="20"/>
                <w:szCs w:val="20"/>
                <w:lang w:val="en-US"/>
              </w:rPr>
            </w:pPr>
            <w:r w:rsidRPr="006B36D6">
              <w:rPr>
                <w:sz w:val="20"/>
                <w:szCs w:val="20"/>
                <w:lang w:val="en-US"/>
              </w:rPr>
              <w:t xml:space="preserve">For users with access to the internet, direct contact with the IDBP through the programme’s website is important. </w:t>
            </w:r>
          </w:p>
        </w:tc>
      </w:tr>
    </w:tbl>
    <w:p w14:paraId="3BDB231B" w14:textId="77777777" w:rsidR="00A426C4" w:rsidRPr="006B36D6" w:rsidRDefault="00A426C4" w:rsidP="00A426C4"/>
    <w:p w14:paraId="60DEA1E5" w14:textId="77777777" w:rsidR="004B72F6" w:rsidRPr="006B36D6" w:rsidRDefault="00E471D4" w:rsidP="0057107D">
      <w:pPr>
        <w:suppressAutoHyphens/>
        <w:spacing w:after="200"/>
      </w:pPr>
      <w:r w:rsidRPr="006B36D6">
        <w:rPr>
          <w:szCs w:val="22"/>
        </w:rPr>
        <w:t xml:space="preserve">Assessment of </w:t>
      </w:r>
      <w:r w:rsidRPr="00EF17BC">
        <w:rPr>
          <w:szCs w:val="22"/>
        </w:rPr>
        <w:t>comments: No complaints were received and therefore no action was undertaken. A lot of sms messages and phone calls are however received through the telephone access option – in most cases the communication relates to households inquiring into the price and availability of biodigesters under IDBP as well as other technical questions facilitating them to make the decision to purchase a biodigester and join the programme.</w:t>
      </w:r>
      <w:r w:rsidR="004B72F6" w:rsidRPr="006B36D6">
        <w:br w:type="page"/>
      </w:r>
    </w:p>
    <w:p w14:paraId="57F5ABED" w14:textId="77777777" w:rsidR="00951C7B" w:rsidRPr="006B36D6" w:rsidRDefault="004B72F6" w:rsidP="00951C7B">
      <w:pPr>
        <w:pStyle w:val="Heading1"/>
      </w:pPr>
      <w:bookmarkStart w:id="842" w:name="_Toc478050181"/>
      <w:r w:rsidRPr="006B36D6">
        <w:lastRenderedPageBreak/>
        <w:t>6.</w:t>
      </w:r>
      <w:r w:rsidRPr="006B36D6">
        <w:tab/>
      </w:r>
      <w:bookmarkStart w:id="843" w:name="_Toc275091223"/>
      <w:r w:rsidR="00951C7B" w:rsidRPr="006B36D6">
        <w:t>Data quality control and assurance</w:t>
      </w:r>
      <w:bookmarkEnd w:id="842"/>
    </w:p>
    <w:p w14:paraId="06D185DB" w14:textId="77777777" w:rsidR="00951C7B" w:rsidRPr="006B36D6" w:rsidRDefault="00951C7B" w:rsidP="00951C7B"/>
    <w:p w14:paraId="2F08E579" w14:textId="77777777" w:rsidR="00951C7B" w:rsidRPr="006B36D6" w:rsidRDefault="00951C7B" w:rsidP="00951C7B">
      <w:r w:rsidRPr="006B36D6">
        <w:t>IDBP implements an elaborate QC/QA mechanism on the construction of the biodigester. This process is described into detail in the PoA PDD section E.7.2. In addition to this, the emission reductions and the impact on sustainable development are monitored at least biennially using survey methods. The DOE plays an important role to verify the quality of these monitoring activities as a third party independent verifier.</w:t>
      </w:r>
    </w:p>
    <w:p w14:paraId="03580E4E" w14:textId="77777777" w:rsidR="00CE2921" w:rsidRPr="006B36D6" w:rsidRDefault="00CE2921" w:rsidP="00951C7B"/>
    <w:p w14:paraId="6429746A" w14:textId="77777777" w:rsidR="00CE2921" w:rsidRPr="006B36D6" w:rsidRDefault="00CE2921" w:rsidP="00D46CD4">
      <w:pPr>
        <w:pStyle w:val="ListParagraph"/>
        <w:numPr>
          <w:ilvl w:val="0"/>
          <w:numId w:val="20"/>
        </w:numPr>
      </w:pPr>
      <w:r w:rsidRPr="006B36D6">
        <w:rPr>
          <w:b/>
        </w:rPr>
        <w:t>Training of staff</w:t>
      </w:r>
    </w:p>
    <w:p w14:paraId="2563FB8C" w14:textId="77777777" w:rsidR="00CE2921" w:rsidRPr="006B36D6" w:rsidRDefault="00CE2921" w:rsidP="00CE2921">
      <w:r w:rsidRPr="006B36D6">
        <w:t xml:space="preserve">Training has been given to IDBP staff responsible for the data collection system on the management system </w:t>
      </w:r>
      <w:r w:rsidR="00163276" w:rsidRPr="006B36D6">
        <w:t xml:space="preserve">that </w:t>
      </w:r>
      <w:r w:rsidRPr="006B36D6">
        <w:t>has been put in place as part of the overall PoA. This included:</w:t>
      </w:r>
    </w:p>
    <w:p w14:paraId="07B5F910" w14:textId="77777777" w:rsidR="00CE2921" w:rsidRPr="006B36D6" w:rsidRDefault="00CE2921" w:rsidP="00163276">
      <w:pPr>
        <w:pStyle w:val="ListParagraph"/>
        <w:numPr>
          <w:ilvl w:val="0"/>
          <w:numId w:val="25"/>
        </w:numPr>
      </w:pPr>
      <w:r w:rsidRPr="006B36D6">
        <w:t>Data to be recorded in the database (as per A.4.4.1 of the PoA-DD) and how to complete the Household Agreement and Completion Report correctly;</w:t>
      </w:r>
    </w:p>
    <w:p w14:paraId="6B208E10" w14:textId="77777777" w:rsidR="00CE2921" w:rsidRPr="006B36D6" w:rsidRDefault="00CE2921" w:rsidP="00163276">
      <w:pPr>
        <w:pStyle w:val="ListParagraph"/>
        <w:numPr>
          <w:ilvl w:val="0"/>
          <w:numId w:val="25"/>
        </w:numPr>
      </w:pPr>
      <w:r w:rsidRPr="006B36D6">
        <w:t>How to identify the serial number of the biodigester in use;</w:t>
      </w:r>
    </w:p>
    <w:p w14:paraId="5AF6DEF1" w14:textId="77777777" w:rsidR="00CE2921" w:rsidRPr="006B36D6" w:rsidRDefault="00CE2921" w:rsidP="00163276">
      <w:pPr>
        <w:pStyle w:val="ListParagraph"/>
        <w:numPr>
          <w:ilvl w:val="0"/>
          <w:numId w:val="25"/>
        </w:numPr>
      </w:pPr>
      <w:r w:rsidRPr="006B36D6">
        <w:t>How to fill out and where to submit copies of the Household Agreement and Completion Report and any associated documentation;</w:t>
      </w:r>
    </w:p>
    <w:p w14:paraId="4BD3A961" w14:textId="77777777" w:rsidR="00CE2921" w:rsidRPr="006B36D6" w:rsidRDefault="00CE2921" w:rsidP="00163276">
      <w:pPr>
        <w:pStyle w:val="ListParagraph"/>
        <w:numPr>
          <w:ilvl w:val="0"/>
          <w:numId w:val="25"/>
        </w:numPr>
      </w:pPr>
      <w:r w:rsidRPr="006B36D6">
        <w:t>How to complete Baseline and Project Performance Tests in accordance with Gold Standard guidelines;</w:t>
      </w:r>
    </w:p>
    <w:p w14:paraId="1215C250" w14:textId="77777777" w:rsidR="00CE2921" w:rsidRPr="006B36D6" w:rsidRDefault="00CE2921" w:rsidP="00163276">
      <w:pPr>
        <w:pStyle w:val="ListParagraph"/>
        <w:numPr>
          <w:ilvl w:val="0"/>
          <w:numId w:val="25"/>
        </w:numPr>
      </w:pPr>
      <w:r w:rsidRPr="006B36D6">
        <w:t>Monitoring procedures, in accordance section A.4.4. of the PoA-DD.</w:t>
      </w:r>
    </w:p>
    <w:p w14:paraId="67CC22E5" w14:textId="77777777" w:rsidR="00CE2921" w:rsidRPr="006B36D6" w:rsidRDefault="00CE2921" w:rsidP="00CE2921">
      <w:pPr>
        <w:spacing w:line="240" w:lineRule="auto"/>
      </w:pPr>
    </w:p>
    <w:p w14:paraId="1D638F00" w14:textId="77777777" w:rsidR="00CE2921" w:rsidRPr="006B36D6" w:rsidRDefault="00CE2921" w:rsidP="00CE2921">
      <w:pPr>
        <w:spacing w:line="240" w:lineRule="auto"/>
      </w:pPr>
      <w:r w:rsidRPr="006B36D6">
        <w:t>On completion of these trainings, trained staff received a letter confirming their attendance.</w:t>
      </w:r>
    </w:p>
    <w:p w14:paraId="0F71A462" w14:textId="77777777" w:rsidR="00951C7B" w:rsidRPr="006B36D6" w:rsidRDefault="00951C7B" w:rsidP="00951C7B">
      <w:pPr>
        <w:autoSpaceDE w:val="0"/>
        <w:autoSpaceDN w:val="0"/>
        <w:adjustRightInd w:val="0"/>
        <w:rPr>
          <w:szCs w:val="22"/>
        </w:rPr>
      </w:pPr>
    </w:p>
    <w:p w14:paraId="15BBEB9E" w14:textId="77777777" w:rsidR="00951C7B" w:rsidRPr="006B36D6" w:rsidRDefault="00951C7B" w:rsidP="00D46CD4">
      <w:pPr>
        <w:pStyle w:val="ListParagraph"/>
        <w:numPr>
          <w:ilvl w:val="0"/>
          <w:numId w:val="2"/>
        </w:numPr>
      </w:pPr>
      <w:r w:rsidRPr="006B36D6">
        <w:rPr>
          <w:b/>
        </w:rPr>
        <w:t>Quality Assurance of Questionnaire distribution and collection</w:t>
      </w:r>
    </w:p>
    <w:p w14:paraId="654ABFB9" w14:textId="77777777" w:rsidR="00951C7B" w:rsidRPr="006B36D6" w:rsidRDefault="00951C7B" w:rsidP="00951C7B">
      <w:r w:rsidRPr="006B36D6">
        <w:t xml:space="preserve">The emission reduction is based on field questionnaires administered to a sample of users, the quality assurance lies in the design of the questionnaires, their reliable administration and calculations based on the data analysis. It is therefore of high importance that the questionnaires are administered by specially trained personnel with extensive experience. Primary Quality Assurance is carried out by </w:t>
      </w:r>
      <w:r w:rsidR="003F64B7">
        <w:t>Mr. Agung Lenggono</w:t>
      </w:r>
      <w:r w:rsidRPr="006B36D6">
        <w:t xml:space="preserve"> who works </w:t>
      </w:r>
      <w:r w:rsidR="003F64B7">
        <w:t>at</w:t>
      </w:r>
      <w:r w:rsidRPr="006B36D6">
        <w:t xml:space="preserve"> </w:t>
      </w:r>
      <w:r w:rsidR="003F64B7">
        <w:t>Hivos</w:t>
      </w:r>
      <w:r w:rsidRPr="006B36D6">
        <w:t xml:space="preserve"> as the senior biogas expert. Final Quality Assurance of this process is carried out by Szymon Mikolajczyk who has been involved with the Gold Standard document preparation since 2011. </w:t>
      </w:r>
    </w:p>
    <w:p w14:paraId="7FAA064D" w14:textId="77777777" w:rsidR="00951C7B" w:rsidRPr="006B36D6" w:rsidRDefault="00951C7B" w:rsidP="00951C7B">
      <w:pPr>
        <w:rPr>
          <w:szCs w:val="22"/>
        </w:rPr>
      </w:pPr>
    </w:p>
    <w:p w14:paraId="38C0BFF8" w14:textId="77777777" w:rsidR="00951C7B" w:rsidRPr="006B36D6" w:rsidRDefault="00951C7B" w:rsidP="00D46CD4">
      <w:pPr>
        <w:pStyle w:val="ListParagraph"/>
        <w:numPr>
          <w:ilvl w:val="0"/>
          <w:numId w:val="1"/>
        </w:numPr>
        <w:rPr>
          <w:b/>
          <w:szCs w:val="22"/>
        </w:rPr>
      </w:pPr>
      <w:r w:rsidRPr="006B36D6">
        <w:rPr>
          <w:b/>
          <w:szCs w:val="22"/>
        </w:rPr>
        <w:t>Quality assurance of questionnaire design</w:t>
      </w:r>
    </w:p>
    <w:p w14:paraId="55915AA5" w14:textId="77777777" w:rsidR="00951C7B" w:rsidRPr="006B36D6" w:rsidRDefault="00951C7B" w:rsidP="00951C7B">
      <w:pPr>
        <w:autoSpaceDE w:val="0"/>
        <w:autoSpaceDN w:val="0"/>
        <w:adjustRightInd w:val="0"/>
        <w:rPr>
          <w:szCs w:val="22"/>
        </w:rPr>
      </w:pPr>
      <w:r w:rsidRPr="006B36D6">
        <w:rPr>
          <w:szCs w:val="22"/>
        </w:rPr>
        <w:t>The main tool to capture information required for this report is the household survey questionnaire. Chapter 2 details the QC on the questionnaire design and other data collection tools.</w:t>
      </w:r>
    </w:p>
    <w:p w14:paraId="444F45B5" w14:textId="77777777" w:rsidR="00933357" w:rsidRPr="006B36D6" w:rsidRDefault="00933357" w:rsidP="00951C7B">
      <w:pPr>
        <w:autoSpaceDE w:val="0"/>
        <w:autoSpaceDN w:val="0"/>
        <w:adjustRightInd w:val="0"/>
        <w:rPr>
          <w:szCs w:val="22"/>
        </w:rPr>
      </w:pPr>
    </w:p>
    <w:p w14:paraId="3031FB75" w14:textId="77777777" w:rsidR="00933357" w:rsidRPr="006B36D6" w:rsidRDefault="00933357" w:rsidP="00D46CD4">
      <w:pPr>
        <w:pStyle w:val="ListParagraph"/>
        <w:numPr>
          <w:ilvl w:val="0"/>
          <w:numId w:val="1"/>
        </w:numPr>
        <w:rPr>
          <w:b/>
          <w:szCs w:val="22"/>
        </w:rPr>
      </w:pPr>
      <w:r w:rsidRPr="006B36D6">
        <w:rPr>
          <w:b/>
          <w:szCs w:val="22"/>
        </w:rPr>
        <w:t>Quality assurance of the IDBP database</w:t>
      </w:r>
    </w:p>
    <w:p w14:paraId="08889505" w14:textId="77777777" w:rsidR="00933357" w:rsidRPr="006B36D6" w:rsidRDefault="00933357" w:rsidP="00951C7B">
      <w:pPr>
        <w:autoSpaceDE w:val="0"/>
        <w:autoSpaceDN w:val="0"/>
        <w:adjustRightInd w:val="0"/>
      </w:pPr>
      <w:r w:rsidRPr="006B36D6">
        <w:t xml:space="preserve">The quality standards and quality control data are already ingrained in the design of the IDBP database. </w:t>
      </w:r>
      <w:r w:rsidRPr="006B36D6">
        <w:rPr>
          <w:szCs w:val="22"/>
        </w:rPr>
        <w:t xml:space="preserve">Double counting is avoided by keeping a record of the serial number of each biogas installation in the centralised IDBP database operated and maintained by Hivos. Input of identical serial numbers is flagged, may such an input occur. </w:t>
      </w:r>
    </w:p>
    <w:p w14:paraId="7AC9884D" w14:textId="77777777" w:rsidR="00933357" w:rsidRPr="006B36D6" w:rsidRDefault="00933357" w:rsidP="00951C7B">
      <w:pPr>
        <w:autoSpaceDE w:val="0"/>
        <w:autoSpaceDN w:val="0"/>
        <w:adjustRightInd w:val="0"/>
      </w:pPr>
    </w:p>
    <w:p w14:paraId="207EE79D" w14:textId="77777777" w:rsidR="00933357" w:rsidRPr="006B36D6" w:rsidRDefault="00933357" w:rsidP="00933357">
      <w:pPr>
        <w:tabs>
          <w:tab w:val="left" w:pos="994"/>
        </w:tabs>
        <w:rPr>
          <w:szCs w:val="22"/>
        </w:rPr>
      </w:pPr>
      <w:r w:rsidRPr="006B36D6">
        <w:t xml:space="preserve">Additional quality control is done through a standard questionnaire. </w:t>
      </w:r>
      <w:r w:rsidRPr="006B36D6">
        <w:rPr>
          <w:szCs w:val="22"/>
        </w:rPr>
        <w:t>The survey checks the systems through sampling to ensure that:</w:t>
      </w:r>
    </w:p>
    <w:p w14:paraId="3F882C68" w14:textId="77777777" w:rsidR="00933357" w:rsidRPr="006B36D6" w:rsidRDefault="00933357" w:rsidP="00D46CD4">
      <w:pPr>
        <w:numPr>
          <w:ilvl w:val="0"/>
          <w:numId w:val="21"/>
        </w:numPr>
        <w:tabs>
          <w:tab w:val="left" w:pos="360"/>
        </w:tabs>
        <w:spacing w:line="240" w:lineRule="auto"/>
        <w:ind w:left="360"/>
        <w:rPr>
          <w:szCs w:val="22"/>
        </w:rPr>
      </w:pPr>
      <w:r w:rsidRPr="006B36D6">
        <w:rPr>
          <w:szCs w:val="22"/>
        </w:rPr>
        <w:t>The recorded address at which the biodigesters are installed is still correct;</w:t>
      </w:r>
    </w:p>
    <w:p w14:paraId="661C585D" w14:textId="77777777" w:rsidR="00933357" w:rsidRPr="006B36D6" w:rsidRDefault="00933357" w:rsidP="00D46CD4">
      <w:pPr>
        <w:numPr>
          <w:ilvl w:val="0"/>
          <w:numId w:val="21"/>
        </w:numPr>
        <w:tabs>
          <w:tab w:val="left" w:pos="360"/>
        </w:tabs>
        <w:spacing w:line="240" w:lineRule="auto"/>
        <w:ind w:left="360"/>
        <w:rPr>
          <w:szCs w:val="22"/>
        </w:rPr>
      </w:pPr>
      <w:r w:rsidRPr="006B36D6">
        <w:rPr>
          <w:szCs w:val="22"/>
        </w:rPr>
        <w:lastRenderedPageBreak/>
        <w:t>The biodigesters are still operational (as part of the monitoring procedure);</w:t>
      </w:r>
    </w:p>
    <w:p w14:paraId="6876C5AB" w14:textId="77777777" w:rsidR="00933357" w:rsidRPr="006B36D6" w:rsidRDefault="00933357" w:rsidP="00D46CD4">
      <w:pPr>
        <w:numPr>
          <w:ilvl w:val="0"/>
          <w:numId w:val="21"/>
        </w:numPr>
        <w:tabs>
          <w:tab w:val="left" w:pos="360"/>
        </w:tabs>
        <w:spacing w:line="240" w:lineRule="auto"/>
        <w:ind w:left="360"/>
        <w:rPr>
          <w:szCs w:val="22"/>
        </w:rPr>
      </w:pPr>
      <w:r w:rsidRPr="006B36D6">
        <w:rPr>
          <w:szCs w:val="22"/>
        </w:rPr>
        <w:t xml:space="preserve">Serial numbers are unique and correspond with the numbers on the installed systems. </w:t>
      </w:r>
    </w:p>
    <w:p w14:paraId="2F8A21D1" w14:textId="77777777" w:rsidR="00933357" w:rsidRPr="006B36D6" w:rsidRDefault="00933357" w:rsidP="00933357">
      <w:pPr>
        <w:tabs>
          <w:tab w:val="left" w:pos="360"/>
        </w:tabs>
        <w:spacing w:line="240" w:lineRule="auto"/>
        <w:rPr>
          <w:szCs w:val="22"/>
        </w:rPr>
      </w:pPr>
      <w:r w:rsidRPr="006B36D6">
        <w:rPr>
          <w:szCs w:val="22"/>
        </w:rPr>
        <w:t xml:space="preserve"> </w:t>
      </w:r>
    </w:p>
    <w:p w14:paraId="61400998" w14:textId="77777777" w:rsidR="00933357" w:rsidRPr="006B36D6" w:rsidRDefault="00933357" w:rsidP="00951C7B">
      <w:pPr>
        <w:autoSpaceDE w:val="0"/>
        <w:autoSpaceDN w:val="0"/>
        <w:adjustRightInd w:val="0"/>
        <w:rPr>
          <w:szCs w:val="22"/>
        </w:rPr>
      </w:pPr>
      <w:r w:rsidRPr="006B36D6">
        <w:t>These data are analysed periodically and sent to the CPO for verification and possible improvements on the defaults. In fact whole QC system is fully insured through the IDBP database. The regular data from QC are also compared with the BUS at the end of every year to verify the correctness and identify any deviation.</w:t>
      </w:r>
    </w:p>
    <w:p w14:paraId="70BCEEAC" w14:textId="77777777" w:rsidR="00951C7B" w:rsidRPr="006B36D6" w:rsidRDefault="00951C7B" w:rsidP="00D46CD4">
      <w:pPr>
        <w:pStyle w:val="Heading4"/>
        <w:numPr>
          <w:ilvl w:val="0"/>
          <w:numId w:val="1"/>
        </w:numPr>
        <w:rPr>
          <w:u w:val="none"/>
        </w:rPr>
      </w:pPr>
      <w:r w:rsidRPr="006B36D6">
        <w:rPr>
          <w:u w:val="none"/>
        </w:rPr>
        <w:t>QC/QA on monitoring report</w:t>
      </w:r>
    </w:p>
    <w:p w14:paraId="1B1D3040" w14:textId="77777777" w:rsidR="00951C7B" w:rsidRPr="006B36D6" w:rsidRDefault="00951C7B" w:rsidP="00951C7B">
      <w:r w:rsidRPr="006B36D6">
        <w:t xml:space="preserve">The monitoring report is developed by an independent consultant with relevant experience of CDM and carbon monitoring of domestic biogas projects, his name is Szymon Mikolajczyk. The consultant is selected in a tender process, and selected based on a quality cost basis. The monitoring report is checked before release by </w:t>
      </w:r>
      <w:r w:rsidR="00AE7DDC" w:rsidRPr="006B36D6">
        <w:t xml:space="preserve">IDBP </w:t>
      </w:r>
      <w:r w:rsidRPr="006B36D6">
        <w:t>staff. The contracted DOE will assess the report on compliance and final approval after review on compliance with the GS procedures and the PDD will be provided by the GS.</w:t>
      </w:r>
    </w:p>
    <w:p w14:paraId="49D0D327" w14:textId="77777777" w:rsidR="00951C7B" w:rsidRPr="006B36D6" w:rsidRDefault="00951C7B" w:rsidP="00951C7B">
      <w:pPr>
        <w:rPr>
          <w:b/>
        </w:rPr>
      </w:pPr>
    </w:p>
    <w:p w14:paraId="6B415914" w14:textId="77777777" w:rsidR="00951C7B" w:rsidRPr="006B36D6" w:rsidRDefault="00951C7B" w:rsidP="00D46CD4">
      <w:pPr>
        <w:pStyle w:val="ListParagraph"/>
        <w:numPr>
          <w:ilvl w:val="0"/>
          <w:numId w:val="1"/>
        </w:numPr>
        <w:rPr>
          <w:rFonts w:ascii="TimesNewRomanPSMT" w:hAnsi="TimesNewRomanPSMT" w:cs="TimesNewRomanPSMT"/>
          <w:b/>
        </w:rPr>
      </w:pPr>
      <w:r w:rsidRPr="006B36D6">
        <w:rPr>
          <w:b/>
        </w:rPr>
        <w:t>Quality Control by DOE</w:t>
      </w:r>
    </w:p>
    <w:p w14:paraId="45035345" w14:textId="77777777" w:rsidR="00951C7B" w:rsidRPr="006B36D6" w:rsidRDefault="00951C7B" w:rsidP="00951C7B">
      <w:pPr>
        <w:rPr>
          <w:rFonts w:ascii="TimesNewRomanPSMT" w:hAnsi="TimesNewRomanPSMT" w:cs="TimesNewRomanPSMT"/>
        </w:rPr>
      </w:pPr>
      <w:r w:rsidRPr="006B36D6">
        <w:rPr>
          <w:szCs w:val="22"/>
        </w:rPr>
        <w:t>The Quality control is to be performed by a DOE on at least a biennial basis. They will visit a select group of households which is part of the project sample group. They must at least fulfil the same knowledge requirements as the survey team. At the household they will assess the reliability of the questionnaire by checking the figures provided by the respondents. If deviations occur, the value will be adjusted accordingly</w:t>
      </w:r>
      <w:r w:rsidRPr="006B36D6">
        <w:rPr>
          <w:rFonts w:ascii="TimesNewRomanPSMT" w:hAnsi="TimesNewRomanPSMT" w:cs="TimesNewRomanPSMT"/>
        </w:rPr>
        <w:t xml:space="preserve">.  </w:t>
      </w:r>
    </w:p>
    <w:p w14:paraId="2B9E5369" w14:textId="77777777" w:rsidR="00951C7B" w:rsidRPr="006B36D6" w:rsidRDefault="00951C7B" w:rsidP="00951C7B">
      <w:pPr>
        <w:rPr>
          <w:rFonts w:ascii="TimesNewRomanPSMT" w:hAnsi="TimesNewRomanPSMT" w:cs="TimesNewRomanPSMT"/>
        </w:rPr>
      </w:pPr>
    </w:p>
    <w:p w14:paraId="73F2B8B6" w14:textId="77777777" w:rsidR="00951C7B" w:rsidRPr="006B36D6" w:rsidRDefault="00951C7B" w:rsidP="00D46CD4">
      <w:pPr>
        <w:pStyle w:val="ListParagraph"/>
        <w:numPr>
          <w:ilvl w:val="0"/>
          <w:numId w:val="1"/>
        </w:numPr>
        <w:rPr>
          <w:b/>
        </w:rPr>
      </w:pPr>
      <w:r w:rsidRPr="006B36D6">
        <w:rPr>
          <w:b/>
        </w:rPr>
        <w:t>Data Storage</w:t>
      </w:r>
    </w:p>
    <w:p w14:paraId="41A50897" w14:textId="77777777" w:rsidR="0072632E" w:rsidRPr="006B36D6" w:rsidRDefault="00951C7B" w:rsidP="0072632E">
      <w:r w:rsidRPr="006B36D6">
        <w:t>All data is stored in a project database. On a daily basis a backup is made on an external hard disk and every month a copy is made which is stored at a separate location (Hivos office). In a case of an emergency, the most recent back up will be used to restore the project database.</w:t>
      </w:r>
      <w:r w:rsidR="0072632E" w:rsidRPr="006B36D6">
        <w:t xml:space="preserve"> </w:t>
      </w:r>
    </w:p>
    <w:p w14:paraId="7347670A" w14:textId="77777777" w:rsidR="00E57A8F" w:rsidRPr="006B36D6" w:rsidRDefault="0072632E" w:rsidP="002505FA">
      <w:pPr>
        <w:suppressAutoHyphens/>
        <w:spacing w:after="200"/>
      </w:pPr>
      <w:r w:rsidRPr="006B36D6">
        <w:br w:type="page"/>
      </w:r>
      <w:bookmarkStart w:id="844" w:name="_Toc275091224"/>
      <w:bookmarkStart w:id="845" w:name="_Toc275691819"/>
      <w:bookmarkStart w:id="846" w:name="_Toc275769431"/>
      <w:bookmarkStart w:id="847" w:name="_Toc353107650"/>
      <w:bookmarkStart w:id="848" w:name="_Toc416432564"/>
      <w:bookmarkEnd w:id="837"/>
      <w:bookmarkEnd w:id="838"/>
      <w:bookmarkEnd w:id="839"/>
      <w:bookmarkEnd w:id="841"/>
      <w:bookmarkEnd w:id="843"/>
    </w:p>
    <w:p w14:paraId="1548D0D7" w14:textId="77777777" w:rsidR="00E84C3A" w:rsidRPr="006B36D6" w:rsidRDefault="00E84C3A" w:rsidP="00E84C3A">
      <w:pPr>
        <w:pStyle w:val="Heading2"/>
      </w:pPr>
      <w:bookmarkStart w:id="849" w:name="_Toc478050182"/>
      <w:r w:rsidRPr="006B36D6">
        <w:lastRenderedPageBreak/>
        <w:t>Annex 1:</w:t>
      </w:r>
      <w:r w:rsidRPr="006B36D6">
        <w:tab/>
        <w:t>Contact details of the Project Participants</w:t>
      </w:r>
      <w:bookmarkEnd w:id="844"/>
      <w:bookmarkEnd w:id="845"/>
      <w:bookmarkEnd w:id="846"/>
      <w:bookmarkEnd w:id="847"/>
      <w:bookmarkEnd w:id="848"/>
      <w:bookmarkEnd w:id="849"/>
    </w:p>
    <w:tbl>
      <w:tblPr>
        <w:tblW w:w="9345"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28" w:type="dxa"/>
          <w:bottom w:w="28" w:type="dxa"/>
        </w:tblCellMar>
        <w:tblLook w:val="0000" w:firstRow="0" w:lastRow="0" w:firstColumn="0" w:lastColumn="0" w:noHBand="0" w:noVBand="0"/>
      </w:tblPr>
      <w:tblGrid>
        <w:gridCol w:w="2235"/>
        <w:gridCol w:w="7110"/>
      </w:tblGrid>
      <w:tr w:rsidR="00D101EC" w:rsidRPr="006B36D6" w14:paraId="56024B6B" w14:textId="77777777" w:rsidTr="00D101EC">
        <w:tc>
          <w:tcPr>
            <w:tcW w:w="2235" w:type="dxa"/>
            <w:shd w:val="clear" w:color="auto" w:fill="auto"/>
            <w:vAlign w:val="center"/>
          </w:tcPr>
          <w:p w14:paraId="2580724B" w14:textId="77777777" w:rsidR="00D101EC" w:rsidRPr="006B36D6" w:rsidRDefault="00D101EC" w:rsidP="00D101EC">
            <w:pPr>
              <w:spacing w:line="240" w:lineRule="auto"/>
              <w:rPr>
                <w:sz w:val="18"/>
                <w:szCs w:val="18"/>
              </w:rPr>
            </w:pPr>
            <w:r w:rsidRPr="006B36D6">
              <w:rPr>
                <w:sz w:val="18"/>
                <w:szCs w:val="18"/>
              </w:rPr>
              <w:t>Organisation:</w:t>
            </w:r>
          </w:p>
        </w:tc>
        <w:tc>
          <w:tcPr>
            <w:tcW w:w="7110" w:type="dxa"/>
          </w:tcPr>
          <w:p w14:paraId="6E2A2BBA" w14:textId="36840107" w:rsidR="00D101EC" w:rsidRPr="006B36D6" w:rsidRDefault="00D101EC" w:rsidP="00D101EC">
            <w:pPr>
              <w:spacing w:line="240" w:lineRule="auto"/>
              <w:rPr>
                <w:sz w:val="18"/>
                <w:szCs w:val="18"/>
              </w:rPr>
            </w:pPr>
            <w:r w:rsidRPr="006B36D6">
              <w:rPr>
                <w:sz w:val="18"/>
                <w:szCs w:val="18"/>
              </w:rPr>
              <w:t>Hivos Netherlands</w:t>
            </w:r>
          </w:p>
        </w:tc>
      </w:tr>
      <w:tr w:rsidR="00D101EC" w:rsidRPr="006B36D6" w14:paraId="32CD618C" w14:textId="77777777" w:rsidTr="00D101EC">
        <w:tc>
          <w:tcPr>
            <w:tcW w:w="2235" w:type="dxa"/>
            <w:shd w:val="clear" w:color="auto" w:fill="auto"/>
            <w:vAlign w:val="center"/>
          </w:tcPr>
          <w:p w14:paraId="3114345E" w14:textId="77777777" w:rsidR="00D101EC" w:rsidRPr="006B36D6" w:rsidRDefault="00D101EC" w:rsidP="00D101EC">
            <w:pPr>
              <w:spacing w:line="240" w:lineRule="auto"/>
              <w:rPr>
                <w:sz w:val="18"/>
                <w:szCs w:val="18"/>
              </w:rPr>
            </w:pPr>
            <w:r w:rsidRPr="006B36D6">
              <w:rPr>
                <w:sz w:val="18"/>
                <w:szCs w:val="18"/>
              </w:rPr>
              <w:t>Street/P.O.Box:</w:t>
            </w:r>
          </w:p>
        </w:tc>
        <w:tc>
          <w:tcPr>
            <w:tcW w:w="7110" w:type="dxa"/>
          </w:tcPr>
          <w:p w14:paraId="3DCA9CC4" w14:textId="0128287D" w:rsidR="00D101EC" w:rsidRPr="006B36D6" w:rsidRDefault="00D101EC" w:rsidP="00D101EC">
            <w:pPr>
              <w:spacing w:line="240" w:lineRule="auto"/>
              <w:rPr>
                <w:color w:val="000000"/>
                <w:sz w:val="18"/>
                <w:szCs w:val="18"/>
              </w:rPr>
            </w:pPr>
            <w:r w:rsidRPr="006B36D6">
              <w:rPr>
                <w:color w:val="000000"/>
                <w:sz w:val="18"/>
                <w:szCs w:val="18"/>
              </w:rPr>
              <w:t>Raamweg 16</w:t>
            </w:r>
          </w:p>
        </w:tc>
      </w:tr>
      <w:tr w:rsidR="00D101EC" w:rsidRPr="006B36D6" w14:paraId="7D78B9FA" w14:textId="77777777" w:rsidTr="00D101EC">
        <w:tc>
          <w:tcPr>
            <w:tcW w:w="2235" w:type="dxa"/>
            <w:shd w:val="clear" w:color="auto" w:fill="auto"/>
            <w:vAlign w:val="center"/>
          </w:tcPr>
          <w:p w14:paraId="0C2416CC" w14:textId="77777777" w:rsidR="00D101EC" w:rsidRPr="006B36D6" w:rsidRDefault="00D101EC" w:rsidP="00D101EC">
            <w:pPr>
              <w:spacing w:line="240" w:lineRule="auto"/>
              <w:rPr>
                <w:sz w:val="18"/>
                <w:szCs w:val="18"/>
              </w:rPr>
            </w:pPr>
            <w:r w:rsidRPr="006B36D6">
              <w:rPr>
                <w:sz w:val="18"/>
                <w:szCs w:val="18"/>
              </w:rPr>
              <w:t>Building:</w:t>
            </w:r>
          </w:p>
        </w:tc>
        <w:tc>
          <w:tcPr>
            <w:tcW w:w="7110" w:type="dxa"/>
          </w:tcPr>
          <w:p w14:paraId="3B2A0806" w14:textId="77777777" w:rsidR="00D101EC" w:rsidRPr="006B36D6" w:rsidRDefault="00D101EC" w:rsidP="00D101EC">
            <w:pPr>
              <w:spacing w:line="240" w:lineRule="auto"/>
              <w:rPr>
                <w:sz w:val="18"/>
                <w:szCs w:val="18"/>
              </w:rPr>
            </w:pPr>
          </w:p>
        </w:tc>
      </w:tr>
      <w:tr w:rsidR="00D101EC" w:rsidRPr="006B36D6" w14:paraId="4D93915B" w14:textId="77777777" w:rsidTr="00D101EC">
        <w:tc>
          <w:tcPr>
            <w:tcW w:w="2235" w:type="dxa"/>
            <w:shd w:val="clear" w:color="auto" w:fill="auto"/>
            <w:vAlign w:val="center"/>
          </w:tcPr>
          <w:p w14:paraId="1B83B9E3" w14:textId="77777777" w:rsidR="00D101EC" w:rsidRPr="006B36D6" w:rsidRDefault="00D101EC" w:rsidP="00D101EC">
            <w:pPr>
              <w:spacing w:line="240" w:lineRule="auto"/>
              <w:rPr>
                <w:sz w:val="18"/>
                <w:szCs w:val="18"/>
              </w:rPr>
            </w:pPr>
            <w:r w:rsidRPr="006B36D6">
              <w:rPr>
                <w:sz w:val="18"/>
                <w:szCs w:val="18"/>
              </w:rPr>
              <w:t>City:</w:t>
            </w:r>
          </w:p>
        </w:tc>
        <w:tc>
          <w:tcPr>
            <w:tcW w:w="7110" w:type="dxa"/>
          </w:tcPr>
          <w:p w14:paraId="6A4CDDD4" w14:textId="7CA5E6B3" w:rsidR="00D101EC" w:rsidRPr="006B36D6" w:rsidRDefault="00D101EC" w:rsidP="00D101EC">
            <w:pPr>
              <w:spacing w:line="240" w:lineRule="auto"/>
              <w:rPr>
                <w:color w:val="000000"/>
                <w:sz w:val="18"/>
                <w:szCs w:val="18"/>
              </w:rPr>
            </w:pPr>
            <w:r w:rsidRPr="006B36D6">
              <w:rPr>
                <w:color w:val="000000"/>
                <w:sz w:val="18"/>
                <w:szCs w:val="18"/>
              </w:rPr>
              <w:t>Den Haag</w:t>
            </w:r>
          </w:p>
        </w:tc>
      </w:tr>
      <w:tr w:rsidR="00D101EC" w:rsidRPr="006B36D6" w14:paraId="4C90F840" w14:textId="77777777" w:rsidTr="00D101EC">
        <w:tc>
          <w:tcPr>
            <w:tcW w:w="2235" w:type="dxa"/>
            <w:shd w:val="clear" w:color="auto" w:fill="auto"/>
            <w:vAlign w:val="center"/>
          </w:tcPr>
          <w:p w14:paraId="313C3D3B" w14:textId="77777777" w:rsidR="00D101EC" w:rsidRPr="006B36D6" w:rsidRDefault="00D101EC" w:rsidP="00D101EC">
            <w:pPr>
              <w:spacing w:line="240" w:lineRule="auto"/>
              <w:rPr>
                <w:sz w:val="18"/>
                <w:szCs w:val="18"/>
              </w:rPr>
            </w:pPr>
            <w:r w:rsidRPr="006B36D6">
              <w:rPr>
                <w:sz w:val="18"/>
                <w:szCs w:val="18"/>
              </w:rPr>
              <w:t>State/Region:</w:t>
            </w:r>
          </w:p>
        </w:tc>
        <w:tc>
          <w:tcPr>
            <w:tcW w:w="7110" w:type="dxa"/>
          </w:tcPr>
          <w:p w14:paraId="335962B9" w14:textId="03905014" w:rsidR="00D101EC" w:rsidRPr="006B36D6" w:rsidRDefault="00D101EC" w:rsidP="00D101EC">
            <w:pPr>
              <w:spacing w:line="240" w:lineRule="auto"/>
              <w:rPr>
                <w:sz w:val="18"/>
                <w:szCs w:val="18"/>
              </w:rPr>
            </w:pPr>
            <w:r w:rsidRPr="006B36D6">
              <w:rPr>
                <w:sz w:val="18"/>
                <w:szCs w:val="18"/>
              </w:rPr>
              <w:t>Zuid Holland</w:t>
            </w:r>
          </w:p>
        </w:tc>
      </w:tr>
      <w:tr w:rsidR="00D101EC" w:rsidRPr="006B36D6" w14:paraId="667D7ED6" w14:textId="77777777" w:rsidTr="00D101EC">
        <w:tc>
          <w:tcPr>
            <w:tcW w:w="2235" w:type="dxa"/>
            <w:shd w:val="clear" w:color="auto" w:fill="auto"/>
            <w:vAlign w:val="center"/>
          </w:tcPr>
          <w:p w14:paraId="7090917A" w14:textId="77777777" w:rsidR="00D101EC" w:rsidRPr="006B36D6" w:rsidRDefault="00D101EC" w:rsidP="00D101EC">
            <w:pPr>
              <w:spacing w:line="240" w:lineRule="auto"/>
              <w:rPr>
                <w:sz w:val="18"/>
                <w:szCs w:val="18"/>
              </w:rPr>
            </w:pPr>
            <w:r w:rsidRPr="006B36D6">
              <w:rPr>
                <w:sz w:val="18"/>
                <w:szCs w:val="18"/>
              </w:rPr>
              <w:t>Postfix/ZIP:</w:t>
            </w:r>
          </w:p>
        </w:tc>
        <w:tc>
          <w:tcPr>
            <w:tcW w:w="7110" w:type="dxa"/>
          </w:tcPr>
          <w:p w14:paraId="67DBBCEC" w14:textId="525CAF42" w:rsidR="00D101EC" w:rsidRPr="006B36D6" w:rsidRDefault="00D101EC" w:rsidP="00D101EC">
            <w:pPr>
              <w:spacing w:line="240" w:lineRule="auto"/>
              <w:rPr>
                <w:color w:val="000000"/>
                <w:sz w:val="18"/>
                <w:szCs w:val="18"/>
              </w:rPr>
            </w:pPr>
            <w:r w:rsidRPr="006B36D6">
              <w:rPr>
                <w:color w:val="000000"/>
                <w:sz w:val="18"/>
                <w:szCs w:val="18"/>
              </w:rPr>
              <w:t>2508 CG</w:t>
            </w:r>
          </w:p>
        </w:tc>
      </w:tr>
      <w:tr w:rsidR="00D101EC" w:rsidRPr="006B36D6" w14:paraId="5E161343" w14:textId="77777777" w:rsidTr="00D101EC">
        <w:tc>
          <w:tcPr>
            <w:tcW w:w="2235" w:type="dxa"/>
            <w:shd w:val="clear" w:color="auto" w:fill="auto"/>
            <w:vAlign w:val="center"/>
          </w:tcPr>
          <w:p w14:paraId="7777B793" w14:textId="77777777" w:rsidR="00D101EC" w:rsidRPr="006B36D6" w:rsidRDefault="00D101EC" w:rsidP="00D101EC">
            <w:pPr>
              <w:spacing w:line="240" w:lineRule="auto"/>
              <w:rPr>
                <w:sz w:val="18"/>
                <w:szCs w:val="18"/>
              </w:rPr>
            </w:pPr>
            <w:r w:rsidRPr="006B36D6">
              <w:rPr>
                <w:sz w:val="18"/>
                <w:szCs w:val="18"/>
              </w:rPr>
              <w:t>Country:</w:t>
            </w:r>
          </w:p>
        </w:tc>
        <w:tc>
          <w:tcPr>
            <w:tcW w:w="7110" w:type="dxa"/>
          </w:tcPr>
          <w:p w14:paraId="2FCCB16D" w14:textId="48BC6652" w:rsidR="00D101EC" w:rsidRPr="006B36D6" w:rsidRDefault="00D101EC" w:rsidP="00D101EC">
            <w:pPr>
              <w:spacing w:line="240" w:lineRule="auto"/>
              <w:rPr>
                <w:sz w:val="18"/>
                <w:szCs w:val="18"/>
              </w:rPr>
            </w:pPr>
            <w:r w:rsidRPr="006B36D6">
              <w:rPr>
                <w:sz w:val="18"/>
                <w:szCs w:val="18"/>
              </w:rPr>
              <w:t>Netherlands</w:t>
            </w:r>
          </w:p>
        </w:tc>
      </w:tr>
      <w:tr w:rsidR="00D101EC" w:rsidRPr="006B36D6" w14:paraId="0C6850DF" w14:textId="77777777" w:rsidTr="00D101EC">
        <w:tc>
          <w:tcPr>
            <w:tcW w:w="2235" w:type="dxa"/>
            <w:shd w:val="clear" w:color="auto" w:fill="auto"/>
            <w:vAlign w:val="center"/>
          </w:tcPr>
          <w:p w14:paraId="0FEDEB7A" w14:textId="77777777" w:rsidR="00D101EC" w:rsidRPr="006B36D6" w:rsidRDefault="00D101EC" w:rsidP="00D101EC">
            <w:pPr>
              <w:spacing w:line="240" w:lineRule="auto"/>
              <w:rPr>
                <w:sz w:val="18"/>
                <w:szCs w:val="18"/>
              </w:rPr>
            </w:pPr>
            <w:r w:rsidRPr="006B36D6">
              <w:rPr>
                <w:sz w:val="18"/>
                <w:szCs w:val="18"/>
              </w:rPr>
              <w:t>Telephone:</w:t>
            </w:r>
          </w:p>
        </w:tc>
        <w:tc>
          <w:tcPr>
            <w:tcW w:w="7110" w:type="dxa"/>
          </w:tcPr>
          <w:p w14:paraId="7C63C565" w14:textId="7EAE2E7A" w:rsidR="00D101EC" w:rsidRPr="006B36D6" w:rsidRDefault="00D101EC" w:rsidP="00D101EC">
            <w:pPr>
              <w:spacing w:line="240" w:lineRule="auto"/>
              <w:rPr>
                <w:sz w:val="18"/>
                <w:szCs w:val="18"/>
              </w:rPr>
            </w:pPr>
            <w:r w:rsidRPr="006B36D6">
              <w:rPr>
                <w:sz w:val="18"/>
                <w:szCs w:val="18"/>
              </w:rPr>
              <w:t>+31703765500</w:t>
            </w:r>
          </w:p>
        </w:tc>
      </w:tr>
      <w:tr w:rsidR="00D101EC" w:rsidRPr="006B36D6" w14:paraId="69257B44" w14:textId="77777777" w:rsidTr="00D101EC">
        <w:tc>
          <w:tcPr>
            <w:tcW w:w="2235" w:type="dxa"/>
            <w:shd w:val="clear" w:color="auto" w:fill="auto"/>
            <w:vAlign w:val="center"/>
          </w:tcPr>
          <w:p w14:paraId="18F32AE5" w14:textId="77777777" w:rsidR="00D101EC" w:rsidRPr="006B36D6" w:rsidRDefault="00D101EC" w:rsidP="00D101EC">
            <w:pPr>
              <w:spacing w:line="240" w:lineRule="auto"/>
              <w:rPr>
                <w:sz w:val="18"/>
                <w:szCs w:val="18"/>
              </w:rPr>
            </w:pPr>
            <w:r w:rsidRPr="006B36D6">
              <w:rPr>
                <w:sz w:val="18"/>
                <w:szCs w:val="18"/>
              </w:rPr>
              <w:t>FAX:</w:t>
            </w:r>
          </w:p>
        </w:tc>
        <w:tc>
          <w:tcPr>
            <w:tcW w:w="7110" w:type="dxa"/>
          </w:tcPr>
          <w:p w14:paraId="6DE6F932" w14:textId="7B3A0497" w:rsidR="00D101EC" w:rsidRPr="006B36D6" w:rsidRDefault="00D101EC" w:rsidP="00D101EC">
            <w:pPr>
              <w:spacing w:line="240" w:lineRule="auto"/>
              <w:rPr>
                <w:sz w:val="18"/>
                <w:szCs w:val="18"/>
              </w:rPr>
            </w:pPr>
            <w:r w:rsidRPr="006B36D6">
              <w:rPr>
                <w:sz w:val="18"/>
                <w:szCs w:val="18"/>
              </w:rPr>
              <w:t>+31703624600</w:t>
            </w:r>
          </w:p>
        </w:tc>
      </w:tr>
      <w:tr w:rsidR="00D101EC" w:rsidRPr="006B36D6" w14:paraId="4F6B3F38" w14:textId="77777777" w:rsidTr="00D101EC">
        <w:tc>
          <w:tcPr>
            <w:tcW w:w="2235" w:type="dxa"/>
            <w:shd w:val="clear" w:color="auto" w:fill="auto"/>
            <w:vAlign w:val="center"/>
          </w:tcPr>
          <w:p w14:paraId="5DF6C24F" w14:textId="77777777" w:rsidR="00D101EC" w:rsidRPr="006B36D6" w:rsidRDefault="00D101EC" w:rsidP="00D101EC">
            <w:pPr>
              <w:spacing w:line="240" w:lineRule="auto"/>
              <w:rPr>
                <w:sz w:val="18"/>
                <w:szCs w:val="18"/>
              </w:rPr>
            </w:pPr>
            <w:r w:rsidRPr="006B36D6">
              <w:rPr>
                <w:sz w:val="18"/>
                <w:szCs w:val="18"/>
              </w:rPr>
              <w:t>E-Mail:</w:t>
            </w:r>
          </w:p>
        </w:tc>
        <w:tc>
          <w:tcPr>
            <w:tcW w:w="7110" w:type="dxa"/>
          </w:tcPr>
          <w:p w14:paraId="128C190A" w14:textId="7BCF01DF" w:rsidR="00D101EC" w:rsidRDefault="006502E6" w:rsidP="00D101EC">
            <w:pPr>
              <w:spacing w:line="240" w:lineRule="auto"/>
            </w:pPr>
            <w:hyperlink r:id="rId28" w:history="1">
              <w:r w:rsidR="00D101EC" w:rsidRPr="007768E9">
                <w:rPr>
                  <w:rStyle w:val="Hyperlink"/>
                  <w:noProof/>
                  <w:sz w:val="18"/>
                  <w:szCs w:val="18"/>
                  <w:lang w:val="de-DE"/>
                </w:rPr>
                <w:t>hclemens@hivos.org</w:t>
              </w:r>
            </w:hyperlink>
            <w:r w:rsidR="00D101EC" w:rsidRPr="006B36D6">
              <w:rPr>
                <w:noProof/>
                <w:sz w:val="18"/>
                <w:szCs w:val="18"/>
                <w:lang w:val="de-DE"/>
              </w:rPr>
              <w:t xml:space="preserve"> </w:t>
            </w:r>
          </w:p>
        </w:tc>
      </w:tr>
      <w:tr w:rsidR="00D101EC" w:rsidRPr="006B36D6" w14:paraId="093E62BF" w14:textId="77777777" w:rsidTr="00D101EC">
        <w:tc>
          <w:tcPr>
            <w:tcW w:w="2235" w:type="dxa"/>
            <w:shd w:val="clear" w:color="auto" w:fill="auto"/>
            <w:vAlign w:val="center"/>
          </w:tcPr>
          <w:p w14:paraId="60651B09" w14:textId="77777777" w:rsidR="00D101EC" w:rsidRPr="006B36D6" w:rsidRDefault="00D101EC" w:rsidP="00D101EC">
            <w:pPr>
              <w:spacing w:line="240" w:lineRule="auto"/>
              <w:rPr>
                <w:sz w:val="18"/>
                <w:szCs w:val="18"/>
              </w:rPr>
            </w:pPr>
            <w:r w:rsidRPr="006B36D6">
              <w:rPr>
                <w:sz w:val="18"/>
                <w:szCs w:val="18"/>
              </w:rPr>
              <w:t>URL:</w:t>
            </w:r>
          </w:p>
        </w:tc>
        <w:tc>
          <w:tcPr>
            <w:tcW w:w="7110" w:type="dxa"/>
          </w:tcPr>
          <w:p w14:paraId="32FAAC6B" w14:textId="4F87D34E" w:rsidR="00D101EC" w:rsidRDefault="006502E6" w:rsidP="00D101EC">
            <w:pPr>
              <w:spacing w:line="240" w:lineRule="auto"/>
            </w:pPr>
            <w:hyperlink r:id="rId29" w:history="1">
              <w:r w:rsidR="00D101EC" w:rsidRPr="007768E9">
                <w:rPr>
                  <w:rStyle w:val="Hyperlink"/>
                  <w:sz w:val="18"/>
                  <w:szCs w:val="18"/>
                </w:rPr>
                <w:t>www.hivos.org</w:t>
              </w:r>
            </w:hyperlink>
          </w:p>
        </w:tc>
      </w:tr>
      <w:tr w:rsidR="00D101EC" w:rsidRPr="006B36D6" w14:paraId="2B8AC331" w14:textId="77777777" w:rsidTr="00D101EC">
        <w:tc>
          <w:tcPr>
            <w:tcW w:w="2235" w:type="dxa"/>
            <w:shd w:val="clear" w:color="auto" w:fill="auto"/>
            <w:vAlign w:val="center"/>
          </w:tcPr>
          <w:p w14:paraId="395EE8E4" w14:textId="77777777" w:rsidR="00D101EC" w:rsidRPr="006B36D6" w:rsidRDefault="00D101EC" w:rsidP="00D101EC">
            <w:pPr>
              <w:spacing w:line="240" w:lineRule="auto"/>
              <w:rPr>
                <w:sz w:val="18"/>
                <w:szCs w:val="18"/>
              </w:rPr>
            </w:pPr>
            <w:r w:rsidRPr="006B36D6">
              <w:rPr>
                <w:sz w:val="18"/>
                <w:szCs w:val="18"/>
              </w:rPr>
              <w:t>Title:</w:t>
            </w:r>
          </w:p>
        </w:tc>
        <w:tc>
          <w:tcPr>
            <w:tcW w:w="7110" w:type="dxa"/>
          </w:tcPr>
          <w:p w14:paraId="2955A56C" w14:textId="28C22497" w:rsidR="00D101EC" w:rsidRPr="006B36D6" w:rsidRDefault="00D101EC" w:rsidP="00D101EC">
            <w:pPr>
              <w:spacing w:line="240" w:lineRule="auto"/>
              <w:rPr>
                <w:sz w:val="18"/>
                <w:szCs w:val="18"/>
              </w:rPr>
            </w:pPr>
            <w:r w:rsidRPr="006B36D6">
              <w:rPr>
                <w:sz w:val="18"/>
                <w:szCs w:val="18"/>
              </w:rPr>
              <w:t>Mr.</w:t>
            </w:r>
          </w:p>
        </w:tc>
      </w:tr>
      <w:tr w:rsidR="00D101EC" w:rsidRPr="006B36D6" w14:paraId="4E39AF8F" w14:textId="77777777" w:rsidTr="00D101EC">
        <w:tc>
          <w:tcPr>
            <w:tcW w:w="2235" w:type="dxa"/>
            <w:shd w:val="clear" w:color="auto" w:fill="auto"/>
            <w:vAlign w:val="center"/>
          </w:tcPr>
          <w:p w14:paraId="056EE92C" w14:textId="77777777" w:rsidR="00D101EC" w:rsidRPr="006B36D6" w:rsidRDefault="00D101EC" w:rsidP="00D101EC">
            <w:pPr>
              <w:spacing w:line="240" w:lineRule="auto"/>
              <w:rPr>
                <w:sz w:val="18"/>
                <w:szCs w:val="18"/>
              </w:rPr>
            </w:pPr>
            <w:r w:rsidRPr="006B36D6">
              <w:rPr>
                <w:sz w:val="18"/>
                <w:szCs w:val="18"/>
              </w:rPr>
              <w:t>Salutation:</w:t>
            </w:r>
          </w:p>
        </w:tc>
        <w:tc>
          <w:tcPr>
            <w:tcW w:w="7110" w:type="dxa"/>
          </w:tcPr>
          <w:p w14:paraId="0A21C932" w14:textId="77777777" w:rsidR="00D101EC" w:rsidRPr="006B36D6" w:rsidRDefault="00D101EC" w:rsidP="00D101EC">
            <w:pPr>
              <w:spacing w:line="240" w:lineRule="auto"/>
              <w:rPr>
                <w:sz w:val="18"/>
                <w:szCs w:val="18"/>
              </w:rPr>
            </w:pPr>
          </w:p>
        </w:tc>
      </w:tr>
      <w:tr w:rsidR="00D101EC" w:rsidRPr="006B36D6" w14:paraId="2B31A021" w14:textId="77777777" w:rsidTr="00D101EC">
        <w:tc>
          <w:tcPr>
            <w:tcW w:w="2235" w:type="dxa"/>
            <w:shd w:val="clear" w:color="auto" w:fill="auto"/>
            <w:vAlign w:val="center"/>
          </w:tcPr>
          <w:p w14:paraId="1610F1A5" w14:textId="77777777" w:rsidR="00D101EC" w:rsidRPr="006B36D6" w:rsidRDefault="00D101EC" w:rsidP="00D101EC">
            <w:pPr>
              <w:spacing w:line="240" w:lineRule="auto"/>
              <w:rPr>
                <w:sz w:val="18"/>
                <w:szCs w:val="18"/>
              </w:rPr>
            </w:pPr>
            <w:r w:rsidRPr="006B36D6">
              <w:rPr>
                <w:sz w:val="18"/>
                <w:szCs w:val="18"/>
              </w:rPr>
              <w:t>Last Name:</w:t>
            </w:r>
          </w:p>
        </w:tc>
        <w:tc>
          <w:tcPr>
            <w:tcW w:w="7110" w:type="dxa"/>
          </w:tcPr>
          <w:p w14:paraId="4DF4E004" w14:textId="3B0272BF" w:rsidR="00D101EC" w:rsidRPr="006B36D6" w:rsidRDefault="00D101EC" w:rsidP="00D101EC">
            <w:pPr>
              <w:spacing w:line="240" w:lineRule="auto"/>
              <w:rPr>
                <w:sz w:val="18"/>
                <w:szCs w:val="18"/>
              </w:rPr>
            </w:pPr>
            <w:r w:rsidRPr="006B36D6">
              <w:rPr>
                <w:sz w:val="18"/>
                <w:szCs w:val="18"/>
              </w:rPr>
              <w:t>Clemens</w:t>
            </w:r>
          </w:p>
        </w:tc>
      </w:tr>
      <w:tr w:rsidR="00D101EC" w:rsidRPr="006B36D6" w14:paraId="6CC49079" w14:textId="77777777" w:rsidTr="00D101EC">
        <w:tc>
          <w:tcPr>
            <w:tcW w:w="2235" w:type="dxa"/>
            <w:shd w:val="clear" w:color="auto" w:fill="auto"/>
            <w:vAlign w:val="center"/>
          </w:tcPr>
          <w:p w14:paraId="29D8DF64" w14:textId="77777777" w:rsidR="00D101EC" w:rsidRPr="006B36D6" w:rsidRDefault="00D101EC" w:rsidP="00D101EC">
            <w:pPr>
              <w:spacing w:line="240" w:lineRule="auto"/>
              <w:rPr>
                <w:sz w:val="18"/>
                <w:szCs w:val="18"/>
              </w:rPr>
            </w:pPr>
            <w:r w:rsidRPr="006B36D6">
              <w:rPr>
                <w:sz w:val="18"/>
                <w:szCs w:val="18"/>
              </w:rPr>
              <w:t>Middle Name:</w:t>
            </w:r>
          </w:p>
        </w:tc>
        <w:tc>
          <w:tcPr>
            <w:tcW w:w="7110" w:type="dxa"/>
          </w:tcPr>
          <w:p w14:paraId="0E6E41E0" w14:textId="77777777" w:rsidR="00D101EC" w:rsidRPr="006B36D6" w:rsidRDefault="00D101EC" w:rsidP="00D101EC">
            <w:pPr>
              <w:spacing w:line="240" w:lineRule="auto"/>
              <w:rPr>
                <w:sz w:val="18"/>
                <w:szCs w:val="18"/>
              </w:rPr>
            </w:pPr>
          </w:p>
        </w:tc>
      </w:tr>
      <w:tr w:rsidR="00D101EC" w:rsidRPr="006B36D6" w14:paraId="026FDF91" w14:textId="77777777" w:rsidTr="00D101EC">
        <w:tc>
          <w:tcPr>
            <w:tcW w:w="2235" w:type="dxa"/>
            <w:shd w:val="clear" w:color="auto" w:fill="auto"/>
            <w:vAlign w:val="center"/>
          </w:tcPr>
          <w:p w14:paraId="4BE77528" w14:textId="77777777" w:rsidR="00D101EC" w:rsidRPr="006B36D6" w:rsidRDefault="00D101EC" w:rsidP="00D101EC">
            <w:pPr>
              <w:spacing w:line="240" w:lineRule="auto"/>
              <w:rPr>
                <w:sz w:val="18"/>
                <w:szCs w:val="18"/>
              </w:rPr>
            </w:pPr>
            <w:r w:rsidRPr="006B36D6">
              <w:rPr>
                <w:sz w:val="18"/>
                <w:szCs w:val="18"/>
              </w:rPr>
              <w:t>First Name:</w:t>
            </w:r>
          </w:p>
        </w:tc>
        <w:tc>
          <w:tcPr>
            <w:tcW w:w="7110" w:type="dxa"/>
          </w:tcPr>
          <w:p w14:paraId="1493837F" w14:textId="67F8E493" w:rsidR="00D101EC" w:rsidRPr="006B36D6" w:rsidRDefault="00D101EC" w:rsidP="00D101EC">
            <w:pPr>
              <w:spacing w:line="240" w:lineRule="auto"/>
              <w:rPr>
                <w:sz w:val="18"/>
                <w:szCs w:val="18"/>
              </w:rPr>
            </w:pPr>
            <w:r w:rsidRPr="006B36D6">
              <w:rPr>
                <w:sz w:val="18"/>
                <w:szCs w:val="18"/>
              </w:rPr>
              <w:t>Harry</w:t>
            </w:r>
          </w:p>
        </w:tc>
      </w:tr>
      <w:tr w:rsidR="00D101EC" w:rsidRPr="006B36D6" w14:paraId="71F02397" w14:textId="77777777" w:rsidTr="00D101EC">
        <w:tc>
          <w:tcPr>
            <w:tcW w:w="2235" w:type="dxa"/>
            <w:shd w:val="clear" w:color="auto" w:fill="auto"/>
            <w:vAlign w:val="center"/>
          </w:tcPr>
          <w:p w14:paraId="18E07068" w14:textId="77777777" w:rsidR="00D101EC" w:rsidRPr="006B36D6" w:rsidRDefault="00D101EC" w:rsidP="00D101EC">
            <w:pPr>
              <w:spacing w:line="240" w:lineRule="auto"/>
              <w:rPr>
                <w:sz w:val="18"/>
                <w:szCs w:val="18"/>
              </w:rPr>
            </w:pPr>
            <w:r w:rsidRPr="006B36D6">
              <w:rPr>
                <w:sz w:val="18"/>
                <w:szCs w:val="18"/>
              </w:rPr>
              <w:t>Department:</w:t>
            </w:r>
          </w:p>
        </w:tc>
        <w:tc>
          <w:tcPr>
            <w:tcW w:w="7110" w:type="dxa"/>
          </w:tcPr>
          <w:p w14:paraId="7A4927EF" w14:textId="5265B76A" w:rsidR="00D101EC" w:rsidRPr="006B36D6" w:rsidRDefault="00D101EC" w:rsidP="00D101EC">
            <w:pPr>
              <w:spacing w:line="240" w:lineRule="auto"/>
              <w:rPr>
                <w:color w:val="000000"/>
                <w:sz w:val="18"/>
                <w:szCs w:val="18"/>
              </w:rPr>
            </w:pPr>
            <w:r w:rsidRPr="006B36D6">
              <w:rPr>
                <w:color w:val="000000"/>
                <w:sz w:val="18"/>
                <w:szCs w:val="18"/>
              </w:rPr>
              <w:t>Hivos Head Office</w:t>
            </w:r>
          </w:p>
        </w:tc>
      </w:tr>
      <w:tr w:rsidR="00D101EC" w:rsidRPr="006B36D6" w14:paraId="04D49EF3" w14:textId="77777777" w:rsidTr="00D101EC">
        <w:tc>
          <w:tcPr>
            <w:tcW w:w="2235" w:type="dxa"/>
            <w:shd w:val="clear" w:color="auto" w:fill="auto"/>
            <w:vAlign w:val="center"/>
          </w:tcPr>
          <w:p w14:paraId="24923FC8" w14:textId="77777777" w:rsidR="00D101EC" w:rsidRPr="006B36D6" w:rsidRDefault="00D101EC" w:rsidP="00D101EC">
            <w:pPr>
              <w:spacing w:line="240" w:lineRule="auto"/>
              <w:rPr>
                <w:sz w:val="18"/>
                <w:szCs w:val="18"/>
              </w:rPr>
            </w:pPr>
            <w:r w:rsidRPr="006B36D6">
              <w:rPr>
                <w:sz w:val="18"/>
                <w:szCs w:val="18"/>
              </w:rPr>
              <w:t>Mobile:</w:t>
            </w:r>
          </w:p>
        </w:tc>
        <w:tc>
          <w:tcPr>
            <w:tcW w:w="7110" w:type="dxa"/>
          </w:tcPr>
          <w:p w14:paraId="57A03A95" w14:textId="233A3972" w:rsidR="00D101EC" w:rsidRPr="006B36D6" w:rsidRDefault="00D101EC" w:rsidP="00D101EC">
            <w:pPr>
              <w:rPr>
                <w:sz w:val="18"/>
                <w:szCs w:val="18"/>
              </w:rPr>
            </w:pPr>
            <w:r w:rsidRPr="006B36D6">
              <w:rPr>
                <w:sz w:val="18"/>
                <w:szCs w:val="18"/>
              </w:rPr>
              <w:t>+31703765500</w:t>
            </w:r>
          </w:p>
        </w:tc>
      </w:tr>
      <w:tr w:rsidR="00D101EC" w:rsidRPr="006B36D6" w14:paraId="3FE8A893" w14:textId="77777777" w:rsidTr="00D101EC">
        <w:tc>
          <w:tcPr>
            <w:tcW w:w="2235" w:type="dxa"/>
            <w:shd w:val="clear" w:color="auto" w:fill="auto"/>
            <w:vAlign w:val="center"/>
          </w:tcPr>
          <w:p w14:paraId="6BE29416" w14:textId="77777777" w:rsidR="00D101EC" w:rsidRPr="006B36D6" w:rsidRDefault="00D101EC" w:rsidP="00D101EC">
            <w:pPr>
              <w:spacing w:line="240" w:lineRule="auto"/>
              <w:rPr>
                <w:sz w:val="18"/>
                <w:szCs w:val="18"/>
              </w:rPr>
            </w:pPr>
            <w:r w:rsidRPr="006B36D6">
              <w:rPr>
                <w:sz w:val="18"/>
                <w:szCs w:val="18"/>
              </w:rPr>
              <w:t>Direct FAX:</w:t>
            </w:r>
          </w:p>
        </w:tc>
        <w:tc>
          <w:tcPr>
            <w:tcW w:w="7110" w:type="dxa"/>
          </w:tcPr>
          <w:p w14:paraId="11549015" w14:textId="77777777" w:rsidR="00D101EC" w:rsidRPr="006B36D6" w:rsidRDefault="00D101EC" w:rsidP="00D101EC">
            <w:pPr>
              <w:spacing w:line="240" w:lineRule="auto"/>
              <w:rPr>
                <w:sz w:val="18"/>
                <w:szCs w:val="18"/>
              </w:rPr>
            </w:pPr>
          </w:p>
        </w:tc>
      </w:tr>
      <w:tr w:rsidR="00D101EC" w:rsidRPr="006B36D6" w14:paraId="3A5B0E2D" w14:textId="77777777" w:rsidTr="00D101EC">
        <w:tc>
          <w:tcPr>
            <w:tcW w:w="2235" w:type="dxa"/>
            <w:shd w:val="clear" w:color="auto" w:fill="auto"/>
            <w:vAlign w:val="center"/>
          </w:tcPr>
          <w:p w14:paraId="5B97E2A5" w14:textId="77777777" w:rsidR="00D101EC" w:rsidRPr="006B36D6" w:rsidRDefault="00D101EC" w:rsidP="00D101EC">
            <w:pPr>
              <w:spacing w:line="240" w:lineRule="auto"/>
              <w:rPr>
                <w:sz w:val="18"/>
                <w:szCs w:val="18"/>
              </w:rPr>
            </w:pPr>
            <w:r w:rsidRPr="006B36D6">
              <w:rPr>
                <w:sz w:val="18"/>
                <w:szCs w:val="18"/>
              </w:rPr>
              <w:t>Direct tel:</w:t>
            </w:r>
          </w:p>
        </w:tc>
        <w:tc>
          <w:tcPr>
            <w:tcW w:w="7110" w:type="dxa"/>
          </w:tcPr>
          <w:p w14:paraId="44F154A5" w14:textId="77777777" w:rsidR="00D101EC" w:rsidRPr="006B36D6" w:rsidRDefault="00D101EC" w:rsidP="00D101EC">
            <w:pPr>
              <w:spacing w:line="240" w:lineRule="auto"/>
              <w:rPr>
                <w:sz w:val="18"/>
                <w:szCs w:val="18"/>
              </w:rPr>
            </w:pPr>
          </w:p>
        </w:tc>
      </w:tr>
      <w:tr w:rsidR="00D101EC" w:rsidRPr="006B36D6" w14:paraId="098BD588" w14:textId="77777777" w:rsidTr="00D101EC">
        <w:tc>
          <w:tcPr>
            <w:tcW w:w="2235" w:type="dxa"/>
            <w:shd w:val="clear" w:color="auto" w:fill="auto"/>
            <w:vAlign w:val="center"/>
          </w:tcPr>
          <w:p w14:paraId="523BA80B" w14:textId="77777777" w:rsidR="00D101EC" w:rsidRPr="006B36D6" w:rsidRDefault="00D101EC" w:rsidP="00D101EC">
            <w:pPr>
              <w:spacing w:line="240" w:lineRule="auto"/>
              <w:rPr>
                <w:sz w:val="18"/>
                <w:szCs w:val="18"/>
              </w:rPr>
            </w:pPr>
            <w:r w:rsidRPr="006B36D6">
              <w:rPr>
                <w:sz w:val="18"/>
                <w:szCs w:val="18"/>
              </w:rPr>
              <w:t>Personal E-Mail:</w:t>
            </w:r>
          </w:p>
        </w:tc>
        <w:tc>
          <w:tcPr>
            <w:tcW w:w="7110" w:type="dxa"/>
          </w:tcPr>
          <w:p w14:paraId="013C86B3" w14:textId="0BBA9F63" w:rsidR="00D101EC" w:rsidRDefault="006502E6" w:rsidP="00D101EC">
            <w:pPr>
              <w:spacing w:line="240" w:lineRule="auto"/>
            </w:pPr>
            <w:hyperlink r:id="rId30" w:history="1">
              <w:r w:rsidR="00D101EC" w:rsidRPr="007768E9">
                <w:rPr>
                  <w:rStyle w:val="Hyperlink"/>
                  <w:noProof/>
                  <w:sz w:val="18"/>
                  <w:szCs w:val="18"/>
                  <w:lang w:val="de-DE"/>
                </w:rPr>
                <w:t>hclemens@hivos.org</w:t>
              </w:r>
            </w:hyperlink>
          </w:p>
        </w:tc>
      </w:tr>
    </w:tbl>
    <w:p w14:paraId="548B71E9" w14:textId="77777777" w:rsidR="00E84C3A" w:rsidRPr="006B36D6" w:rsidRDefault="00E84C3A" w:rsidP="00E84C3A">
      <w:pPr>
        <w:rPr>
          <w:szCs w:val="22"/>
        </w:rPr>
      </w:pPr>
    </w:p>
    <w:tbl>
      <w:tblPr>
        <w:tblW w:w="9345"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28" w:type="dxa"/>
          <w:bottom w:w="28" w:type="dxa"/>
        </w:tblCellMar>
        <w:tblLook w:val="04A0" w:firstRow="1" w:lastRow="0" w:firstColumn="1" w:lastColumn="0" w:noHBand="0" w:noVBand="1"/>
      </w:tblPr>
      <w:tblGrid>
        <w:gridCol w:w="2205"/>
        <w:gridCol w:w="7140"/>
      </w:tblGrid>
      <w:tr w:rsidR="00D101EC" w:rsidRPr="006B36D6" w14:paraId="03787E46" w14:textId="77777777" w:rsidTr="00D101EC">
        <w:tc>
          <w:tcPr>
            <w:tcW w:w="2205" w:type="dxa"/>
            <w:tcBorders>
              <w:top w:val="single" w:sz="12" w:space="0" w:color="auto"/>
              <w:left w:val="single" w:sz="12" w:space="0" w:color="auto"/>
              <w:bottom w:val="single" w:sz="2" w:space="0" w:color="auto"/>
            </w:tcBorders>
            <w:shd w:val="clear" w:color="auto" w:fill="auto"/>
            <w:vAlign w:val="center"/>
            <w:hideMark/>
          </w:tcPr>
          <w:p w14:paraId="049DD7A2" w14:textId="77777777" w:rsidR="00D101EC" w:rsidRPr="006B36D6" w:rsidRDefault="00D101EC" w:rsidP="00D101EC">
            <w:pPr>
              <w:pStyle w:val="NoSpacing"/>
              <w:spacing w:line="240" w:lineRule="auto"/>
              <w:rPr>
                <w:rFonts w:eastAsia="Calibri"/>
                <w:sz w:val="18"/>
                <w:szCs w:val="18"/>
              </w:rPr>
            </w:pPr>
            <w:r w:rsidRPr="006B36D6">
              <w:rPr>
                <w:sz w:val="18"/>
                <w:szCs w:val="18"/>
              </w:rPr>
              <w:t>Organisation:</w:t>
            </w:r>
          </w:p>
        </w:tc>
        <w:tc>
          <w:tcPr>
            <w:tcW w:w="7140" w:type="dxa"/>
            <w:tcBorders>
              <w:top w:val="single" w:sz="12" w:space="0" w:color="auto"/>
              <w:bottom w:val="single" w:sz="2" w:space="0" w:color="auto"/>
            </w:tcBorders>
            <w:vAlign w:val="center"/>
          </w:tcPr>
          <w:p w14:paraId="7B8686E7" w14:textId="17452561" w:rsidR="00D101EC" w:rsidRPr="006B36D6" w:rsidRDefault="00D101EC" w:rsidP="00D101EC">
            <w:pPr>
              <w:pStyle w:val="NoSpacing"/>
              <w:spacing w:line="240" w:lineRule="auto"/>
              <w:rPr>
                <w:rFonts w:eastAsia="Calibri"/>
                <w:sz w:val="18"/>
                <w:szCs w:val="18"/>
              </w:rPr>
            </w:pPr>
            <w:r w:rsidRPr="006B36D6">
              <w:rPr>
                <w:rFonts w:eastAsia="Calibri"/>
                <w:sz w:val="18"/>
                <w:szCs w:val="18"/>
              </w:rPr>
              <w:t>Hivos Indonesia</w:t>
            </w:r>
          </w:p>
        </w:tc>
      </w:tr>
      <w:tr w:rsidR="00D101EC" w:rsidRPr="006B36D6" w14:paraId="18576322" w14:textId="77777777" w:rsidTr="00D101EC">
        <w:tc>
          <w:tcPr>
            <w:tcW w:w="2205" w:type="dxa"/>
            <w:tcBorders>
              <w:top w:val="single" w:sz="2" w:space="0" w:color="auto"/>
            </w:tcBorders>
            <w:shd w:val="clear" w:color="auto" w:fill="auto"/>
            <w:vAlign w:val="center"/>
            <w:hideMark/>
          </w:tcPr>
          <w:p w14:paraId="4090E3A6" w14:textId="77777777" w:rsidR="00D101EC" w:rsidRPr="006B36D6" w:rsidRDefault="00D101EC" w:rsidP="00D101EC">
            <w:pPr>
              <w:pStyle w:val="NoSpacing"/>
              <w:spacing w:line="240" w:lineRule="auto"/>
              <w:rPr>
                <w:rFonts w:eastAsia="Calibri"/>
                <w:sz w:val="18"/>
                <w:szCs w:val="18"/>
              </w:rPr>
            </w:pPr>
            <w:r w:rsidRPr="006B36D6">
              <w:rPr>
                <w:sz w:val="18"/>
                <w:szCs w:val="18"/>
              </w:rPr>
              <w:t>Street/P.O.Box:</w:t>
            </w:r>
          </w:p>
        </w:tc>
        <w:tc>
          <w:tcPr>
            <w:tcW w:w="7140" w:type="dxa"/>
            <w:tcBorders>
              <w:top w:val="single" w:sz="2" w:space="0" w:color="auto"/>
            </w:tcBorders>
            <w:vAlign w:val="center"/>
          </w:tcPr>
          <w:p w14:paraId="51C43103" w14:textId="52B7B3C8" w:rsidR="00D101EC" w:rsidRPr="006B36D6" w:rsidRDefault="00D101EC" w:rsidP="00D101EC">
            <w:pPr>
              <w:pStyle w:val="NoSpacing"/>
              <w:spacing w:line="240" w:lineRule="auto"/>
              <w:rPr>
                <w:sz w:val="18"/>
                <w:szCs w:val="18"/>
              </w:rPr>
            </w:pPr>
            <w:r w:rsidRPr="006B36D6">
              <w:rPr>
                <w:sz w:val="18"/>
                <w:szCs w:val="18"/>
              </w:rPr>
              <w:t>Jl. Keman Selatan XII No. 1</w:t>
            </w:r>
          </w:p>
        </w:tc>
      </w:tr>
      <w:tr w:rsidR="00D101EC" w:rsidRPr="006B36D6" w14:paraId="23E9BEFC" w14:textId="77777777" w:rsidTr="00D101EC">
        <w:tc>
          <w:tcPr>
            <w:tcW w:w="2205" w:type="dxa"/>
            <w:shd w:val="clear" w:color="auto" w:fill="auto"/>
            <w:vAlign w:val="center"/>
            <w:hideMark/>
          </w:tcPr>
          <w:p w14:paraId="6B82CA05" w14:textId="77777777" w:rsidR="00D101EC" w:rsidRPr="006B36D6" w:rsidRDefault="00D101EC" w:rsidP="00D101EC">
            <w:pPr>
              <w:pStyle w:val="NoSpacing"/>
              <w:spacing w:line="240" w:lineRule="auto"/>
              <w:rPr>
                <w:rFonts w:eastAsia="Calibri"/>
                <w:sz w:val="18"/>
                <w:szCs w:val="18"/>
              </w:rPr>
            </w:pPr>
            <w:r w:rsidRPr="006B36D6">
              <w:rPr>
                <w:sz w:val="18"/>
                <w:szCs w:val="18"/>
              </w:rPr>
              <w:t>Building:</w:t>
            </w:r>
          </w:p>
        </w:tc>
        <w:tc>
          <w:tcPr>
            <w:tcW w:w="7140" w:type="dxa"/>
            <w:vAlign w:val="center"/>
          </w:tcPr>
          <w:p w14:paraId="030E8AEE" w14:textId="6C78ECAD" w:rsidR="00D101EC" w:rsidRPr="006B36D6" w:rsidRDefault="00D101EC" w:rsidP="00D101EC">
            <w:pPr>
              <w:pStyle w:val="NoSpacing"/>
              <w:spacing w:line="240" w:lineRule="auto"/>
              <w:rPr>
                <w:sz w:val="18"/>
                <w:szCs w:val="18"/>
              </w:rPr>
            </w:pPr>
            <w:r w:rsidRPr="006B36D6">
              <w:rPr>
                <w:sz w:val="18"/>
                <w:szCs w:val="18"/>
              </w:rPr>
              <w:t>Cilandak Timur - Pasar Minggu</w:t>
            </w:r>
          </w:p>
        </w:tc>
      </w:tr>
      <w:tr w:rsidR="00D101EC" w:rsidRPr="006B36D6" w14:paraId="5987BAB1" w14:textId="77777777" w:rsidTr="00D101EC">
        <w:tc>
          <w:tcPr>
            <w:tcW w:w="2205" w:type="dxa"/>
            <w:shd w:val="clear" w:color="auto" w:fill="auto"/>
            <w:vAlign w:val="center"/>
            <w:hideMark/>
          </w:tcPr>
          <w:p w14:paraId="59507CF2" w14:textId="77777777" w:rsidR="00D101EC" w:rsidRPr="006B36D6" w:rsidRDefault="00D101EC" w:rsidP="00D101EC">
            <w:pPr>
              <w:pStyle w:val="NoSpacing"/>
              <w:spacing w:line="240" w:lineRule="auto"/>
              <w:rPr>
                <w:rFonts w:eastAsia="Calibri"/>
                <w:sz w:val="18"/>
                <w:szCs w:val="18"/>
              </w:rPr>
            </w:pPr>
            <w:r w:rsidRPr="006B36D6">
              <w:rPr>
                <w:sz w:val="18"/>
                <w:szCs w:val="18"/>
              </w:rPr>
              <w:t>City:</w:t>
            </w:r>
          </w:p>
        </w:tc>
        <w:tc>
          <w:tcPr>
            <w:tcW w:w="7140" w:type="dxa"/>
            <w:vAlign w:val="center"/>
          </w:tcPr>
          <w:p w14:paraId="40EB76BA" w14:textId="761C8DB3" w:rsidR="00D101EC" w:rsidRPr="006B36D6" w:rsidRDefault="00D101EC" w:rsidP="00D101EC">
            <w:pPr>
              <w:pStyle w:val="NoSpacing"/>
              <w:spacing w:line="240" w:lineRule="auto"/>
              <w:rPr>
                <w:sz w:val="18"/>
                <w:szCs w:val="18"/>
              </w:rPr>
            </w:pPr>
            <w:r w:rsidRPr="006B36D6">
              <w:rPr>
                <w:sz w:val="18"/>
                <w:szCs w:val="18"/>
              </w:rPr>
              <w:t>Jakarta</w:t>
            </w:r>
          </w:p>
        </w:tc>
      </w:tr>
      <w:tr w:rsidR="00D101EC" w:rsidRPr="006B36D6" w14:paraId="605DD8A7" w14:textId="77777777" w:rsidTr="00D101EC">
        <w:tc>
          <w:tcPr>
            <w:tcW w:w="2205" w:type="dxa"/>
            <w:shd w:val="clear" w:color="auto" w:fill="auto"/>
            <w:vAlign w:val="center"/>
            <w:hideMark/>
          </w:tcPr>
          <w:p w14:paraId="47120C84" w14:textId="77777777" w:rsidR="00D101EC" w:rsidRPr="006B36D6" w:rsidRDefault="00D101EC" w:rsidP="00D101EC">
            <w:pPr>
              <w:pStyle w:val="NoSpacing"/>
              <w:spacing w:line="240" w:lineRule="auto"/>
              <w:rPr>
                <w:rFonts w:eastAsia="Calibri"/>
                <w:sz w:val="18"/>
                <w:szCs w:val="18"/>
              </w:rPr>
            </w:pPr>
            <w:r w:rsidRPr="006B36D6">
              <w:rPr>
                <w:sz w:val="18"/>
                <w:szCs w:val="18"/>
              </w:rPr>
              <w:t>State/Region:</w:t>
            </w:r>
          </w:p>
        </w:tc>
        <w:tc>
          <w:tcPr>
            <w:tcW w:w="7140" w:type="dxa"/>
            <w:vAlign w:val="center"/>
          </w:tcPr>
          <w:p w14:paraId="5B1F628D" w14:textId="4074F8C0" w:rsidR="00D101EC" w:rsidRPr="006B36D6" w:rsidRDefault="00D101EC" w:rsidP="00D101EC">
            <w:pPr>
              <w:pStyle w:val="NoSpacing"/>
              <w:spacing w:line="240" w:lineRule="auto"/>
              <w:rPr>
                <w:rFonts w:eastAsia="Calibri"/>
                <w:sz w:val="18"/>
                <w:szCs w:val="18"/>
              </w:rPr>
            </w:pPr>
            <w:r w:rsidRPr="006B36D6">
              <w:rPr>
                <w:rFonts w:eastAsia="Calibri"/>
                <w:sz w:val="18"/>
                <w:szCs w:val="18"/>
              </w:rPr>
              <w:t>Java</w:t>
            </w:r>
          </w:p>
        </w:tc>
      </w:tr>
      <w:tr w:rsidR="00D101EC" w:rsidRPr="006B36D6" w14:paraId="1BDF8F67" w14:textId="77777777" w:rsidTr="00D101EC">
        <w:tc>
          <w:tcPr>
            <w:tcW w:w="2205" w:type="dxa"/>
            <w:shd w:val="clear" w:color="auto" w:fill="auto"/>
            <w:vAlign w:val="center"/>
            <w:hideMark/>
          </w:tcPr>
          <w:p w14:paraId="0B4D5DAE" w14:textId="77777777" w:rsidR="00D101EC" w:rsidRPr="006B36D6" w:rsidRDefault="00D101EC" w:rsidP="00D101EC">
            <w:pPr>
              <w:pStyle w:val="NoSpacing"/>
              <w:spacing w:line="240" w:lineRule="auto"/>
              <w:rPr>
                <w:rFonts w:eastAsia="Calibri"/>
                <w:sz w:val="18"/>
                <w:szCs w:val="18"/>
              </w:rPr>
            </w:pPr>
            <w:r w:rsidRPr="006B36D6">
              <w:rPr>
                <w:sz w:val="18"/>
                <w:szCs w:val="18"/>
              </w:rPr>
              <w:t>Postfix/ZIP:</w:t>
            </w:r>
          </w:p>
        </w:tc>
        <w:tc>
          <w:tcPr>
            <w:tcW w:w="7140" w:type="dxa"/>
            <w:vAlign w:val="center"/>
          </w:tcPr>
          <w:p w14:paraId="58C0E04D" w14:textId="6277A6CE" w:rsidR="00D101EC" w:rsidRPr="006B36D6" w:rsidRDefault="00D101EC" w:rsidP="00D101EC">
            <w:pPr>
              <w:pStyle w:val="NoSpacing"/>
              <w:spacing w:line="240" w:lineRule="auto"/>
              <w:rPr>
                <w:sz w:val="18"/>
                <w:szCs w:val="18"/>
              </w:rPr>
            </w:pPr>
            <w:r w:rsidRPr="006B36D6">
              <w:rPr>
                <w:sz w:val="18"/>
                <w:szCs w:val="18"/>
              </w:rPr>
              <w:t xml:space="preserve">12561 </w:t>
            </w:r>
          </w:p>
        </w:tc>
      </w:tr>
      <w:tr w:rsidR="00D101EC" w:rsidRPr="006B36D6" w14:paraId="4EE265E6" w14:textId="77777777" w:rsidTr="00D101EC">
        <w:tc>
          <w:tcPr>
            <w:tcW w:w="2205" w:type="dxa"/>
            <w:shd w:val="clear" w:color="auto" w:fill="auto"/>
            <w:vAlign w:val="center"/>
            <w:hideMark/>
          </w:tcPr>
          <w:p w14:paraId="6A8D2421" w14:textId="77777777" w:rsidR="00D101EC" w:rsidRPr="006B36D6" w:rsidRDefault="00D101EC" w:rsidP="00D101EC">
            <w:pPr>
              <w:pStyle w:val="NoSpacing"/>
              <w:spacing w:line="240" w:lineRule="auto"/>
              <w:rPr>
                <w:rFonts w:eastAsia="Calibri"/>
                <w:sz w:val="18"/>
                <w:szCs w:val="18"/>
              </w:rPr>
            </w:pPr>
            <w:r w:rsidRPr="006B36D6">
              <w:rPr>
                <w:sz w:val="18"/>
                <w:szCs w:val="18"/>
              </w:rPr>
              <w:t>Country:</w:t>
            </w:r>
          </w:p>
        </w:tc>
        <w:tc>
          <w:tcPr>
            <w:tcW w:w="7140" w:type="dxa"/>
            <w:vAlign w:val="center"/>
          </w:tcPr>
          <w:p w14:paraId="45F73AD4" w14:textId="23470A80" w:rsidR="00D101EC" w:rsidRPr="006B36D6" w:rsidRDefault="00D101EC" w:rsidP="00D101EC">
            <w:pPr>
              <w:pStyle w:val="NoSpacing"/>
              <w:spacing w:line="240" w:lineRule="auto"/>
              <w:rPr>
                <w:sz w:val="18"/>
                <w:szCs w:val="18"/>
              </w:rPr>
            </w:pPr>
            <w:r w:rsidRPr="006B36D6">
              <w:rPr>
                <w:sz w:val="18"/>
                <w:szCs w:val="18"/>
              </w:rPr>
              <w:t>Indonesia</w:t>
            </w:r>
          </w:p>
        </w:tc>
      </w:tr>
      <w:tr w:rsidR="00D101EC" w:rsidRPr="006B36D6" w14:paraId="60990E3B" w14:textId="77777777" w:rsidTr="00D101EC">
        <w:tc>
          <w:tcPr>
            <w:tcW w:w="2205" w:type="dxa"/>
            <w:shd w:val="clear" w:color="auto" w:fill="auto"/>
            <w:vAlign w:val="center"/>
            <w:hideMark/>
          </w:tcPr>
          <w:p w14:paraId="5E6C1799" w14:textId="77777777" w:rsidR="00D101EC" w:rsidRPr="006B36D6" w:rsidRDefault="00D101EC" w:rsidP="00D101EC">
            <w:pPr>
              <w:pStyle w:val="NoSpacing"/>
              <w:spacing w:line="240" w:lineRule="auto"/>
              <w:rPr>
                <w:rFonts w:eastAsia="Calibri"/>
                <w:sz w:val="18"/>
                <w:szCs w:val="18"/>
              </w:rPr>
            </w:pPr>
            <w:r w:rsidRPr="006B36D6">
              <w:rPr>
                <w:sz w:val="18"/>
                <w:szCs w:val="18"/>
              </w:rPr>
              <w:t>Telephone:</w:t>
            </w:r>
          </w:p>
        </w:tc>
        <w:tc>
          <w:tcPr>
            <w:tcW w:w="7140" w:type="dxa"/>
            <w:vAlign w:val="center"/>
          </w:tcPr>
          <w:p w14:paraId="57777431" w14:textId="776A85EC" w:rsidR="00D101EC" w:rsidRPr="006B36D6" w:rsidRDefault="00D101EC" w:rsidP="00D101EC">
            <w:pPr>
              <w:pStyle w:val="NoSpacing"/>
              <w:spacing w:line="240" w:lineRule="auto"/>
              <w:rPr>
                <w:sz w:val="18"/>
                <w:szCs w:val="18"/>
              </w:rPr>
            </w:pPr>
            <w:r w:rsidRPr="006B36D6">
              <w:rPr>
                <w:sz w:val="18"/>
                <w:szCs w:val="18"/>
              </w:rPr>
              <w:t>+62-21 7892489</w:t>
            </w:r>
          </w:p>
        </w:tc>
      </w:tr>
      <w:tr w:rsidR="00D101EC" w:rsidRPr="006B36D6" w14:paraId="67CE4F07" w14:textId="77777777" w:rsidTr="00D101EC">
        <w:tc>
          <w:tcPr>
            <w:tcW w:w="2205" w:type="dxa"/>
            <w:shd w:val="clear" w:color="auto" w:fill="auto"/>
            <w:vAlign w:val="center"/>
            <w:hideMark/>
          </w:tcPr>
          <w:p w14:paraId="6AC3D8F4" w14:textId="77777777" w:rsidR="00D101EC" w:rsidRPr="006B36D6" w:rsidRDefault="00D101EC" w:rsidP="00D101EC">
            <w:pPr>
              <w:pStyle w:val="NoSpacing"/>
              <w:spacing w:line="240" w:lineRule="auto"/>
              <w:rPr>
                <w:rFonts w:eastAsia="Calibri"/>
                <w:sz w:val="18"/>
                <w:szCs w:val="18"/>
              </w:rPr>
            </w:pPr>
            <w:r w:rsidRPr="006B36D6">
              <w:rPr>
                <w:sz w:val="18"/>
                <w:szCs w:val="18"/>
              </w:rPr>
              <w:t>FAX:</w:t>
            </w:r>
          </w:p>
        </w:tc>
        <w:tc>
          <w:tcPr>
            <w:tcW w:w="7140" w:type="dxa"/>
            <w:vAlign w:val="center"/>
          </w:tcPr>
          <w:p w14:paraId="5B5FF88A" w14:textId="77777777" w:rsidR="00D101EC" w:rsidRPr="006B36D6" w:rsidRDefault="00D101EC" w:rsidP="00D101EC">
            <w:pPr>
              <w:pStyle w:val="NoSpacing"/>
              <w:spacing w:line="240" w:lineRule="auto"/>
              <w:rPr>
                <w:rFonts w:eastAsia="Calibri"/>
                <w:sz w:val="18"/>
                <w:szCs w:val="18"/>
              </w:rPr>
            </w:pPr>
          </w:p>
        </w:tc>
      </w:tr>
      <w:tr w:rsidR="00D101EC" w:rsidRPr="006B36D6" w14:paraId="5F12F09E" w14:textId="77777777" w:rsidTr="00D101EC">
        <w:tc>
          <w:tcPr>
            <w:tcW w:w="2205" w:type="dxa"/>
            <w:shd w:val="clear" w:color="auto" w:fill="auto"/>
            <w:vAlign w:val="center"/>
          </w:tcPr>
          <w:p w14:paraId="70BABFE4" w14:textId="77777777" w:rsidR="00D101EC" w:rsidRPr="006B36D6" w:rsidRDefault="00D101EC" w:rsidP="00D101EC">
            <w:pPr>
              <w:pStyle w:val="NoSpacing"/>
              <w:spacing w:line="240" w:lineRule="auto"/>
              <w:rPr>
                <w:sz w:val="18"/>
                <w:szCs w:val="18"/>
              </w:rPr>
            </w:pPr>
            <w:r w:rsidRPr="006B36D6">
              <w:rPr>
                <w:sz w:val="18"/>
                <w:szCs w:val="18"/>
              </w:rPr>
              <w:t>E-Mail:</w:t>
            </w:r>
          </w:p>
        </w:tc>
        <w:tc>
          <w:tcPr>
            <w:tcW w:w="7140" w:type="dxa"/>
            <w:vAlign w:val="center"/>
          </w:tcPr>
          <w:p w14:paraId="14513D4D" w14:textId="4CA09C21" w:rsidR="00D101EC" w:rsidRDefault="00D101EC" w:rsidP="00D101EC">
            <w:r w:rsidRPr="00122E66">
              <w:rPr>
                <w:rStyle w:val="Hyperlink"/>
                <w:sz w:val="18"/>
                <w:szCs w:val="18"/>
                <w:lang w:val="en-US"/>
              </w:rPr>
              <w:t>southeastasia@hivos.org</w:t>
            </w:r>
          </w:p>
        </w:tc>
      </w:tr>
      <w:tr w:rsidR="00D101EC" w:rsidRPr="006B36D6" w14:paraId="42AE42B8" w14:textId="77777777" w:rsidTr="00D101EC">
        <w:tc>
          <w:tcPr>
            <w:tcW w:w="2205" w:type="dxa"/>
            <w:shd w:val="clear" w:color="auto" w:fill="auto"/>
            <w:vAlign w:val="center"/>
            <w:hideMark/>
          </w:tcPr>
          <w:p w14:paraId="74A5D2BC" w14:textId="77777777" w:rsidR="00D101EC" w:rsidRPr="006B36D6" w:rsidRDefault="00D101EC" w:rsidP="00D101EC">
            <w:pPr>
              <w:pStyle w:val="NoSpacing"/>
              <w:spacing w:line="240" w:lineRule="auto"/>
              <w:rPr>
                <w:rFonts w:eastAsia="Calibri"/>
                <w:sz w:val="18"/>
                <w:szCs w:val="18"/>
              </w:rPr>
            </w:pPr>
            <w:r w:rsidRPr="006B36D6">
              <w:rPr>
                <w:sz w:val="18"/>
                <w:szCs w:val="18"/>
              </w:rPr>
              <w:t>URL:</w:t>
            </w:r>
          </w:p>
        </w:tc>
        <w:tc>
          <w:tcPr>
            <w:tcW w:w="7140" w:type="dxa"/>
            <w:vAlign w:val="center"/>
          </w:tcPr>
          <w:p w14:paraId="7C3C61EA" w14:textId="48927F52" w:rsidR="00D101EC" w:rsidRDefault="006502E6" w:rsidP="00D101EC">
            <w:pPr>
              <w:pStyle w:val="NoSpacing"/>
              <w:spacing w:line="240" w:lineRule="auto"/>
            </w:pPr>
            <w:hyperlink r:id="rId31" w:history="1">
              <w:r w:rsidR="00D101EC" w:rsidRPr="006B36D6">
                <w:rPr>
                  <w:rStyle w:val="Hyperlink"/>
                  <w:sz w:val="18"/>
                  <w:szCs w:val="18"/>
                  <w:lang w:val="en-US"/>
                </w:rPr>
                <w:t>www.biru.or.id</w:t>
              </w:r>
            </w:hyperlink>
          </w:p>
        </w:tc>
      </w:tr>
      <w:tr w:rsidR="00D101EC" w:rsidRPr="006B36D6" w14:paraId="63B39F58" w14:textId="77777777" w:rsidTr="00D101EC">
        <w:tc>
          <w:tcPr>
            <w:tcW w:w="2205" w:type="dxa"/>
            <w:shd w:val="clear" w:color="auto" w:fill="auto"/>
            <w:vAlign w:val="center"/>
            <w:hideMark/>
          </w:tcPr>
          <w:p w14:paraId="32425214" w14:textId="77777777" w:rsidR="00D101EC" w:rsidRPr="006B36D6" w:rsidRDefault="00D101EC" w:rsidP="00D101EC">
            <w:pPr>
              <w:pStyle w:val="NoSpacing"/>
              <w:spacing w:line="240" w:lineRule="auto"/>
              <w:rPr>
                <w:rFonts w:eastAsia="Calibri"/>
                <w:sz w:val="18"/>
                <w:szCs w:val="18"/>
              </w:rPr>
            </w:pPr>
            <w:r w:rsidRPr="006B36D6">
              <w:rPr>
                <w:sz w:val="18"/>
                <w:szCs w:val="18"/>
              </w:rPr>
              <w:t>Title:</w:t>
            </w:r>
          </w:p>
        </w:tc>
        <w:tc>
          <w:tcPr>
            <w:tcW w:w="7140" w:type="dxa"/>
            <w:vAlign w:val="center"/>
          </w:tcPr>
          <w:p w14:paraId="186769C9" w14:textId="372B44C1" w:rsidR="00D101EC" w:rsidRPr="006B36D6" w:rsidRDefault="00D101EC" w:rsidP="00D101EC">
            <w:pPr>
              <w:pStyle w:val="NoSpacing"/>
              <w:spacing w:line="240" w:lineRule="auto"/>
              <w:rPr>
                <w:rFonts w:eastAsia="Calibri"/>
                <w:sz w:val="18"/>
                <w:szCs w:val="18"/>
              </w:rPr>
            </w:pPr>
            <w:r w:rsidRPr="006B36D6">
              <w:rPr>
                <w:rFonts w:eastAsia="Calibri"/>
                <w:sz w:val="18"/>
                <w:szCs w:val="18"/>
              </w:rPr>
              <w:t>Mr.</w:t>
            </w:r>
          </w:p>
        </w:tc>
      </w:tr>
      <w:tr w:rsidR="00D101EC" w:rsidRPr="006B36D6" w14:paraId="1C55A9BF" w14:textId="77777777" w:rsidTr="00D101EC">
        <w:tc>
          <w:tcPr>
            <w:tcW w:w="2205" w:type="dxa"/>
            <w:shd w:val="clear" w:color="auto" w:fill="auto"/>
            <w:vAlign w:val="center"/>
            <w:hideMark/>
          </w:tcPr>
          <w:p w14:paraId="7CF4CD41" w14:textId="77777777" w:rsidR="00D101EC" w:rsidRPr="006B36D6" w:rsidRDefault="00D101EC" w:rsidP="00D101EC">
            <w:pPr>
              <w:pStyle w:val="NoSpacing"/>
              <w:spacing w:line="240" w:lineRule="auto"/>
              <w:rPr>
                <w:rFonts w:eastAsia="Calibri"/>
                <w:sz w:val="18"/>
                <w:szCs w:val="18"/>
              </w:rPr>
            </w:pPr>
            <w:r w:rsidRPr="006B36D6">
              <w:rPr>
                <w:sz w:val="18"/>
                <w:szCs w:val="18"/>
              </w:rPr>
              <w:t>Salutation:</w:t>
            </w:r>
          </w:p>
        </w:tc>
        <w:tc>
          <w:tcPr>
            <w:tcW w:w="7140" w:type="dxa"/>
            <w:vAlign w:val="center"/>
          </w:tcPr>
          <w:p w14:paraId="2FE39A0A" w14:textId="77777777" w:rsidR="00D101EC" w:rsidRPr="006B36D6" w:rsidRDefault="00D101EC" w:rsidP="00D101EC">
            <w:pPr>
              <w:pStyle w:val="NoSpacing"/>
              <w:spacing w:line="240" w:lineRule="auto"/>
              <w:rPr>
                <w:rFonts w:eastAsia="Calibri"/>
                <w:sz w:val="18"/>
                <w:szCs w:val="18"/>
              </w:rPr>
            </w:pPr>
          </w:p>
        </w:tc>
      </w:tr>
      <w:tr w:rsidR="00D101EC" w:rsidRPr="006B36D6" w14:paraId="487D2614" w14:textId="77777777" w:rsidTr="00D101EC">
        <w:tc>
          <w:tcPr>
            <w:tcW w:w="2205" w:type="dxa"/>
            <w:shd w:val="clear" w:color="auto" w:fill="auto"/>
            <w:vAlign w:val="center"/>
            <w:hideMark/>
          </w:tcPr>
          <w:p w14:paraId="1D5DD4DD" w14:textId="77777777" w:rsidR="00D101EC" w:rsidRPr="006B36D6" w:rsidRDefault="00D101EC" w:rsidP="00D101EC">
            <w:pPr>
              <w:pStyle w:val="NoSpacing"/>
              <w:spacing w:line="240" w:lineRule="auto"/>
              <w:rPr>
                <w:rFonts w:eastAsia="Calibri"/>
                <w:sz w:val="18"/>
                <w:szCs w:val="18"/>
              </w:rPr>
            </w:pPr>
            <w:r w:rsidRPr="006B36D6">
              <w:rPr>
                <w:sz w:val="18"/>
                <w:szCs w:val="18"/>
              </w:rPr>
              <w:t>Last Name:</w:t>
            </w:r>
          </w:p>
        </w:tc>
        <w:tc>
          <w:tcPr>
            <w:tcW w:w="7140" w:type="dxa"/>
            <w:vAlign w:val="center"/>
          </w:tcPr>
          <w:p w14:paraId="1784230E" w14:textId="11F98365" w:rsidR="00D101EC" w:rsidRPr="006B36D6" w:rsidRDefault="00D101EC" w:rsidP="00D101EC">
            <w:pPr>
              <w:pStyle w:val="NoSpacing"/>
              <w:spacing w:line="240" w:lineRule="auto"/>
              <w:rPr>
                <w:sz w:val="18"/>
                <w:szCs w:val="18"/>
              </w:rPr>
            </w:pPr>
            <w:r w:rsidRPr="006B36D6">
              <w:rPr>
                <w:sz w:val="18"/>
                <w:szCs w:val="18"/>
              </w:rPr>
              <w:t>de Groot</w:t>
            </w:r>
          </w:p>
        </w:tc>
      </w:tr>
      <w:tr w:rsidR="00D101EC" w:rsidRPr="006B36D6" w14:paraId="67F29D65" w14:textId="77777777" w:rsidTr="00D101EC">
        <w:tc>
          <w:tcPr>
            <w:tcW w:w="2205" w:type="dxa"/>
            <w:shd w:val="clear" w:color="auto" w:fill="auto"/>
            <w:vAlign w:val="center"/>
            <w:hideMark/>
          </w:tcPr>
          <w:p w14:paraId="042AB964" w14:textId="77777777" w:rsidR="00D101EC" w:rsidRPr="006B36D6" w:rsidRDefault="00D101EC" w:rsidP="00D101EC">
            <w:pPr>
              <w:pStyle w:val="NoSpacing"/>
              <w:spacing w:line="240" w:lineRule="auto"/>
              <w:rPr>
                <w:rFonts w:eastAsia="Calibri"/>
                <w:sz w:val="18"/>
                <w:szCs w:val="18"/>
              </w:rPr>
            </w:pPr>
            <w:r w:rsidRPr="006B36D6">
              <w:rPr>
                <w:sz w:val="18"/>
                <w:szCs w:val="18"/>
              </w:rPr>
              <w:t>Middle Name:</w:t>
            </w:r>
          </w:p>
        </w:tc>
        <w:tc>
          <w:tcPr>
            <w:tcW w:w="7140" w:type="dxa"/>
            <w:vAlign w:val="center"/>
          </w:tcPr>
          <w:p w14:paraId="47017336" w14:textId="77777777" w:rsidR="00D101EC" w:rsidRPr="006B36D6" w:rsidRDefault="00D101EC" w:rsidP="00D101EC">
            <w:pPr>
              <w:pStyle w:val="NoSpacing"/>
              <w:spacing w:line="240" w:lineRule="auto"/>
              <w:rPr>
                <w:rFonts w:eastAsia="Calibri"/>
                <w:sz w:val="18"/>
                <w:szCs w:val="18"/>
              </w:rPr>
            </w:pPr>
          </w:p>
        </w:tc>
      </w:tr>
      <w:tr w:rsidR="00D101EC" w:rsidRPr="006B36D6" w14:paraId="6AA8AC10" w14:textId="77777777" w:rsidTr="00D101EC">
        <w:tc>
          <w:tcPr>
            <w:tcW w:w="2205" w:type="dxa"/>
            <w:shd w:val="clear" w:color="auto" w:fill="auto"/>
            <w:vAlign w:val="center"/>
            <w:hideMark/>
          </w:tcPr>
          <w:p w14:paraId="618D08AD" w14:textId="77777777" w:rsidR="00D101EC" w:rsidRPr="006B36D6" w:rsidRDefault="00D101EC" w:rsidP="00D101EC">
            <w:pPr>
              <w:pStyle w:val="NoSpacing"/>
              <w:spacing w:line="240" w:lineRule="auto"/>
              <w:rPr>
                <w:rFonts w:eastAsia="Calibri"/>
                <w:sz w:val="18"/>
                <w:szCs w:val="18"/>
              </w:rPr>
            </w:pPr>
            <w:r w:rsidRPr="006B36D6">
              <w:rPr>
                <w:sz w:val="18"/>
                <w:szCs w:val="18"/>
              </w:rPr>
              <w:t>First Name:</w:t>
            </w:r>
          </w:p>
        </w:tc>
        <w:tc>
          <w:tcPr>
            <w:tcW w:w="7140" w:type="dxa"/>
            <w:vAlign w:val="center"/>
          </w:tcPr>
          <w:p w14:paraId="2E367EE8" w14:textId="2C328705" w:rsidR="00D101EC" w:rsidRPr="006B36D6" w:rsidRDefault="00D101EC" w:rsidP="00D101EC">
            <w:pPr>
              <w:pStyle w:val="NoSpacing"/>
              <w:spacing w:line="240" w:lineRule="auto"/>
              <w:rPr>
                <w:sz w:val="18"/>
                <w:szCs w:val="18"/>
              </w:rPr>
            </w:pPr>
            <w:r w:rsidRPr="006B36D6">
              <w:rPr>
                <w:sz w:val="18"/>
                <w:szCs w:val="18"/>
              </w:rPr>
              <w:t>Robert</w:t>
            </w:r>
          </w:p>
        </w:tc>
      </w:tr>
      <w:tr w:rsidR="00D101EC" w:rsidRPr="006B36D6" w14:paraId="567757DF" w14:textId="77777777" w:rsidTr="00D101EC">
        <w:tc>
          <w:tcPr>
            <w:tcW w:w="2205" w:type="dxa"/>
            <w:shd w:val="clear" w:color="auto" w:fill="auto"/>
            <w:vAlign w:val="center"/>
            <w:hideMark/>
          </w:tcPr>
          <w:p w14:paraId="63DDBFD8" w14:textId="77777777" w:rsidR="00D101EC" w:rsidRPr="006B36D6" w:rsidRDefault="00D101EC" w:rsidP="00D101EC">
            <w:pPr>
              <w:pStyle w:val="NoSpacing"/>
              <w:spacing w:line="240" w:lineRule="auto"/>
              <w:rPr>
                <w:rFonts w:eastAsia="Calibri"/>
                <w:sz w:val="18"/>
                <w:szCs w:val="18"/>
              </w:rPr>
            </w:pPr>
            <w:r w:rsidRPr="006B36D6">
              <w:rPr>
                <w:sz w:val="18"/>
                <w:szCs w:val="18"/>
              </w:rPr>
              <w:t>Department:</w:t>
            </w:r>
          </w:p>
        </w:tc>
        <w:tc>
          <w:tcPr>
            <w:tcW w:w="7140" w:type="dxa"/>
            <w:vAlign w:val="center"/>
          </w:tcPr>
          <w:p w14:paraId="1286EC1A" w14:textId="77777777" w:rsidR="00D101EC" w:rsidRPr="006B36D6" w:rsidRDefault="00D101EC" w:rsidP="00D101EC">
            <w:pPr>
              <w:pStyle w:val="NoSpacing"/>
              <w:spacing w:line="240" w:lineRule="auto"/>
              <w:rPr>
                <w:rFonts w:eastAsia="Calibri"/>
                <w:sz w:val="18"/>
                <w:szCs w:val="18"/>
              </w:rPr>
            </w:pPr>
          </w:p>
        </w:tc>
      </w:tr>
      <w:tr w:rsidR="00D101EC" w:rsidRPr="006B36D6" w14:paraId="7051F55E" w14:textId="77777777" w:rsidTr="00D101EC">
        <w:tc>
          <w:tcPr>
            <w:tcW w:w="2205" w:type="dxa"/>
            <w:shd w:val="clear" w:color="auto" w:fill="auto"/>
            <w:vAlign w:val="center"/>
            <w:hideMark/>
          </w:tcPr>
          <w:p w14:paraId="3B72E938" w14:textId="77777777" w:rsidR="00D101EC" w:rsidRPr="006B36D6" w:rsidRDefault="00D101EC" w:rsidP="00D101EC">
            <w:pPr>
              <w:pStyle w:val="NoSpacing"/>
              <w:spacing w:line="240" w:lineRule="auto"/>
              <w:rPr>
                <w:rFonts w:eastAsia="Calibri"/>
                <w:sz w:val="18"/>
                <w:szCs w:val="18"/>
              </w:rPr>
            </w:pPr>
            <w:r w:rsidRPr="006B36D6">
              <w:rPr>
                <w:sz w:val="18"/>
                <w:szCs w:val="18"/>
              </w:rPr>
              <w:t>Mobile:</w:t>
            </w:r>
          </w:p>
        </w:tc>
        <w:tc>
          <w:tcPr>
            <w:tcW w:w="7140" w:type="dxa"/>
            <w:vAlign w:val="center"/>
          </w:tcPr>
          <w:p w14:paraId="22B37641" w14:textId="29728FAD" w:rsidR="00D101EC" w:rsidRPr="003F64B7" w:rsidRDefault="00D101EC" w:rsidP="00D101EC">
            <w:pPr>
              <w:pStyle w:val="NoSpacing"/>
              <w:spacing w:line="240" w:lineRule="auto"/>
              <w:rPr>
                <w:sz w:val="18"/>
                <w:szCs w:val="18"/>
              </w:rPr>
            </w:pPr>
            <w:r w:rsidRPr="003F64B7">
              <w:rPr>
                <w:sz w:val="18"/>
                <w:szCs w:val="18"/>
              </w:rPr>
              <w:t>+62-21 789 2489</w:t>
            </w:r>
          </w:p>
        </w:tc>
      </w:tr>
      <w:tr w:rsidR="00D101EC" w:rsidRPr="006B36D6" w14:paraId="1D36D501" w14:textId="77777777" w:rsidTr="00D101EC">
        <w:tc>
          <w:tcPr>
            <w:tcW w:w="2205" w:type="dxa"/>
            <w:shd w:val="clear" w:color="auto" w:fill="auto"/>
            <w:vAlign w:val="center"/>
            <w:hideMark/>
          </w:tcPr>
          <w:p w14:paraId="133F1435" w14:textId="77777777" w:rsidR="00D101EC" w:rsidRPr="006B36D6" w:rsidRDefault="00D101EC" w:rsidP="00D101EC">
            <w:pPr>
              <w:pStyle w:val="NoSpacing"/>
              <w:spacing w:line="240" w:lineRule="auto"/>
              <w:rPr>
                <w:rFonts w:eastAsia="Calibri"/>
                <w:sz w:val="18"/>
                <w:szCs w:val="18"/>
              </w:rPr>
            </w:pPr>
            <w:r w:rsidRPr="006B36D6">
              <w:rPr>
                <w:sz w:val="18"/>
                <w:szCs w:val="18"/>
              </w:rPr>
              <w:t>Direct FAX:</w:t>
            </w:r>
          </w:p>
        </w:tc>
        <w:tc>
          <w:tcPr>
            <w:tcW w:w="7140" w:type="dxa"/>
            <w:vAlign w:val="center"/>
          </w:tcPr>
          <w:p w14:paraId="10085FC0" w14:textId="77777777" w:rsidR="00D101EC" w:rsidRPr="006B36D6" w:rsidRDefault="00D101EC" w:rsidP="00D101EC">
            <w:pPr>
              <w:pStyle w:val="NoSpacing"/>
              <w:spacing w:line="240" w:lineRule="auto"/>
              <w:rPr>
                <w:rFonts w:eastAsia="Calibri"/>
                <w:sz w:val="18"/>
                <w:szCs w:val="18"/>
              </w:rPr>
            </w:pPr>
          </w:p>
        </w:tc>
      </w:tr>
      <w:tr w:rsidR="00D101EC" w:rsidRPr="006B36D6" w14:paraId="62F0889F" w14:textId="77777777" w:rsidTr="00D101EC">
        <w:tc>
          <w:tcPr>
            <w:tcW w:w="2205" w:type="dxa"/>
            <w:shd w:val="clear" w:color="auto" w:fill="auto"/>
            <w:vAlign w:val="center"/>
            <w:hideMark/>
          </w:tcPr>
          <w:p w14:paraId="5B9641BB" w14:textId="77777777" w:rsidR="00D101EC" w:rsidRPr="006B36D6" w:rsidRDefault="00D101EC" w:rsidP="00D101EC">
            <w:pPr>
              <w:pStyle w:val="NoSpacing"/>
              <w:spacing w:line="240" w:lineRule="auto"/>
              <w:rPr>
                <w:rFonts w:eastAsia="Calibri"/>
                <w:sz w:val="18"/>
                <w:szCs w:val="18"/>
              </w:rPr>
            </w:pPr>
            <w:r w:rsidRPr="006B36D6">
              <w:rPr>
                <w:sz w:val="18"/>
                <w:szCs w:val="18"/>
              </w:rPr>
              <w:t>Direct tel:</w:t>
            </w:r>
          </w:p>
        </w:tc>
        <w:tc>
          <w:tcPr>
            <w:tcW w:w="7140" w:type="dxa"/>
            <w:vAlign w:val="center"/>
          </w:tcPr>
          <w:p w14:paraId="4A92238C" w14:textId="2AFEB6EA" w:rsidR="00D101EC" w:rsidRPr="003F64B7" w:rsidRDefault="00D101EC" w:rsidP="00D101EC">
            <w:pPr>
              <w:pStyle w:val="NoSpacing"/>
              <w:spacing w:line="240" w:lineRule="auto"/>
              <w:rPr>
                <w:sz w:val="18"/>
                <w:szCs w:val="18"/>
              </w:rPr>
            </w:pPr>
            <w:r w:rsidRPr="003F64B7">
              <w:rPr>
                <w:sz w:val="18"/>
                <w:szCs w:val="18"/>
              </w:rPr>
              <w:t>+62-21 789 2489</w:t>
            </w:r>
          </w:p>
        </w:tc>
      </w:tr>
      <w:tr w:rsidR="00D101EC" w:rsidRPr="0099511F" w14:paraId="14885D71" w14:textId="77777777" w:rsidTr="00D101EC">
        <w:tc>
          <w:tcPr>
            <w:tcW w:w="2205" w:type="dxa"/>
            <w:shd w:val="clear" w:color="auto" w:fill="auto"/>
            <w:vAlign w:val="center"/>
            <w:hideMark/>
          </w:tcPr>
          <w:p w14:paraId="40B62C74" w14:textId="77777777" w:rsidR="00D101EC" w:rsidRPr="006B36D6" w:rsidRDefault="00D101EC" w:rsidP="00D101EC">
            <w:pPr>
              <w:pStyle w:val="NoSpacing"/>
              <w:spacing w:line="240" w:lineRule="auto"/>
              <w:rPr>
                <w:rFonts w:eastAsia="Calibri"/>
                <w:sz w:val="18"/>
                <w:szCs w:val="18"/>
              </w:rPr>
            </w:pPr>
            <w:r w:rsidRPr="006B36D6">
              <w:rPr>
                <w:sz w:val="18"/>
                <w:szCs w:val="18"/>
              </w:rPr>
              <w:t>Personal E-Mail:</w:t>
            </w:r>
          </w:p>
        </w:tc>
        <w:tc>
          <w:tcPr>
            <w:tcW w:w="7140" w:type="dxa"/>
            <w:vAlign w:val="center"/>
          </w:tcPr>
          <w:p w14:paraId="0A1F1C76" w14:textId="08BC0B66" w:rsidR="00D101EC" w:rsidRPr="0087293C" w:rsidRDefault="006502E6" w:rsidP="00D101EC">
            <w:pPr>
              <w:pStyle w:val="NoSpacing"/>
              <w:spacing w:line="240" w:lineRule="auto"/>
              <w:rPr>
                <w:sz w:val="18"/>
                <w:szCs w:val="18"/>
              </w:rPr>
            </w:pPr>
            <w:hyperlink r:id="rId32" w:history="1">
              <w:r w:rsidR="00D101EC" w:rsidRPr="007768E9">
                <w:rPr>
                  <w:rStyle w:val="Hyperlink"/>
                  <w:sz w:val="18"/>
                  <w:szCs w:val="18"/>
                </w:rPr>
                <w:t>rdgroot@hivos.org</w:t>
              </w:r>
            </w:hyperlink>
            <w:r w:rsidR="00D101EC">
              <w:rPr>
                <w:sz w:val="18"/>
                <w:szCs w:val="18"/>
              </w:rPr>
              <w:t xml:space="preserve"> </w:t>
            </w:r>
          </w:p>
        </w:tc>
      </w:tr>
    </w:tbl>
    <w:p w14:paraId="4E758573" w14:textId="77777777" w:rsidR="00B17BE4" w:rsidRPr="0099511F" w:rsidRDefault="00B17BE4" w:rsidP="00B17BE4"/>
    <w:sectPr w:rsidR="00B17BE4" w:rsidRPr="0099511F" w:rsidSect="002A7CF0">
      <w:headerReference w:type="default" r:id="rId33"/>
      <w:footerReference w:type="default" r:id="rId34"/>
      <w:footerReference w:type="first" r:id="rId3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E75B0" w14:textId="77777777" w:rsidR="00425C2C" w:rsidRDefault="00425C2C" w:rsidP="00410F29">
      <w:r>
        <w:separator/>
      </w:r>
    </w:p>
  </w:endnote>
  <w:endnote w:type="continuationSeparator" w:id="0">
    <w:p w14:paraId="51B22A87" w14:textId="77777777" w:rsidR="00425C2C" w:rsidRDefault="00425C2C" w:rsidP="00410F29">
      <w:r>
        <w:continuationSeparator/>
      </w:r>
    </w:p>
  </w:endnote>
  <w:endnote w:type="continuationNotice" w:id="1">
    <w:p w14:paraId="6374893F" w14:textId="77777777" w:rsidR="00425C2C" w:rsidRDefault="00425C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undryFormSans-Book">
    <w:panose1 w:val="00000500000000000000"/>
    <w:charset w:val="00"/>
    <w:family w:val="auto"/>
    <w:notTrueType/>
    <w:pitch w:val="variable"/>
    <w:sig w:usb0="00000083" w:usb1="00000000" w:usb2="00000000" w:usb3="00000000" w:csb0="00000009"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aunPenh">
    <w:panose1 w:val="01010101010101010101"/>
    <w:charset w:val="00"/>
    <w:family w:val="auto"/>
    <w:pitch w:val="variable"/>
    <w:sig w:usb0="00000003" w:usb1="00000000" w:usb2="0001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sNewRomanPSMT">
    <w:altName w:val="Times New Roman"/>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oolBoran">
    <w:panose1 w:val="020B0100010101010101"/>
    <w:charset w:val="00"/>
    <w:family w:val="swiss"/>
    <w:pitch w:val="variable"/>
    <w:sig w:usb0="8000000F" w:usb1="0000204A"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C872C" w14:textId="77777777" w:rsidR="006502E6" w:rsidRDefault="006502E6" w:rsidP="00410F29">
    <w:pPr>
      <w:pStyle w:val="Footer"/>
    </w:pPr>
  </w:p>
  <w:p w14:paraId="10DA82D3" w14:textId="5CDF2BE0" w:rsidR="006502E6" w:rsidRPr="00044F27" w:rsidRDefault="006502E6" w:rsidP="00E4521A">
    <w:pPr>
      <w:pStyle w:val="Footer"/>
      <w:pBdr>
        <w:top w:val="single" w:sz="8" w:space="1" w:color="auto"/>
      </w:pBdr>
      <w:rPr>
        <w:sz w:val="20"/>
      </w:rPr>
    </w:pPr>
    <w:r>
      <w:rPr>
        <w:sz w:val="20"/>
      </w:rPr>
      <w:t>MPI of CPI: Indonesia Domestic Biogas Programme of Activities – GS1172</w:t>
    </w:r>
    <w:r>
      <w:tab/>
      <w:t xml:space="preserve"> </w:t>
    </w:r>
    <w:r>
      <w:fldChar w:fldCharType="begin"/>
    </w:r>
    <w:r>
      <w:instrText xml:space="preserve"> PAGE   \* MERGEFORMAT </w:instrText>
    </w:r>
    <w:r>
      <w:fldChar w:fldCharType="separate"/>
    </w:r>
    <w:r w:rsidR="00DB1C08">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8E518" w14:textId="77777777" w:rsidR="006502E6" w:rsidRDefault="006502E6" w:rsidP="00410F29">
    <w:pPr>
      <w:pStyle w:val="Footer"/>
    </w:pPr>
    <w:r>
      <w:t>`</w:t>
    </w:r>
  </w:p>
  <w:p w14:paraId="68299060" w14:textId="77777777" w:rsidR="006502E6" w:rsidRDefault="006502E6" w:rsidP="00410F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FD0B01" w14:textId="77777777" w:rsidR="00425C2C" w:rsidRDefault="00425C2C" w:rsidP="00410F29">
      <w:r>
        <w:separator/>
      </w:r>
    </w:p>
  </w:footnote>
  <w:footnote w:type="continuationSeparator" w:id="0">
    <w:p w14:paraId="20DBAE8D" w14:textId="77777777" w:rsidR="00425C2C" w:rsidRDefault="00425C2C" w:rsidP="00410F29">
      <w:r>
        <w:continuationSeparator/>
      </w:r>
    </w:p>
  </w:footnote>
  <w:footnote w:type="continuationNotice" w:id="1">
    <w:p w14:paraId="4B709477" w14:textId="77777777" w:rsidR="00425C2C" w:rsidRDefault="00425C2C">
      <w:pPr>
        <w:spacing w:line="240" w:lineRule="auto"/>
      </w:pPr>
    </w:p>
  </w:footnote>
  <w:footnote w:id="2">
    <w:p w14:paraId="73F47C57" w14:textId="77777777" w:rsidR="006502E6" w:rsidRDefault="006502E6" w:rsidP="006F43B6">
      <w:pPr>
        <w:rPr>
          <w:sz w:val="20"/>
          <w:lang w:val="en-US"/>
        </w:rPr>
      </w:pPr>
      <w:r w:rsidRPr="00805DB7">
        <w:rPr>
          <w:rStyle w:val="FootnoteReference"/>
          <w:sz w:val="18"/>
        </w:rPr>
        <w:footnoteRef/>
      </w:r>
      <w:r w:rsidRPr="00805DB7">
        <w:rPr>
          <w:sz w:val="18"/>
        </w:rPr>
        <w:t xml:space="preserve"> Laboratory of Energy and Agricultural Electrification (2002) ‘Biomass energy potentials and utilisation in Indonesia’</w:t>
      </w:r>
    </w:p>
  </w:footnote>
  <w:footnote w:id="3">
    <w:p w14:paraId="055309D3" w14:textId="77777777" w:rsidR="006502E6" w:rsidRPr="00805DB7" w:rsidRDefault="006502E6" w:rsidP="006F43B6">
      <w:pPr>
        <w:rPr>
          <w:sz w:val="18"/>
          <w:szCs w:val="18"/>
          <w:lang w:val="en-US"/>
        </w:rPr>
      </w:pPr>
      <w:r w:rsidRPr="00805DB7">
        <w:rPr>
          <w:rStyle w:val="FootnoteReference"/>
          <w:sz w:val="18"/>
          <w:szCs w:val="18"/>
        </w:rPr>
        <w:footnoteRef/>
      </w:r>
      <w:r w:rsidRPr="00805DB7">
        <w:rPr>
          <w:sz w:val="18"/>
          <w:szCs w:val="18"/>
        </w:rPr>
        <w:t xml:space="preserve"> See chapter ‘Emissions from Livestock and Manure Management’ under the volume ‘Agriculture, Forestry and other Land use’ of the 2006 IPCC Guidelines for National Greenhouse Gas Inventories</w:t>
      </w:r>
    </w:p>
  </w:footnote>
  <w:footnote w:id="4">
    <w:p w14:paraId="5DAC8CA3" w14:textId="77777777" w:rsidR="006502E6" w:rsidRPr="00805DB7" w:rsidRDefault="006502E6" w:rsidP="006F43B6">
      <w:pPr>
        <w:pStyle w:val="FootnoteText"/>
        <w:rPr>
          <w:sz w:val="18"/>
          <w:szCs w:val="18"/>
          <w:lang w:val="en-US"/>
        </w:rPr>
      </w:pPr>
      <w:r w:rsidRPr="00805DB7">
        <w:rPr>
          <w:rStyle w:val="FootnoteReference"/>
          <w:sz w:val="18"/>
          <w:szCs w:val="18"/>
        </w:rPr>
        <w:footnoteRef/>
      </w:r>
      <w:r w:rsidRPr="00805DB7">
        <w:rPr>
          <w:sz w:val="18"/>
          <w:szCs w:val="18"/>
        </w:rPr>
        <w:t xml:space="preserve"> See chapter ‘Emissions from Livestock and Manure Management’ under the volume ‘Agriculture, Forestry and other Land use’ of the 2006 IPCC Guidelines for National Greenhouse Gas Inventories</w:t>
      </w:r>
    </w:p>
  </w:footnote>
  <w:footnote w:id="5">
    <w:p w14:paraId="3F9C30C4" w14:textId="77777777" w:rsidR="006502E6" w:rsidRPr="00805DB7" w:rsidRDefault="006502E6" w:rsidP="002A74A7">
      <w:pPr>
        <w:rPr>
          <w:i/>
          <w:sz w:val="18"/>
          <w:szCs w:val="18"/>
        </w:rPr>
      </w:pPr>
      <w:r w:rsidRPr="00805DB7">
        <w:rPr>
          <w:rStyle w:val="FootnoteReference"/>
          <w:sz w:val="18"/>
          <w:szCs w:val="18"/>
        </w:rPr>
        <w:footnoteRef/>
      </w:r>
      <w:r w:rsidRPr="00805DB7">
        <w:rPr>
          <w:sz w:val="18"/>
          <w:szCs w:val="18"/>
        </w:rPr>
        <w:t xml:space="preserve"> Lukehurst, C.T., Frost, P. and Al Seadi, T (2010) ‘Utilisation of digestate from biogas plants as biofertiliser’. IEA Bioenergy.</w:t>
      </w:r>
    </w:p>
  </w:footnote>
  <w:footnote w:id="6">
    <w:p w14:paraId="6607AA17" w14:textId="77777777" w:rsidR="006502E6" w:rsidRPr="00805DB7" w:rsidRDefault="006502E6" w:rsidP="002A74A7">
      <w:pPr>
        <w:rPr>
          <w:sz w:val="18"/>
          <w:szCs w:val="18"/>
        </w:rPr>
      </w:pPr>
      <w:r w:rsidRPr="00805DB7">
        <w:rPr>
          <w:rStyle w:val="FootnoteReference"/>
          <w:sz w:val="18"/>
          <w:szCs w:val="18"/>
        </w:rPr>
        <w:footnoteRef/>
      </w:r>
      <w:r w:rsidRPr="00805DB7">
        <w:rPr>
          <w:sz w:val="18"/>
          <w:szCs w:val="18"/>
        </w:rPr>
        <w:t xml:space="preserve"> World Health Organization (2007) ‘Indoor Air Pollution - National burden of Disease Estimates’. Geneva.</w:t>
      </w:r>
    </w:p>
  </w:footnote>
  <w:footnote w:id="7">
    <w:p w14:paraId="4F151ADB" w14:textId="77777777" w:rsidR="006502E6" w:rsidRDefault="006502E6" w:rsidP="002A74A7">
      <w:pPr>
        <w:rPr>
          <w:i/>
        </w:rPr>
      </w:pPr>
      <w:r w:rsidRPr="00805DB7">
        <w:rPr>
          <w:rStyle w:val="FootnoteReference"/>
          <w:sz w:val="18"/>
          <w:szCs w:val="18"/>
        </w:rPr>
        <w:footnoteRef/>
      </w:r>
      <w:r w:rsidRPr="00805DB7">
        <w:rPr>
          <w:sz w:val="18"/>
          <w:szCs w:val="18"/>
        </w:rPr>
        <w:t xml:space="preserve"> Lukehurst, C.T., Frost, P. and Al Seadi, T (2010) ‘Utilisation of digestate from biogas plants as biofertiliser’. IEA Bioenergy.</w:t>
      </w:r>
    </w:p>
  </w:footnote>
  <w:footnote w:id="8">
    <w:p w14:paraId="77B42FFA" w14:textId="435E0CC6" w:rsidR="006502E6" w:rsidRDefault="006502E6">
      <w:pPr>
        <w:pStyle w:val="FootnoteText"/>
        <w:rPr>
          <w:sz w:val="18"/>
          <w:lang w:val="en-US"/>
        </w:rPr>
      </w:pPr>
      <w:r w:rsidRPr="00442300">
        <w:rPr>
          <w:rStyle w:val="FootnoteReference"/>
        </w:rPr>
        <w:footnoteRef/>
      </w:r>
      <w:r w:rsidRPr="00442300">
        <w:t xml:space="preserve"> </w:t>
      </w:r>
      <w:r w:rsidRPr="00442300">
        <w:rPr>
          <w:sz w:val="18"/>
          <w:lang w:val="en-US"/>
        </w:rPr>
        <w:t xml:space="preserve">As per </w:t>
      </w:r>
      <w:r>
        <w:rPr>
          <w:sz w:val="18"/>
          <w:lang w:val="en-US"/>
        </w:rPr>
        <w:t>“</w:t>
      </w:r>
      <w:r w:rsidRPr="00442F40">
        <w:rPr>
          <w:sz w:val="18"/>
          <w:lang w:val="en-US"/>
        </w:rPr>
        <w:t>ID</w:t>
      </w:r>
      <w:r>
        <w:rPr>
          <w:sz w:val="18"/>
          <w:lang w:val="en-US"/>
        </w:rPr>
        <w:t xml:space="preserve">BP Database VPA-2 20Mar2018.xls” </w:t>
      </w:r>
      <w:r w:rsidRPr="00442F40">
        <w:rPr>
          <w:sz w:val="18"/>
          <w:lang w:val="en-US"/>
        </w:rPr>
        <w:t xml:space="preserve">sheet 'Master VPA-2' cell </w:t>
      </w:r>
      <w:r>
        <w:rPr>
          <w:sz w:val="18"/>
          <w:lang w:val="en-US"/>
        </w:rPr>
        <w:t xml:space="preserve">I2035 – I2046 </w:t>
      </w:r>
    </w:p>
    <w:p w14:paraId="56A183A7" w14:textId="77777777" w:rsidR="006502E6" w:rsidRPr="005879A3" w:rsidRDefault="006502E6">
      <w:pPr>
        <w:pStyle w:val="FootnoteText"/>
        <w:rPr>
          <w:lang w:val="en-US"/>
        </w:rPr>
      </w:pPr>
      <w:r>
        <w:rPr>
          <w:sz w:val="18"/>
          <w:lang w:val="en-US"/>
        </w:rPr>
        <w:t xml:space="preserve">  </w:t>
      </w:r>
      <w:r w:rsidRPr="005879A3">
        <w:rPr>
          <w:sz w:val="18"/>
          <w:lang w:val="en-US"/>
        </w:rPr>
        <w:t>Presented cumulative figures exclude the drop-off rate, as further explored in Section 2.4</w:t>
      </w:r>
    </w:p>
  </w:footnote>
  <w:footnote w:id="9">
    <w:p w14:paraId="0D4484FF" w14:textId="1189AEAE" w:rsidR="006502E6" w:rsidRPr="00AE2E03" w:rsidRDefault="006502E6">
      <w:pPr>
        <w:pStyle w:val="FootnoteText"/>
        <w:rPr>
          <w:lang w:val="en-US"/>
        </w:rPr>
      </w:pPr>
      <w:r w:rsidRPr="00AE2E03">
        <w:rPr>
          <w:rStyle w:val="FootnoteReference"/>
          <w:sz w:val="18"/>
        </w:rPr>
        <w:footnoteRef/>
      </w:r>
      <w:r w:rsidRPr="00AE2E03">
        <w:rPr>
          <w:sz w:val="18"/>
        </w:rPr>
        <w:t xml:space="preserve"> </w:t>
      </w:r>
      <w:r>
        <w:rPr>
          <w:sz w:val="18"/>
        </w:rPr>
        <w:t>A</w:t>
      </w:r>
      <w:r w:rsidRPr="00442300">
        <w:rPr>
          <w:sz w:val="18"/>
          <w:lang w:val="en-US"/>
        </w:rPr>
        <w:t xml:space="preserve">s per </w:t>
      </w:r>
      <w:r w:rsidRPr="00442F40">
        <w:rPr>
          <w:sz w:val="18"/>
          <w:lang w:val="en-US"/>
        </w:rPr>
        <w:t xml:space="preserve">“IDBP Database VPA-2 20Mar2018.xls” sheet 'Master VPA-2' cell </w:t>
      </w:r>
      <w:r>
        <w:rPr>
          <w:sz w:val="18"/>
          <w:lang w:val="en-US"/>
        </w:rPr>
        <w:t xml:space="preserve">R2018 – R2026 </w:t>
      </w:r>
    </w:p>
  </w:footnote>
  <w:footnote w:id="10">
    <w:p w14:paraId="18AEF09F" w14:textId="7850052A" w:rsidR="006502E6" w:rsidRPr="00741415" w:rsidRDefault="006502E6">
      <w:pPr>
        <w:pStyle w:val="FootnoteText"/>
        <w:rPr>
          <w:sz w:val="18"/>
        </w:rPr>
      </w:pPr>
      <w:r w:rsidRPr="00D74FEC">
        <w:rPr>
          <w:rStyle w:val="FootnoteReference"/>
          <w:sz w:val="18"/>
        </w:rPr>
        <w:footnoteRef/>
      </w:r>
      <w:r w:rsidRPr="00D74FEC">
        <w:rPr>
          <w:sz w:val="18"/>
        </w:rPr>
        <w:t xml:space="preserve"> </w:t>
      </w:r>
      <w:r>
        <w:rPr>
          <w:sz w:val="18"/>
        </w:rPr>
        <w:t>A</w:t>
      </w:r>
      <w:r w:rsidRPr="00442300">
        <w:rPr>
          <w:sz w:val="18"/>
          <w:lang w:val="en-US"/>
        </w:rPr>
        <w:t xml:space="preserve">s per </w:t>
      </w:r>
      <w:r w:rsidRPr="00442F40">
        <w:rPr>
          <w:sz w:val="18"/>
          <w:lang w:val="en-US"/>
        </w:rPr>
        <w:t xml:space="preserve">“IDBP Database VPA-2 20Mar2018.xls” sheet 'Master VPA-2' cell </w:t>
      </w:r>
      <w:r>
        <w:rPr>
          <w:sz w:val="18"/>
          <w:lang w:val="en-US"/>
        </w:rPr>
        <w:t>R2031 – R2035</w:t>
      </w:r>
    </w:p>
    <w:p w14:paraId="0A51D044" w14:textId="77777777" w:rsidR="006502E6" w:rsidRPr="00741415" w:rsidRDefault="006502E6">
      <w:pPr>
        <w:pStyle w:val="FootnoteText"/>
        <w:rPr>
          <w:sz w:val="18"/>
          <w:lang w:val="en-US"/>
        </w:rPr>
      </w:pPr>
      <w:r w:rsidRPr="00741415">
        <w:rPr>
          <w:sz w:val="18"/>
        </w:rPr>
        <w:t xml:space="preserve">  </w:t>
      </w:r>
      <w:r w:rsidRPr="00741415">
        <w:rPr>
          <w:sz w:val="18"/>
          <w:lang w:val="en-US"/>
        </w:rPr>
        <w:t>Figures may not add up due to rounding</w:t>
      </w:r>
    </w:p>
  </w:footnote>
  <w:footnote w:id="11">
    <w:p w14:paraId="7FAF85A2" w14:textId="30E31066" w:rsidR="006502E6" w:rsidRPr="007A3EC6" w:rsidRDefault="006502E6">
      <w:pPr>
        <w:pStyle w:val="FootnoteText"/>
        <w:rPr>
          <w:sz w:val="18"/>
          <w:lang w:val="en-US"/>
        </w:rPr>
      </w:pPr>
      <w:r w:rsidRPr="007A3EC6">
        <w:rPr>
          <w:rStyle w:val="FootnoteReference"/>
          <w:sz w:val="18"/>
        </w:rPr>
        <w:footnoteRef/>
      </w:r>
      <w:r w:rsidRPr="007A3EC6">
        <w:rPr>
          <w:sz w:val="18"/>
        </w:rPr>
        <w:t xml:space="preserve"> </w:t>
      </w:r>
      <w:r>
        <w:rPr>
          <w:sz w:val="18"/>
        </w:rPr>
        <w:t>A</w:t>
      </w:r>
      <w:r w:rsidRPr="00442300">
        <w:rPr>
          <w:sz w:val="18"/>
          <w:lang w:val="en-US"/>
        </w:rPr>
        <w:t xml:space="preserve">s per </w:t>
      </w:r>
      <w:r w:rsidRPr="00442F40">
        <w:rPr>
          <w:sz w:val="18"/>
          <w:lang w:val="en-US"/>
        </w:rPr>
        <w:t xml:space="preserve">“IDBP Database VPA-2 20Mar2018.xls” sheet 'Master VPA-2' cell </w:t>
      </w:r>
      <w:r>
        <w:rPr>
          <w:sz w:val="18"/>
          <w:lang w:val="en-US"/>
        </w:rPr>
        <w:t>P2038</w:t>
      </w:r>
    </w:p>
  </w:footnote>
  <w:footnote w:id="12">
    <w:p w14:paraId="612EA4C1" w14:textId="77BBFFA8" w:rsidR="006502E6" w:rsidRPr="00122E66" w:rsidRDefault="006502E6" w:rsidP="000F7B28">
      <w:pPr>
        <w:pStyle w:val="FootnoteText"/>
        <w:rPr>
          <w:sz w:val="18"/>
          <w:lang w:val="en-US"/>
        </w:rPr>
      </w:pPr>
      <w:r w:rsidRPr="007A3EC6">
        <w:rPr>
          <w:rStyle w:val="FootnoteReference"/>
          <w:sz w:val="18"/>
        </w:rPr>
        <w:footnoteRef/>
      </w:r>
      <w:r w:rsidRPr="007A3EC6">
        <w:rPr>
          <w:sz w:val="18"/>
        </w:rPr>
        <w:t xml:space="preserve"> </w:t>
      </w:r>
    </w:p>
    <w:p w14:paraId="5E2F8C85" w14:textId="16FD402B" w:rsidR="006502E6" w:rsidRPr="007A3EC6" w:rsidRDefault="006502E6" w:rsidP="000F7B28">
      <w:pPr>
        <w:pStyle w:val="FootnoteText"/>
        <w:rPr>
          <w:lang w:val="en-US"/>
        </w:rPr>
      </w:pPr>
      <w:r w:rsidRPr="00122E66">
        <w:rPr>
          <w:sz w:val="18"/>
          <w:lang w:val="en-US"/>
        </w:rPr>
        <w:t>As per “IDBP Database VPA-</w:t>
      </w:r>
      <w:r>
        <w:rPr>
          <w:sz w:val="18"/>
          <w:lang w:val="en-US"/>
        </w:rPr>
        <w:t>2</w:t>
      </w:r>
      <w:r w:rsidRPr="00122E66">
        <w:rPr>
          <w:sz w:val="18"/>
          <w:lang w:val="en-US"/>
        </w:rPr>
        <w:t xml:space="preserve"> 20Mar2018</w:t>
      </w:r>
      <w:r>
        <w:rPr>
          <w:sz w:val="18"/>
          <w:lang w:val="en-US"/>
        </w:rPr>
        <w:t xml:space="preserve">.xls” sheet 'Master VPA-2' </w:t>
      </w:r>
      <w:r w:rsidRPr="007A3EC6">
        <w:rPr>
          <w:sz w:val="18"/>
          <w:lang w:val="en-US"/>
        </w:rPr>
        <w:t>cell P2</w:t>
      </w:r>
      <w:r>
        <w:rPr>
          <w:sz w:val="18"/>
          <w:lang w:val="en-US"/>
        </w:rPr>
        <w:t>039</w:t>
      </w:r>
    </w:p>
    <w:p w14:paraId="0BA69C41" w14:textId="1692FF40" w:rsidR="006502E6" w:rsidRPr="007A3EC6" w:rsidRDefault="006502E6">
      <w:pPr>
        <w:pStyle w:val="FootnoteText"/>
        <w:rPr>
          <w:lang w:val="en-US"/>
        </w:rPr>
      </w:pPr>
    </w:p>
  </w:footnote>
  <w:footnote w:id="13">
    <w:p w14:paraId="11C51B98" w14:textId="75D9BA82" w:rsidR="006502E6" w:rsidRPr="009D0DB3" w:rsidRDefault="006502E6">
      <w:pPr>
        <w:pStyle w:val="FootnoteText"/>
        <w:rPr>
          <w:lang w:val="en-US"/>
        </w:rPr>
      </w:pPr>
      <w:r w:rsidRPr="007A3EC6">
        <w:rPr>
          <w:rStyle w:val="FootnoteReference"/>
          <w:sz w:val="18"/>
        </w:rPr>
        <w:footnoteRef/>
      </w:r>
      <w:r w:rsidRPr="007A3EC6">
        <w:rPr>
          <w:sz w:val="18"/>
        </w:rPr>
        <w:t xml:space="preserve"> </w:t>
      </w:r>
      <w:r w:rsidRPr="007A3EC6">
        <w:rPr>
          <w:sz w:val="18"/>
          <w:lang w:val="en-US"/>
        </w:rPr>
        <w:t>As</w:t>
      </w:r>
      <w:r w:rsidRPr="009D0DB3">
        <w:rPr>
          <w:sz w:val="18"/>
          <w:lang w:val="en-US"/>
        </w:rPr>
        <w:t xml:space="preserve"> per Gold Standard confirmation by email, the parameter ‘t’ can be fixed at value </w:t>
      </w:r>
      <w:r>
        <w:rPr>
          <w:sz w:val="18"/>
          <w:lang w:val="en-US"/>
        </w:rPr>
        <w:t>2.74</w:t>
      </w:r>
      <w:r w:rsidRPr="009D0DB3">
        <w:rPr>
          <w:sz w:val="18"/>
          <w:lang w:val="en-US"/>
        </w:rPr>
        <w:t xml:space="preserve"> going forward to enable the definition of the </w:t>
      </w:r>
      <w:r>
        <w:rPr>
          <w:sz w:val="18"/>
          <w:lang w:val="en-US"/>
        </w:rPr>
        <w:t>VPA-2</w:t>
      </w:r>
      <w:r w:rsidRPr="009D0DB3">
        <w:rPr>
          <w:sz w:val="18"/>
          <w:lang w:val="en-US"/>
        </w:rPr>
        <w:t xml:space="preserve"> threshold. See email communication dated 11 April 2016</w:t>
      </w:r>
    </w:p>
  </w:footnote>
  <w:footnote w:id="14">
    <w:p w14:paraId="51C04F9D" w14:textId="77777777" w:rsidR="006502E6" w:rsidRPr="00DF27F1" w:rsidRDefault="006502E6" w:rsidP="00F410D6">
      <w:pPr>
        <w:autoSpaceDE w:val="0"/>
        <w:autoSpaceDN w:val="0"/>
        <w:adjustRightInd w:val="0"/>
        <w:rPr>
          <w:sz w:val="18"/>
          <w:szCs w:val="18"/>
          <w:lang w:val="en-US"/>
        </w:rPr>
      </w:pPr>
      <w:r w:rsidRPr="00DF27F1">
        <w:rPr>
          <w:rStyle w:val="FootnoteReference"/>
          <w:sz w:val="18"/>
          <w:szCs w:val="18"/>
        </w:rPr>
        <w:footnoteRef/>
      </w:r>
      <w:r w:rsidRPr="00DF27F1">
        <w:rPr>
          <w:sz w:val="18"/>
          <w:szCs w:val="18"/>
        </w:rPr>
        <w:t xml:space="preserve"> Methane has an energy value of 37.78 MJ/m</w:t>
      </w:r>
      <w:r w:rsidRPr="00DF27F1">
        <w:rPr>
          <w:sz w:val="18"/>
          <w:szCs w:val="18"/>
          <w:vertAlign w:val="superscript"/>
        </w:rPr>
        <w:t>3</w:t>
      </w:r>
      <w:r w:rsidRPr="00DF27F1">
        <w:rPr>
          <w:sz w:val="18"/>
          <w:szCs w:val="18"/>
        </w:rPr>
        <w:t>; thus, biogas at 55% CH</w:t>
      </w:r>
      <w:r w:rsidRPr="00DF27F1">
        <w:rPr>
          <w:sz w:val="18"/>
          <w:szCs w:val="18"/>
          <w:vertAlign w:val="subscript"/>
        </w:rPr>
        <w:t>4</w:t>
      </w:r>
      <w:r w:rsidRPr="00DF27F1">
        <w:rPr>
          <w:sz w:val="18"/>
          <w:szCs w:val="18"/>
        </w:rPr>
        <w:t xml:space="preserve"> has an energy value of 21 MJ/m</w:t>
      </w:r>
      <w:r w:rsidRPr="00DF27F1">
        <w:rPr>
          <w:sz w:val="18"/>
          <w:szCs w:val="18"/>
          <w:vertAlign w:val="superscript"/>
        </w:rPr>
        <w:t>3</w:t>
      </w:r>
    </w:p>
  </w:footnote>
  <w:footnote w:id="15">
    <w:p w14:paraId="59BB191E" w14:textId="07BF60A6" w:rsidR="006502E6" w:rsidRPr="00DF27F1" w:rsidRDefault="006502E6" w:rsidP="00F410D6">
      <w:pPr>
        <w:pStyle w:val="FootnoteText"/>
        <w:rPr>
          <w:sz w:val="18"/>
          <w:szCs w:val="18"/>
          <w:lang w:val="en-US"/>
        </w:rPr>
      </w:pPr>
      <w:r w:rsidRPr="00DF27F1">
        <w:rPr>
          <w:rStyle w:val="FootnoteReference"/>
          <w:sz w:val="18"/>
          <w:szCs w:val="18"/>
        </w:rPr>
        <w:footnoteRef/>
      </w:r>
      <w:r w:rsidRPr="00DF27F1">
        <w:rPr>
          <w:sz w:val="18"/>
          <w:szCs w:val="18"/>
        </w:rPr>
        <w:t xml:space="preserve"> Cow dung produces approximately 40 litres biogas per kg. Each m</w:t>
      </w:r>
      <w:r w:rsidRPr="00DF27F1">
        <w:rPr>
          <w:sz w:val="18"/>
          <w:szCs w:val="18"/>
          <w:vertAlign w:val="superscript"/>
        </w:rPr>
        <w:t>3</w:t>
      </w:r>
      <w:r w:rsidRPr="00DF27F1">
        <w:rPr>
          <w:sz w:val="18"/>
          <w:szCs w:val="18"/>
        </w:rPr>
        <w:t xml:space="preserve"> capacity of the biodigester needs 7.5 kg dung per day. Given an average biodigester size </w:t>
      </w:r>
      <w:r w:rsidRPr="00BF674D">
        <w:rPr>
          <w:sz w:val="18"/>
          <w:szCs w:val="18"/>
        </w:rPr>
        <w:t>of 5.</w:t>
      </w:r>
      <w:r>
        <w:rPr>
          <w:sz w:val="18"/>
          <w:szCs w:val="18"/>
        </w:rPr>
        <w:t>01</w:t>
      </w:r>
      <w:r w:rsidRPr="00BF674D">
        <w:rPr>
          <w:sz w:val="18"/>
          <w:szCs w:val="18"/>
        </w:rPr>
        <w:t xml:space="preserve"> m</w:t>
      </w:r>
      <w:r w:rsidRPr="00BF674D">
        <w:rPr>
          <w:sz w:val="18"/>
          <w:szCs w:val="18"/>
          <w:vertAlign w:val="superscript"/>
        </w:rPr>
        <w:t>3</w:t>
      </w:r>
      <w:r w:rsidRPr="00BF674D">
        <w:rPr>
          <w:sz w:val="18"/>
          <w:szCs w:val="18"/>
        </w:rPr>
        <w:t xml:space="preserve">, </w:t>
      </w:r>
      <w:r>
        <w:rPr>
          <w:sz w:val="18"/>
          <w:szCs w:val="18"/>
        </w:rPr>
        <w:t>37.57</w:t>
      </w:r>
      <w:r w:rsidRPr="00DF27F1">
        <w:rPr>
          <w:sz w:val="18"/>
          <w:szCs w:val="18"/>
        </w:rPr>
        <w:t xml:space="preserve"> kg of cow dung per day is required. This translates into 1.</w:t>
      </w:r>
      <w:r>
        <w:rPr>
          <w:sz w:val="18"/>
          <w:szCs w:val="18"/>
        </w:rPr>
        <w:t>50</w:t>
      </w:r>
      <w:r w:rsidRPr="00DF27F1">
        <w:rPr>
          <w:sz w:val="18"/>
          <w:szCs w:val="18"/>
        </w:rPr>
        <w:t xml:space="preserve"> m</w:t>
      </w:r>
      <w:r w:rsidRPr="00DF27F1">
        <w:rPr>
          <w:sz w:val="18"/>
          <w:szCs w:val="18"/>
          <w:vertAlign w:val="superscript"/>
        </w:rPr>
        <w:t>3</w:t>
      </w:r>
      <w:r w:rsidRPr="00DF27F1">
        <w:rPr>
          <w:sz w:val="18"/>
          <w:szCs w:val="18"/>
        </w:rPr>
        <w:t xml:space="preserve"> of gas produced per day. See Document P_Biogas_as_renewable_energy _2005.pdf, pages 79 and 140.</w:t>
      </w:r>
    </w:p>
  </w:footnote>
  <w:footnote w:id="16">
    <w:p w14:paraId="79BF80FE" w14:textId="0BDC64C9" w:rsidR="006502E6" w:rsidRPr="00DF27F1" w:rsidRDefault="006502E6">
      <w:pPr>
        <w:pStyle w:val="FootnoteText"/>
        <w:rPr>
          <w:sz w:val="18"/>
          <w:szCs w:val="18"/>
          <w:lang w:val="en-US"/>
        </w:rPr>
      </w:pPr>
      <w:r w:rsidRPr="00DF27F1">
        <w:rPr>
          <w:rStyle w:val="FootnoteReference"/>
          <w:sz w:val="18"/>
          <w:szCs w:val="18"/>
        </w:rPr>
        <w:footnoteRef/>
      </w:r>
      <w:r w:rsidRPr="00DF27F1">
        <w:rPr>
          <w:sz w:val="18"/>
          <w:szCs w:val="18"/>
        </w:rPr>
        <w:t xml:space="preserve"> </w:t>
      </w:r>
      <w:r w:rsidRPr="00DF27F1">
        <w:rPr>
          <w:sz w:val="18"/>
          <w:szCs w:val="18"/>
          <w:lang w:val="en-US"/>
        </w:rPr>
        <w:t>Calculated as: 50% efficiency * 21 MJ/m</w:t>
      </w:r>
      <w:r w:rsidRPr="00DF27F1">
        <w:rPr>
          <w:sz w:val="18"/>
          <w:szCs w:val="18"/>
          <w:vertAlign w:val="superscript"/>
          <w:lang w:val="en-US"/>
        </w:rPr>
        <w:t>3</w:t>
      </w:r>
      <w:r w:rsidRPr="00DF27F1">
        <w:rPr>
          <w:sz w:val="18"/>
          <w:szCs w:val="18"/>
          <w:lang w:val="en-US"/>
        </w:rPr>
        <w:t xml:space="preserve"> * 1.</w:t>
      </w:r>
      <w:r>
        <w:rPr>
          <w:sz w:val="18"/>
          <w:szCs w:val="18"/>
          <w:lang w:val="en-US"/>
        </w:rPr>
        <w:t>50</w:t>
      </w:r>
      <w:r w:rsidRPr="00DF27F1">
        <w:rPr>
          <w:sz w:val="18"/>
          <w:szCs w:val="18"/>
          <w:lang w:val="en-US"/>
        </w:rPr>
        <w:t xml:space="preserve"> m</w:t>
      </w:r>
      <w:r w:rsidRPr="00DF27F1">
        <w:rPr>
          <w:sz w:val="18"/>
          <w:szCs w:val="18"/>
          <w:vertAlign w:val="superscript"/>
          <w:lang w:val="en-US"/>
        </w:rPr>
        <w:t>3</w:t>
      </w:r>
      <w:r w:rsidRPr="00DF27F1">
        <w:rPr>
          <w:sz w:val="18"/>
          <w:szCs w:val="18"/>
          <w:lang w:val="en-US"/>
        </w:rPr>
        <w:t>/day</w:t>
      </w:r>
    </w:p>
  </w:footnote>
  <w:footnote w:id="17">
    <w:p w14:paraId="42C47C18" w14:textId="5EAAEA58" w:rsidR="006502E6" w:rsidRPr="00A06DFE" w:rsidRDefault="006502E6">
      <w:pPr>
        <w:pStyle w:val="FootnoteText"/>
        <w:rPr>
          <w:lang w:val="en-US"/>
        </w:rPr>
      </w:pPr>
      <w:r w:rsidRPr="00DF27F1">
        <w:rPr>
          <w:rStyle w:val="FootnoteReference"/>
          <w:sz w:val="18"/>
          <w:szCs w:val="18"/>
        </w:rPr>
        <w:footnoteRef/>
      </w:r>
      <w:r w:rsidRPr="00DF27F1">
        <w:rPr>
          <w:sz w:val="18"/>
          <w:szCs w:val="18"/>
        </w:rPr>
        <w:t xml:space="preserve"> </w:t>
      </w:r>
      <w:r w:rsidRPr="00DF27F1">
        <w:rPr>
          <w:sz w:val="18"/>
          <w:szCs w:val="18"/>
          <w:lang w:val="en-US"/>
        </w:rPr>
        <w:t xml:space="preserve">Figures may </w:t>
      </w:r>
      <w:r w:rsidRPr="00376C22">
        <w:rPr>
          <w:sz w:val="18"/>
          <w:szCs w:val="18"/>
          <w:lang w:val="en-US"/>
        </w:rPr>
        <w:t>not add up due to rounding – see “</w:t>
      </w:r>
      <w:r w:rsidRPr="007A3EC6">
        <w:rPr>
          <w:sz w:val="18"/>
          <w:szCs w:val="18"/>
          <w:lang w:val="en-US"/>
        </w:rPr>
        <w:t>2018</w:t>
      </w:r>
      <w:ins w:id="41" w:author="Szymon Mikolajczyk" w:date="2018-10-18T11:12:00Z">
        <w:r w:rsidR="00C4293F" w:rsidRPr="00C4293F">
          <w:rPr>
            <w:sz w:val="18"/>
            <w:szCs w:val="18"/>
            <w:lang w:val="en-US"/>
          </w:rPr>
          <w:t>1018</w:t>
        </w:r>
      </w:ins>
      <w:del w:id="42" w:author="Szymon Mikolajczyk" w:date="2018-10-18T11:12:00Z">
        <w:r w:rsidDel="00C4293F">
          <w:rPr>
            <w:sz w:val="18"/>
            <w:szCs w:val="18"/>
            <w:lang w:val="en-US"/>
          </w:rPr>
          <w:delText>0706</w:delText>
        </w:r>
      </w:del>
      <w:r w:rsidRPr="007A3EC6">
        <w:rPr>
          <w:sz w:val="18"/>
          <w:szCs w:val="18"/>
          <w:lang w:val="en-US"/>
        </w:rPr>
        <w:t xml:space="preserve"> ER Calculation VPA </w:t>
      </w:r>
      <w:r>
        <w:rPr>
          <w:sz w:val="18"/>
          <w:szCs w:val="18"/>
          <w:lang w:val="en-US"/>
        </w:rPr>
        <w:t>2</w:t>
      </w:r>
      <w:r w:rsidRPr="007A3EC6">
        <w:rPr>
          <w:sz w:val="18"/>
          <w:szCs w:val="18"/>
          <w:lang w:val="en-US"/>
        </w:rPr>
        <w:t xml:space="preserve"> </w:t>
      </w:r>
      <w:del w:id="43" w:author="Szymon Mikolajczyk" w:date="2018-10-18T11:12:00Z">
        <w:r w:rsidRPr="007A3EC6" w:rsidDel="00C4293F">
          <w:rPr>
            <w:sz w:val="18"/>
            <w:szCs w:val="18"/>
            <w:lang w:val="en-US"/>
          </w:rPr>
          <w:delText>MP</w:delText>
        </w:r>
        <w:r w:rsidDel="00C4293F">
          <w:rPr>
            <w:sz w:val="18"/>
            <w:szCs w:val="18"/>
            <w:lang w:val="en-US"/>
          </w:rPr>
          <w:delText>1v03</w:delText>
        </w:r>
      </w:del>
      <w:ins w:id="44" w:author="Szymon Mikolajczyk" w:date="2018-10-18T11:12:00Z">
        <w:r w:rsidR="00C4293F" w:rsidRPr="007A3EC6">
          <w:rPr>
            <w:sz w:val="18"/>
            <w:szCs w:val="18"/>
            <w:lang w:val="en-US"/>
          </w:rPr>
          <w:t>MP</w:t>
        </w:r>
        <w:r w:rsidR="00C4293F">
          <w:rPr>
            <w:sz w:val="18"/>
            <w:szCs w:val="18"/>
            <w:lang w:val="en-US"/>
          </w:rPr>
          <w:t>1v0</w:t>
        </w:r>
        <w:r w:rsidR="00C4293F">
          <w:rPr>
            <w:sz w:val="18"/>
            <w:szCs w:val="18"/>
            <w:lang w:val="en-US"/>
          </w:rPr>
          <w:t>4</w:t>
        </w:r>
      </w:ins>
      <w:r w:rsidRPr="00376C22">
        <w:rPr>
          <w:sz w:val="18"/>
          <w:szCs w:val="18"/>
          <w:lang w:val="en-US"/>
        </w:rPr>
        <w:t>” sheet</w:t>
      </w:r>
      <w:r>
        <w:rPr>
          <w:sz w:val="18"/>
          <w:szCs w:val="18"/>
          <w:lang w:val="en-US"/>
        </w:rPr>
        <w:t xml:space="preserve"> “capacity calculation” cell “C6”</w:t>
      </w:r>
    </w:p>
  </w:footnote>
  <w:footnote w:id="18">
    <w:p w14:paraId="06D98D3F" w14:textId="77777777" w:rsidR="006502E6" w:rsidRPr="00DF27F1" w:rsidRDefault="006502E6">
      <w:pPr>
        <w:pStyle w:val="FootnoteText"/>
        <w:rPr>
          <w:sz w:val="18"/>
          <w:lang w:val="en-US"/>
        </w:rPr>
      </w:pPr>
      <w:r w:rsidRPr="00DF27F1">
        <w:rPr>
          <w:rStyle w:val="FootnoteReference"/>
          <w:sz w:val="18"/>
        </w:rPr>
        <w:footnoteRef/>
      </w:r>
      <w:r w:rsidRPr="00DF27F1">
        <w:rPr>
          <w:sz w:val="18"/>
        </w:rPr>
        <w:t xml:space="preserve"> </w:t>
      </w:r>
      <w:r w:rsidRPr="00DF27F1">
        <w:rPr>
          <w:sz w:val="18"/>
          <w:lang w:val="en-US"/>
        </w:rPr>
        <w:t xml:space="preserve">See </w:t>
      </w:r>
      <w:hyperlink r:id="rId1" w:history="1">
        <w:r w:rsidRPr="003E74CA">
          <w:rPr>
            <w:rStyle w:val="Hyperlink"/>
            <w:sz w:val="18"/>
            <w:lang w:val="en-US"/>
          </w:rPr>
          <w:t>http://www.randomnumbergenerator.com/</w:t>
        </w:r>
      </w:hyperlink>
      <w:r>
        <w:rPr>
          <w:sz w:val="18"/>
          <w:lang w:val="en-US"/>
        </w:rPr>
        <w:t xml:space="preserve"> </w:t>
      </w:r>
    </w:p>
  </w:footnote>
  <w:footnote w:id="19">
    <w:p w14:paraId="6EA290B8" w14:textId="77777777" w:rsidR="006502E6" w:rsidRPr="00DF27F1" w:rsidRDefault="006502E6" w:rsidP="008537FA">
      <w:pPr>
        <w:pStyle w:val="FootnoteText"/>
        <w:rPr>
          <w:sz w:val="18"/>
          <w:szCs w:val="18"/>
        </w:rPr>
      </w:pPr>
      <w:r w:rsidRPr="00DF27F1">
        <w:rPr>
          <w:rStyle w:val="FootnoteReference"/>
          <w:sz w:val="18"/>
          <w:szCs w:val="18"/>
        </w:rPr>
        <w:footnoteRef/>
      </w:r>
      <w:hyperlink r:id="rId2" w:history="1">
        <w:r w:rsidRPr="00DF27F1">
          <w:rPr>
            <w:rStyle w:val="Hyperlink"/>
            <w:sz w:val="18"/>
            <w:szCs w:val="18"/>
          </w:rPr>
          <w:t xml:space="preserve"> http://cdm.unfccc.int/UserManagement/FileStorage/S9J6CIEN84WGU1KQBA2MRFH0ZO5LX3</w:t>
        </w:r>
        <w:r w:rsidRPr="00DF27F1" w:rsidDel="008B5CE5">
          <w:rPr>
            <w:rStyle w:val="Hyperlink"/>
            <w:sz w:val="18"/>
            <w:szCs w:val="18"/>
          </w:rPr>
          <w:t xml:space="preserve"> </w:t>
        </w:r>
      </w:hyperlink>
    </w:p>
  </w:footnote>
  <w:footnote w:id="20">
    <w:p w14:paraId="4E550EC4" w14:textId="77777777" w:rsidR="006502E6" w:rsidRPr="00DF27F1" w:rsidRDefault="006502E6">
      <w:pPr>
        <w:pStyle w:val="FootnoteText"/>
      </w:pPr>
      <w:r w:rsidRPr="00DF27F1">
        <w:rPr>
          <w:rStyle w:val="FootnoteReference"/>
          <w:sz w:val="18"/>
        </w:rPr>
        <w:footnoteRef/>
      </w:r>
      <w:r w:rsidRPr="00DF27F1">
        <w:rPr>
          <w:sz w:val="18"/>
        </w:rPr>
        <w:t xml:space="preserve"> A MC of 1 days (24 hour) is allowed by the </w:t>
      </w:r>
      <w:r>
        <w:rPr>
          <w:sz w:val="18"/>
        </w:rPr>
        <w:t>Gold Standard</w:t>
      </w:r>
    </w:p>
  </w:footnote>
  <w:footnote w:id="21">
    <w:p w14:paraId="30245D21" w14:textId="77777777" w:rsidR="006502E6" w:rsidRPr="004349AD" w:rsidRDefault="006502E6" w:rsidP="0018692A">
      <w:pPr>
        <w:pStyle w:val="FootnoteText"/>
        <w:rPr>
          <w:lang w:val="en-US"/>
        </w:rPr>
      </w:pPr>
      <w:r w:rsidRPr="00DF27F1">
        <w:rPr>
          <w:rStyle w:val="FootnoteReference"/>
          <w:sz w:val="18"/>
        </w:rPr>
        <w:footnoteRef/>
      </w:r>
      <w:r w:rsidRPr="00DF27F1">
        <w:rPr>
          <w:sz w:val="18"/>
          <w:lang w:val="en-US"/>
        </w:rPr>
        <w:t xml:space="preserve"> Equivalent households is defined as a household with comparable characteristics as the selected project households in terms of the number of animals owned and socio-economic characteristics (type of house). The selected baseline household may be slightly poorer as once they adopt a biodigester they often improve their livelihood.</w:t>
      </w:r>
    </w:p>
  </w:footnote>
  <w:footnote w:id="22">
    <w:p w14:paraId="7E15925A" w14:textId="77777777" w:rsidR="006502E6" w:rsidRPr="00D06C67" w:rsidRDefault="006502E6">
      <w:pPr>
        <w:pStyle w:val="FootnoteText"/>
        <w:rPr>
          <w:lang w:val="en-US"/>
        </w:rPr>
      </w:pPr>
      <w:r w:rsidRPr="00DF27F1">
        <w:rPr>
          <w:rStyle w:val="FootnoteReference"/>
          <w:sz w:val="18"/>
        </w:rPr>
        <w:footnoteRef/>
      </w:r>
      <w:r w:rsidRPr="00DF27F1">
        <w:rPr>
          <w:sz w:val="18"/>
        </w:rPr>
        <w:t xml:space="preserve"> WWF. Climate Change in Indonesia - Implications for Humans and Nature</w:t>
      </w:r>
    </w:p>
  </w:footnote>
  <w:footnote w:id="23">
    <w:p w14:paraId="3BA0E49A" w14:textId="13BBC771" w:rsidR="006502E6" w:rsidRDefault="006502E6" w:rsidP="007A067E">
      <w:pPr>
        <w:pStyle w:val="FootnoteText"/>
        <w:jc w:val="left"/>
      </w:pPr>
      <w:r w:rsidRPr="00DF27F1">
        <w:rPr>
          <w:rStyle w:val="FootnoteReference"/>
          <w:sz w:val="18"/>
        </w:rPr>
        <w:footnoteRef/>
      </w:r>
      <w:r w:rsidRPr="00DF27F1">
        <w:rPr>
          <w:sz w:val="18"/>
        </w:rPr>
        <w:t xml:space="preserve"> </w:t>
      </w:r>
      <w:r w:rsidRPr="007A067E">
        <w:rPr>
          <w:sz w:val="18"/>
        </w:rPr>
        <w:t>Household Energy and Health Programme</w:t>
      </w:r>
      <w:r>
        <w:rPr>
          <w:sz w:val="18"/>
        </w:rPr>
        <w:t>: Kitchen Performance Test</w:t>
      </w:r>
      <w:r w:rsidRPr="00DF27F1">
        <w:rPr>
          <w:iCs/>
          <w:sz w:val="18"/>
        </w:rPr>
        <w:t xml:space="preserve">. Available on: </w:t>
      </w:r>
    </w:p>
    <w:p w14:paraId="1C9C7EF5" w14:textId="7810FA42" w:rsidR="006502E6" w:rsidRPr="00DF27F1" w:rsidRDefault="006502E6" w:rsidP="00C54D7D">
      <w:pPr>
        <w:pStyle w:val="FootnoteText"/>
        <w:jc w:val="left"/>
        <w:rPr>
          <w:sz w:val="18"/>
          <w:lang w:val="en-US"/>
        </w:rPr>
      </w:pPr>
      <w:hyperlink r:id="rId3" w:history="1">
        <w:r w:rsidRPr="00456438">
          <w:rPr>
            <w:rStyle w:val="Hyperlink"/>
          </w:rPr>
          <w:t>https://cleancookstoves.org/binary-data/DOCUMENT/file/000/000/83-1.pdf</w:t>
        </w:r>
      </w:hyperlink>
      <w:r>
        <w:t xml:space="preserve"> </w:t>
      </w:r>
    </w:p>
  </w:footnote>
  <w:footnote w:id="24">
    <w:p w14:paraId="3ABF4503" w14:textId="77777777" w:rsidR="006502E6" w:rsidRDefault="006502E6" w:rsidP="00B85C8C">
      <w:pPr>
        <w:pStyle w:val="FootnoteText"/>
        <w:rPr>
          <w:lang w:val="en-US"/>
        </w:rPr>
      </w:pPr>
      <w:r w:rsidRPr="00DF27F1">
        <w:rPr>
          <w:rStyle w:val="FootnoteReference"/>
          <w:sz w:val="18"/>
        </w:rPr>
        <w:footnoteRef/>
      </w:r>
      <w:r w:rsidRPr="00DF27F1">
        <w:rPr>
          <w:sz w:val="18"/>
        </w:rPr>
        <w:t xml:space="preserve"> Determining</w:t>
      </w:r>
      <w:r w:rsidRPr="00DF27F1">
        <w:rPr>
          <w:sz w:val="18"/>
          <w:lang w:val="en-US"/>
        </w:rPr>
        <w:t xml:space="preserve"> their eligibility to take part in the KPT. For instance no changes in the number of family members at the selected households, or no event or any other festive ceremonies scheduled during the test period.</w:t>
      </w:r>
    </w:p>
  </w:footnote>
  <w:footnote w:id="25">
    <w:p w14:paraId="56C74CEB" w14:textId="77777777" w:rsidR="006502E6" w:rsidRPr="00DF27F1" w:rsidRDefault="006502E6" w:rsidP="00D42BAD">
      <w:pPr>
        <w:pStyle w:val="FootnoteText"/>
        <w:jc w:val="left"/>
        <w:rPr>
          <w:sz w:val="18"/>
        </w:rPr>
      </w:pPr>
      <w:r w:rsidRPr="00DF27F1">
        <w:rPr>
          <w:rStyle w:val="FootnoteReference"/>
          <w:sz w:val="18"/>
        </w:rPr>
        <w:footnoteRef/>
      </w:r>
      <w:r w:rsidRPr="00DF27F1">
        <w:rPr>
          <w:sz w:val="18"/>
        </w:rPr>
        <w:t xml:space="preserve"> For more on the Grubbs’ test, please refer to </w:t>
      </w:r>
      <w:hyperlink r:id="rId4" w:history="1">
        <w:r w:rsidRPr="005056AF">
          <w:rPr>
            <w:rStyle w:val="Hyperlink"/>
            <w:sz w:val="18"/>
          </w:rPr>
          <w:t>http://www.itl.nist.gov/div898/handbook/eda/section3/eda35h1.htm</w:t>
        </w:r>
      </w:hyperlink>
      <w:r>
        <w:rPr>
          <w:sz w:val="18"/>
        </w:rPr>
        <w:t xml:space="preserve"> </w:t>
      </w:r>
    </w:p>
    <w:p w14:paraId="36DEC27E" w14:textId="77777777" w:rsidR="006502E6" w:rsidRPr="00D42BAD" w:rsidRDefault="006502E6" w:rsidP="00D42BAD">
      <w:pPr>
        <w:pStyle w:val="FootnoteText"/>
        <w:jc w:val="left"/>
        <w:rPr>
          <w:lang w:val="en-US"/>
        </w:rPr>
      </w:pPr>
      <w:r w:rsidRPr="00DF27F1">
        <w:rPr>
          <w:sz w:val="18"/>
        </w:rPr>
        <w:t xml:space="preserve">For a cross-check of the significance of the results, please refer to an online tool available on: </w:t>
      </w:r>
      <w:hyperlink r:id="rId5" w:history="1">
        <w:r w:rsidRPr="00DF27F1">
          <w:rPr>
            <w:rStyle w:val="Hyperlink"/>
            <w:sz w:val="18"/>
          </w:rPr>
          <w:t>http://www.graphpad.com/quickcalcs/Grubbs1.cfm</w:t>
        </w:r>
      </w:hyperlink>
    </w:p>
  </w:footnote>
  <w:footnote w:id="26">
    <w:p w14:paraId="6FF2E338" w14:textId="77777777" w:rsidR="006502E6" w:rsidRPr="00E6773E" w:rsidRDefault="006502E6">
      <w:pPr>
        <w:pStyle w:val="FootnoteText"/>
        <w:rPr>
          <w:sz w:val="18"/>
          <w:szCs w:val="18"/>
          <w:lang w:val="en-US"/>
        </w:rPr>
      </w:pPr>
      <w:r w:rsidRPr="00E6773E">
        <w:rPr>
          <w:rStyle w:val="FootnoteReference"/>
          <w:sz w:val="18"/>
          <w:szCs w:val="18"/>
        </w:rPr>
        <w:footnoteRef/>
      </w:r>
      <w:r w:rsidRPr="00E6773E">
        <w:rPr>
          <w:sz w:val="18"/>
          <w:szCs w:val="18"/>
        </w:rPr>
        <w:t xml:space="preserve"> </w:t>
      </w:r>
      <w:r w:rsidRPr="00E6773E">
        <w:rPr>
          <w:sz w:val="18"/>
          <w:szCs w:val="18"/>
          <w:lang w:val="en-US"/>
        </w:rPr>
        <w:t>Figures may not add up due to rounding – see emission reduction calculation</w:t>
      </w:r>
    </w:p>
  </w:footnote>
  <w:footnote w:id="27">
    <w:p w14:paraId="5403C73D" w14:textId="77777777" w:rsidR="006502E6" w:rsidRPr="00E6773E" w:rsidRDefault="006502E6">
      <w:pPr>
        <w:pStyle w:val="FootnoteText"/>
        <w:rPr>
          <w:sz w:val="18"/>
          <w:szCs w:val="18"/>
          <w:lang w:val="en-US"/>
        </w:rPr>
      </w:pPr>
      <w:r w:rsidRPr="00E6773E">
        <w:rPr>
          <w:rStyle w:val="FootnoteReference"/>
          <w:sz w:val="18"/>
          <w:szCs w:val="18"/>
        </w:rPr>
        <w:footnoteRef/>
      </w:r>
      <w:r w:rsidRPr="00E6773E">
        <w:rPr>
          <w:sz w:val="18"/>
          <w:szCs w:val="18"/>
        </w:rPr>
        <w:t xml:space="preserve"> </w:t>
      </w:r>
      <w:r w:rsidRPr="00E6773E">
        <w:rPr>
          <w:sz w:val="18"/>
          <w:szCs w:val="18"/>
          <w:lang w:val="en-US"/>
        </w:rPr>
        <w:t>Calculated as 100% - drop-off percentage for a given age group</w:t>
      </w:r>
    </w:p>
  </w:footnote>
  <w:footnote w:id="28">
    <w:p w14:paraId="2FFF5E94" w14:textId="7F14E7C5" w:rsidR="006502E6" w:rsidRPr="00E6773E" w:rsidDel="006502E6" w:rsidRDefault="006502E6" w:rsidP="00201FA0">
      <w:pPr>
        <w:spacing w:line="240" w:lineRule="auto"/>
        <w:rPr>
          <w:del w:id="700" w:author="Szymon Mikolajczyk" w:date="2018-10-18T11:03:00Z"/>
          <w:sz w:val="18"/>
          <w:szCs w:val="18"/>
          <w:lang w:val="en-US"/>
        </w:rPr>
      </w:pPr>
      <w:del w:id="701" w:author="Szymon Mikolajczyk" w:date="2018-10-18T11:03:00Z">
        <w:r w:rsidRPr="00E6773E" w:rsidDel="006502E6">
          <w:rPr>
            <w:sz w:val="18"/>
            <w:szCs w:val="18"/>
            <w:vertAlign w:val="superscript"/>
          </w:rPr>
          <w:footnoteRef/>
        </w:r>
        <w:r w:rsidRPr="00E6773E" w:rsidDel="006502E6">
          <w:rPr>
            <w:sz w:val="18"/>
            <w:szCs w:val="18"/>
          </w:rPr>
          <w:delText xml:space="preserve"> </w:delText>
        </w:r>
        <w:r w:rsidRPr="00E6773E" w:rsidDel="006502E6">
          <w:rPr>
            <w:sz w:val="18"/>
            <w:szCs w:val="18"/>
            <w:lang w:val="en-US"/>
          </w:rPr>
          <w:delText>See spreadsheet  “20180407 BUS 2018 Tabulation JRI” sheet “BUS” cell H23</w:delText>
        </w:r>
        <w:r w:rsidDel="006502E6">
          <w:rPr>
            <w:sz w:val="18"/>
            <w:szCs w:val="18"/>
            <w:lang w:val="en-US"/>
          </w:rPr>
          <w:delText>1</w:delText>
        </w:r>
      </w:del>
    </w:p>
  </w:footnote>
  <w:footnote w:id="29">
    <w:p w14:paraId="72DC316C" w14:textId="77777777" w:rsidR="006502E6" w:rsidRPr="00E6773E" w:rsidDel="006502E6" w:rsidRDefault="006502E6">
      <w:pPr>
        <w:pStyle w:val="FootnoteText"/>
        <w:rPr>
          <w:del w:id="702" w:author="Szymon Mikolajczyk" w:date="2018-10-18T11:03:00Z"/>
          <w:sz w:val="18"/>
          <w:szCs w:val="18"/>
          <w:lang w:val="en-US"/>
        </w:rPr>
      </w:pPr>
      <w:del w:id="703" w:author="Szymon Mikolajczyk" w:date="2018-10-18T11:03:00Z">
        <w:r w:rsidRPr="00E6773E" w:rsidDel="006502E6">
          <w:rPr>
            <w:rStyle w:val="FootnoteReference"/>
            <w:sz w:val="18"/>
            <w:szCs w:val="18"/>
          </w:rPr>
          <w:footnoteRef/>
        </w:r>
        <w:r w:rsidRPr="00E6773E" w:rsidDel="006502E6">
          <w:rPr>
            <w:sz w:val="18"/>
            <w:szCs w:val="18"/>
          </w:rPr>
          <w:delText xml:space="preserve"> </w:delText>
        </w:r>
        <w:r w:rsidRPr="00E6773E" w:rsidDel="006502E6">
          <w:rPr>
            <w:sz w:val="18"/>
            <w:szCs w:val="18"/>
            <w:lang w:val="en-US"/>
          </w:rPr>
          <w:delText>See spreadsheet  “20180407 BUS 2018 Tabulation JRI” sheet “BUS” cell G232</w:delText>
        </w:r>
      </w:del>
    </w:p>
  </w:footnote>
  <w:footnote w:id="30">
    <w:p w14:paraId="0460FE64" w14:textId="541ACA96" w:rsidR="006502E6" w:rsidRPr="00E6773E" w:rsidRDefault="006502E6">
      <w:pPr>
        <w:pStyle w:val="FootnoteText"/>
        <w:rPr>
          <w:sz w:val="18"/>
          <w:szCs w:val="18"/>
          <w:lang w:val="en-US"/>
        </w:rPr>
      </w:pPr>
      <w:r w:rsidRPr="00E6773E">
        <w:rPr>
          <w:rStyle w:val="FootnoteReference"/>
          <w:sz w:val="18"/>
          <w:szCs w:val="18"/>
        </w:rPr>
        <w:footnoteRef/>
      </w:r>
      <w:r w:rsidRPr="00E6773E">
        <w:rPr>
          <w:sz w:val="18"/>
          <w:szCs w:val="18"/>
        </w:rPr>
        <w:t xml:space="preserve"> </w:t>
      </w:r>
      <w:r w:rsidRPr="00E6773E">
        <w:rPr>
          <w:sz w:val="18"/>
          <w:szCs w:val="18"/>
          <w:lang w:val="en-US"/>
        </w:rPr>
        <w:t>See “IDBP Database VPA-2 20Mar2018” sheet “Non functioning” cell H1685</w:t>
      </w:r>
    </w:p>
  </w:footnote>
  <w:footnote w:id="31">
    <w:p w14:paraId="180BE313" w14:textId="77777777" w:rsidR="006502E6" w:rsidRPr="00C150AF" w:rsidRDefault="006502E6">
      <w:pPr>
        <w:pStyle w:val="FootnoteText"/>
        <w:rPr>
          <w:sz w:val="18"/>
          <w:szCs w:val="18"/>
          <w:lang w:val="en-US"/>
        </w:rPr>
      </w:pPr>
      <w:r w:rsidRPr="00E6773E">
        <w:rPr>
          <w:rStyle w:val="FootnoteReference"/>
          <w:sz w:val="18"/>
          <w:szCs w:val="18"/>
        </w:rPr>
        <w:footnoteRef/>
      </w:r>
      <w:r w:rsidRPr="00E6773E">
        <w:rPr>
          <w:sz w:val="18"/>
          <w:szCs w:val="18"/>
        </w:rPr>
        <w:t xml:space="preserve"> </w:t>
      </w:r>
      <w:r w:rsidRPr="00E6773E">
        <w:rPr>
          <w:sz w:val="18"/>
          <w:szCs w:val="18"/>
          <w:lang w:val="en-US"/>
        </w:rPr>
        <w:t xml:space="preserve">See </w:t>
      </w:r>
      <w:r w:rsidRPr="00C150AF">
        <w:rPr>
          <w:sz w:val="18"/>
          <w:szCs w:val="18"/>
          <w:lang w:val="en-US"/>
        </w:rPr>
        <w:t>instruction memo sent out to CPOs, dated 1 May 2013</w:t>
      </w:r>
    </w:p>
  </w:footnote>
  <w:footnote w:id="32">
    <w:p w14:paraId="1B1311D8" w14:textId="5A0582D0" w:rsidR="006502E6" w:rsidRPr="00C150AF" w:rsidRDefault="006502E6">
      <w:pPr>
        <w:pStyle w:val="FootnoteText"/>
        <w:rPr>
          <w:sz w:val="18"/>
          <w:szCs w:val="18"/>
          <w:lang w:val="en-US"/>
        </w:rPr>
      </w:pPr>
      <w:r w:rsidRPr="00C150AF">
        <w:rPr>
          <w:rStyle w:val="FootnoteReference"/>
          <w:sz w:val="18"/>
          <w:szCs w:val="18"/>
        </w:rPr>
        <w:footnoteRef/>
      </w:r>
      <w:r w:rsidRPr="00C150AF">
        <w:rPr>
          <w:sz w:val="18"/>
          <w:szCs w:val="18"/>
        </w:rPr>
        <w:t xml:space="preserve"> </w:t>
      </w:r>
      <w:r w:rsidRPr="00C150AF">
        <w:rPr>
          <w:sz w:val="18"/>
          <w:szCs w:val="18"/>
          <w:lang w:val="en-US"/>
        </w:rPr>
        <w:t>See spreadsheet “</w:t>
      </w:r>
      <w:del w:id="705" w:author="Szymon Mikolajczyk" w:date="2018-10-18T11:12:00Z">
        <w:r w:rsidRPr="00C150AF" w:rsidDel="00C4293F">
          <w:rPr>
            <w:sz w:val="18"/>
            <w:szCs w:val="18"/>
            <w:lang w:val="en-US"/>
          </w:rPr>
          <w:delText>20180</w:delText>
        </w:r>
        <w:r w:rsidDel="00C4293F">
          <w:rPr>
            <w:sz w:val="18"/>
            <w:szCs w:val="18"/>
            <w:lang w:val="en-US"/>
          </w:rPr>
          <w:delText xml:space="preserve">706 </w:delText>
        </w:r>
      </w:del>
      <w:ins w:id="706" w:author="Szymon Mikolajczyk" w:date="2018-10-18T11:12:00Z">
        <w:r w:rsidR="00C4293F" w:rsidRPr="00C150AF">
          <w:rPr>
            <w:sz w:val="18"/>
            <w:szCs w:val="18"/>
            <w:lang w:val="en-US"/>
          </w:rPr>
          <w:t>2018</w:t>
        </w:r>
        <w:r w:rsidR="00C4293F">
          <w:rPr>
            <w:sz w:val="18"/>
            <w:szCs w:val="18"/>
            <w:lang w:val="en-US"/>
          </w:rPr>
          <w:t>1018</w:t>
        </w:r>
        <w:r w:rsidR="00C4293F">
          <w:rPr>
            <w:sz w:val="18"/>
            <w:szCs w:val="18"/>
            <w:lang w:val="en-US"/>
          </w:rPr>
          <w:t xml:space="preserve"> </w:t>
        </w:r>
      </w:ins>
      <w:r w:rsidRPr="00C150AF">
        <w:rPr>
          <w:sz w:val="18"/>
          <w:szCs w:val="18"/>
          <w:lang w:val="en-US"/>
        </w:rPr>
        <w:t xml:space="preserve">ER Calculation VPA 2 </w:t>
      </w:r>
      <w:del w:id="707" w:author="Szymon Mikolajczyk" w:date="2018-10-18T11:12:00Z">
        <w:r w:rsidRPr="00C150AF" w:rsidDel="00C4293F">
          <w:rPr>
            <w:sz w:val="18"/>
            <w:szCs w:val="18"/>
            <w:lang w:val="en-US"/>
          </w:rPr>
          <w:delText>MP1v0</w:delText>
        </w:r>
        <w:r w:rsidDel="00C4293F">
          <w:rPr>
            <w:sz w:val="18"/>
            <w:szCs w:val="18"/>
            <w:lang w:val="en-US"/>
          </w:rPr>
          <w:delText>3</w:delText>
        </w:r>
      </w:del>
      <w:ins w:id="708" w:author="Szymon Mikolajczyk" w:date="2018-10-18T11:12:00Z">
        <w:r w:rsidR="00C4293F" w:rsidRPr="00C150AF">
          <w:rPr>
            <w:sz w:val="18"/>
            <w:szCs w:val="18"/>
            <w:lang w:val="en-US"/>
          </w:rPr>
          <w:t>MP1v0</w:t>
        </w:r>
        <w:r w:rsidR="00C4293F">
          <w:rPr>
            <w:sz w:val="18"/>
            <w:szCs w:val="18"/>
            <w:lang w:val="en-US"/>
          </w:rPr>
          <w:t>4</w:t>
        </w:r>
      </w:ins>
      <w:r w:rsidRPr="00C150AF">
        <w:rPr>
          <w:sz w:val="18"/>
          <w:szCs w:val="18"/>
          <w:lang w:val="en-US"/>
        </w:rPr>
        <w:t>” sheet “GS VER 2018”, cell E85</w:t>
      </w:r>
    </w:p>
  </w:footnote>
  <w:footnote w:id="33">
    <w:p w14:paraId="45A038F3" w14:textId="4FD0F526" w:rsidR="006502E6" w:rsidRPr="003442EC" w:rsidRDefault="006502E6">
      <w:pPr>
        <w:pStyle w:val="FootnoteText"/>
        <w:rPr>
          <w:highlight w:val="yellow"/>
          <w:lang w:val="en-US"/>
        </w:rPr>
      </w:pPr>
      <w:r w:rsidRPr="00C150AF">
        <w:rPr>
          <w:rStyle w:val="FootnoteReference"/>
          <w:sz w:val="18"/>
          <w:szCs w:val="18"/>
        </w:rPr>
        <w:footnoteRef/>
      </w:r>
      <w:r w:rsidRPr="00C150AF">
        <w:rPr>
          <w:sz w:val="18"/>
          <w:szCs w:val="18"/>
        </w:rPr>
        <w:t xml:space="preserve"> </w:t>
      </w:r>
      <w:r w:rsidRPr="00C150AF">
        <w:rPr>
          <w:sz w:val="18"/>
          <w:szCs w:val="18"/>
          <w:lang w:val="en-US"/>
        </w:rPr>
        <w:t>See spreadsheet “</w:t>
      </w:r>
      <w:del w:id="709" w:author="Szymon Mikolajczyk" w:date="2018-10-18T11:12:00Z">
        <w:r w:rsidRPr="00C150AF" w:rsidDel="00C4293F">
          <w:rPr>
            <w:sz w:val="18"/>
            <w:szCs w:val="18"/>
            <w:lang w:val="en-US"/>
          </w:rPr>
          <w:delText>20180</w:delText>
        </w:r>
        <w:r w:rsidDel="00C4293F">
          <w:rPr>
            <w:sz w:val="18"/>
            <w:szCs w:val="18"/>
            <w:lang w:val="en-US"/>
          </w:rPr>
          <w:delText>706</w:delText>
        </w:r>
        <w:r w:rsidRPr="00C150AF" w:rsidDel="00C4293F">
          <w:rPr>
            <w:sz w:val="18"/>
            <w:szCs w:val="18"/>
            <w:lang w:val="en-US"/>
          </w:rPr>
          <w:delText xml:space="preserve"> </w:delText>
        </w:r>
      </w:del>
      <w:ins w:id="710" w:author="Szymon Mikolajczyk" w:date="2018-10-18T11:12:00Z">
        <w:r w:rsidR="00C4293F" w:rsidRPr="00C150AF">
          <w:rPr>
            <w:sz w:val="18"/>
            <w:szCs w:val="18"/>
            <w:lang w:val="en-US"/>
          </w:rPr>
          <w:t>2018</w:t>
        </w:r>
        <w:r w:rsidR="00C4293F">
          <w:rPr>
            <w:sz w:val="18"/>
            <w:szCs w:val="18"/>
            <w:lang w:val="en-US"/>
          </w:rPr>
          <w:t>1018</w:t>
        </w:r>
        <w:r w:rsidR="00C4293F" w:rsidRPr="00C150AF">
          <w:rPr>
            <w:sz w:val="18"/>
            <w:szCs w:val="18"/>
            <w:lang w:val="en-US"/>
          </w:rPr>
          <w:t xml:space="preserve"> </w:t>
        </w:r>
      </w:ins>
      <w:r w:rsidRPr="00C150AF">
        <w:rPr>
          <w:sz w:val="18"/>
          <w:szCs w:val="18"/>
          <w:lang w:val="en-US"/>
        </w:rPr>
        <w:t>ER Calculation</w:t>
      </w:r>
      <w:r w:rsidRPr="00707A99">
        <w:rPr>
          <w:sz w:val="18"/>
          <w:szCs w:val="18"/>
          <w:lang w:val="en-US"/>
        </w:rPr>
        <w:t xml:space="preserve"> VPA </w:t>
      </w:r>
      <w:r>
        <w:rPr>
          <w:sz w:val="18"/>
          <w:szCs w:val="18"/>
          <w:lang w:val="en-US"/>
        </w:rPr>
        <w:t>2</w:t>
      </w:r>
      <w:r w:rsidRPr="00707A99">
        <w:rPr>
          <w:sz w:val="18"/>
          <w:szCs w:val="18"/>
          <w:lang w:val="en-US"/>
        </w:rPr>
        <w:t xml:space="preserve"> </w:t>
      </w:r>
      <w:del w:id="711" w:author="Szymon Mikolajczyk" w:date="2018-10-18T11:12:00Z">
        <w:r w:rsidRPr="00707A99" w:rsidDel="00C4293F">
          <w:rPr>
            <w:sz w:val="18"/>
            <w:szCs w:val="18"/>
            <w:lang w:val="en-US"/>
          </w:rPr>
          <w:delText>MP</w:delText>
        </w:r>
        <w:r w:rsidDel="00C4293F">
          <w:rPr>
            <w:sz w:val="18"/>
            <w:szCs w:val="18"/>
            <w:lang w:val="en-US"/>
          </w:rPr>
          <w:delText>1v03</w:delText>
        </w:r>
      </w:del>
      <w:ins w:id="712" w:author="Szymon Mikolajczyk" w:date="2018-10-18T11:12:00Z">
        <w:r w:rsidR="00C4293F" w:rsidRPr="00707A99">
          <w:rPr>
            <w:sz w:val="18"/>
            <w:szCs w:val="18"/>
            <w:lang w:val="en-US"/>
          </w:rPr>
          <w:t>MP</w:t>
        </w:r>
        <w:r w:rsidR="00C4293F">
          <w:rPr>
            <w:sz w:val="18"/>
            <w:szCs w:val="18"/>
            <w:lang w:val="en-US"/>
          </w:rPr>
          <w:t>1v0</w:t>
        </w:r>
        <w:r w:rsidR="00C4293F">
          <w:rPr>
            <w:sz w:val="18"/>
            <w:szCs w:val="18"/>
            <w:lang w:val="en-US"/>
          </w:rPr>
          <w:t>4</w:t>
        </w:r>
      </w:ins>
      <w:r w:rsidRPr="00707A99">
        <w:rPr>
          <w:sz w:val="18"/>
          <w:szCs w:val="18"/>
          <w:lang w:val="en-US"/>
        </w:rPr>
        <w:t>” sheet “</w:t>
      </w:r>
      <w:r>
        <w:rPr>
          <w:sz w:val="18"/>
          <w:szCs w:val="18"/>
          <w:lang w:val="en-US"/>
        </w:rPr>
        <w:t>Cumulative VER</w:t>
      </w:r>
      <w:r w:rsidRPr="00707A99">
        <w:rPr>
          <w:sz w:val="18"/>
          <w:szCs w:val="18"/>
          <w:lang w:val="en-US"/>
        </w:rPr>
        <w:t>”, cell</w:t>
      </w:r>
      <w:r>
        <w:rPr>
          <w:sz w:val="18"/>
          <w:szCs w:val="18"/>
          <w:lang w:val="en-US"/>
        </w:rPr>
        <w:t>s</w:t>
      </w:r>
      <w:r w:rsidRPr="00707A99">
        <w:rPr>
          <w:sz w:val="18"/>
          <w:szCs w:val="18"/>
          <w:lang w:val="en-US"/>
        </w:rPr>
        <w:t xml:space="preserve"> </w:t>
      </w:r>
      <w:r>
        <w:rPr>
          <w:sz w:val="18"/>
          <w:szCs w:val="18"/>
          <w:lang w:val="en-US"/>
        </w:rPr>
        <w:t>C12 – N12</w:t>
      </w:r>
    </w:p>
  </w:footnote>
  <w:footnote w:id="34">
    <w:p w14:paraId="2EB5A5EF" w14:textId="3AE647FC" w:rsidR="006502E6" w:rsidRPr="00707A99" w:rsidRDefault="006502E6" w:rsidP="00AB175F">
      <w:pPr>
        <w:pStyle w:val="FootnoteText"/>
        <w:rPr>
          <w:sz w:val="18"/>
          <w:lang w:val="en-US"/>
        </w:rPr>
      </w:pPr>
      <w:r w:rsidRPr="00A7719E">
        <w:rPr>
          <w:rStyle w:val="FootnoteReference"/>
          <w:sz w:val="18"/>
        </w:rPr>
        <w:footnoteRef/>
      </w:r>
      <w:ins w:id="720" w:author="Szymon Mikolajczyk" w:date="2018-10-18T11:07:00Z">
        <w:r w:rsidR="000966F3">
          <w:rPr>
            <w:sz w:val="18"/>
            <w:lang w:val="en-US"/>
          </w:rPr>
          <w:t xml:space="preserve"> </w:t>
        </w:r>
      </w:ins>
      <w:r w:rsidRPr="00707A99">
        <w:rPr>
          <w:sz w:val="18"/>
          <w:lang w:val="en-US"/>
        </w:rPr>
        <w:t xml:space="preserve">Calculated as </w:t>
      </w:r>
      <w:r w:rsidRPr="00707A99">
        <w:rPr>
          <w:color w:val="000000"/>
          <w:sz w:val="18"/>
          <w:lang w:eastAsia="en-GB"/>
        </w:rPr>
        <w:t>U</w:t>
      </w:r>
      <w:r w:rsidRPr="00707A99">
        <w:rPr>
          <w:color w:val="000000"/>
          <w:sz w:val="18"/>
          <w:vertAlign w:val="subscript"/>
          <w:lang w:eastAsia="en-GB"/>
        </w:rPr>
        <w:t>p1,y</w:t>
      </w:r>
      <w:r w:rsidRPr="00707A99">
        <w:rPr>
          <w:sz w:val="18"/>
          <w:lang w:val="en-US"/>
        </w:rPr>
        <w:t xml:space="preserve">* </w:t>
      </w:r>
      <w:r w:rsidRPr="00707A99">
        <w:rPr>
          <w:color w:val="000000"/>
          <w:sz w:val="18"/>
          <w:lang w:eastAsia="en-GB"/>
        </w:rPr>
        <w:t>No</w:t>
      </w:r>
      <w:r w:rsidRPr="00707A99">
        <w:rPr>
          <w:color w:val="000000"/>
          <w:sz w:val="18"/>
          <w:vertAlign w:val="subscript"/>
          <w:lang w:eastAsia="en-GB"/>
        </w:rPr>
        <w:t>p1,y</w:t>
      </w:r>
      <w:r w:rsidRPr="00707A99">
        <w:rPr>
          <w:sz w:val="18"/>
          <w:lang w:val="en-US"/>
        </w:rPr>
        <w:t xml:space="preserve"> * (</w:t>
      </w:r>
      <w:r w:rsidRPr="00707A99">
        <w:rPr>
          <w:color w:val="000000"/>
          <w:sz w:val="18"/>
          <w:lang w:eastAsia="en-GB"/>
        </w:rPr>
        <w:t>O</w:t>
      </w:r>
      <w:r w:rsidRPr="00707A99">
        <w:rPr>
          <w:color w:val="000000"/>
          <w:sz w:val="18"/>
          <w:vertAlign w:val="subscript"/>
          <w:lang w:eastAsia="en-GB"/>
        </w:rPr>
        <w:t>p1,y</w:t>
      </w:r>
      <w:r w:rsidRPr="00707A99">
        <w:rPr>
          <w:color w:val="000000"/>
          <w:sz w:val="18"/>
          <w:lang w:eastAsia="en-GB"/>
        </w:rPr>
        <w:t xml:space="preserve">/365), therefore </w:t>
      </w:r>
      <w:del w:id="721" w:author="Szymon Mikolajczyk" w:date="2018-10-18T11:07:00Z">
        <w:r w:rsidDel="000966F3">
          <w:rPr>
            <w:color w:val="000000"/>
            <w:sz w:val="18"/>
            <w:lang w:eastAsia="en-GB"/>
          </w:rPr>
          <w:delText>100</w:delText>
        </w:r>
      </w:del>
      <w:ins w:id="722" w:author="Szymon Mikolajczyk" w:date="2018-10-18T11:07:00Z">
        <w:r w:rsidR="000966F3">
          <w:rPr>
            <w:color w:val="000000"/>
            <w:sz w:val="18"/>
            <w:lang w:eastAsia="en-GB"/>
          </w:rPr>
          <w:t>90</w:t>
        </w:r>
      </w:ins>
      <w:r>
        <w:rPr>
          <w:color w:val="000000"/>
          <w:sz w:val="18"/>
          <w:lang w:eastAsia="en-GB"/>
        </w:rPr>
        <w:t>.00</w:t>
      </w:r>
      <w:r w:rsidRPr="00707A99">
        <w:rPr>
          <w:color w:val="000000"/>
          <w:sz w:val="18"/>
          <w:lang w:eastAsia="en-GB"/>
        </w:rPr>
        <w:t xml:space="preserve">% * </w:t>
      </w:r>
      <w:r>
        <w:rPr>
          <w:color w:val="000000"/>
          <w:sz w:val="18"/>
          <w:lang w:eastAsia="en-GB"/>
        </w:rPr>
        <w:t>1,990</w:t>
      </w:r>
      <w:r w:rsidRPr="00707A99">
        <w:rPr>
          <w:color w:val="000000"/>
          <w:sz w:val="18"/>
          <w:lang w:eastAsia="en-GB"/>
        </w:rPr>
        <w:t xml:space="preserve"> * (36</w:t>
      </w:r>
      <w:r>
        <w:rPr>
          <w:color w:val="000000"/>
          <w:sz w:val="18"/>
          <w:lang w:eastAsia="en-GB"/>
        </w:rPr>
        <w:t>3</w:t>
      </w:r>
      <w:r w:rsidRPr="00707A99">
        <w:rPr>
          <w:color w:val="000000"/>
          <w:sz w:val="18"/>
          <w:lang w:eastAsia="en-GB"/>
        </w:rPr>
        <w:t>.</w:t>
      </w:r>
      <w:r>
        <w:rPr>
          <w:color w:val="000000"/>
          <w:sz w:val="18"/>
          <w:lang w:eastAsia="en-GB"/>
        </w:rPr>
        <w:t>98</w:t>
      </w:r>
      <w:r w:rsidRPr="00707A99">
        <w:rPr>
          <w:color w:val="000000"/>
          <w:sz w:val="18"/>
          <w:lang w:eastAsia="en-GB"/>
        </w:rPr>
        <w:t xml:space="preserve">/365) = </w:t>
      </w:r>
      <w:r>
        <w:rPr>
          <w:color w:val="000000"/>
          <w:sz w:val="18"/>
          <w:lang w:eastAsia="en-GB"/>
        </w:rPr>
        <w:t>1,</w:t>
      </w:r>
      <w:del w:id="723" w:author="Szymon Mikolajczyk" w:date="2018-10-18T11:07:00Z">
        <w:r w:rsidDel="000966F3">
          <w:rPr>
            <w:color w:val="000000"/>
            <w:sz w:val="18"/>
            <w:lang w:eastAsia="en-GB"/>
          </w:rPr>
          <w:delText>984</w:delText>
        </w:r>
      </w:del>
      <w:ins w:id="724" w:author="Szymon Mikolajczyk" w:date="2018-10-18T11:07:00Z">
        <w:r w:rsidR="000966F3">
          <w:rPr>
            <w:color w:val="000000"/>
            <w:sz w:val="18"/>
            <w:lang w:eastAsia="en-GB"/>
          </w:rPr>
          <w:t>786</w:t>
        </w:r>
      </w:ins>
    </w:p>
  </w:footnote>
  <w:footnote w:id="35">
    <w:p w14:paraId="09AB8BA2" w14:textId="2F645342" w:rsidR="006502E6" w:rsidRPr="00CE12C1" w:rsidRDefault="006502E6" w:rsidP="00AB175F">
      <w:pPr>
        <w:pStyle w:val="FootnoteText"/>
        <w:rPr>
          <w:lang w:val="en-US"/>
        </w:rPr>
      </w:pPr>
      <w:r w:rsidRPr="00707A99">
        <w:rPr>
          <w:rStyle w:val="FootnoteReference"/>
          <w:sz w:val="18"/>
        </w:rPr>
        <w:footnoteRef/>
      </w:r>
      <w:ins w:id="729" w:author="Szymon Mikolajczyk" w:date="2018-10-18T11:07:00Z">
        <w:r w:rsidR="000966F3">
          <w:rPr>
            <w:sz w:val="18"/>
            <w:lang w:val="en-US"/>
          </w:rPr>
          <w:t xml:space="preserve"> </w:t>
        </w:r>
      </w:ins>
      <w:r w:rsidRPr="00707A99">
        <w:rPr>
          <w:sz w:val="18"/>
          <w:lang w:val="en-US"/>
        </w:rPr>
        <w:t>Calculated as 36</w:t>
      </w:r>
      <w:r>
        <w:rPr>
          <w:sz w:val="18"/>
          <w:lang w:val="en-US"/>
        </w:rPr>
        <w:t>4</w:t>
      </w:r>
      <w:r w:rsidRPr="00707A99">
        <w:rPr>
          <w:sz w:val="18"/>
          <w:lang w:val="en-US"/>
        </w:rPr>
        <w:t xml:space="preserve"> - (malfunctioning digesters * maximum amount of days of malfunctioning)/</w:t>
      </w:r>
      <w:r w:rsidRPr="00707A99">
        <w:rPr>
          <w:color w:val="000000"/>
          <w:sz w:val="18"/>
          <w:lang w:eastAsia="en-GB"/>
        </w:rPr>
        <w:t xml:space="preserve"> No</w:t>
      </w:r>
      <w:r w:rsidRPr="00707A99">
        <w:rPr>
          <w:color w:val="000000"/>
          <w:sz w:val="18"/>
          <w:vertAlign w:val="subscript"/>
          <w:lang w:eastAsia="en-GB"/>
        </w:rPr>
        <w:t>p1,y</w:t>
      </w:r>
      <w:r w:rsidRPr="00707A99">
        <w:rPr>
          <w:color w:val="000000"/>
          <w:sz w:val="18"/>
          <w:lang w:eastAsia="en-GB"/>
        </w:rPr>
        <w:t>, therefore</w:t>
      </w:r>
      <w:r w:rsidRPr="00707A99">
        <w:rPr>
          <w:sz w:val="18"/>
          <w:lang w:val="en-US"/>
        </w:rPr>
        <w:t xml:space="preserve"> = 36</w:t>
      </w:r>
      <w:r>
        <w:rPr>
          <w:sz w:val="18"/>
          <w:lang w:val="en-US"/>
        </w:rPr>
        <w:t>4</w:t>
      </w:r>
      <w:r w:rsidRPr="00707A99">
        <w:rPr>
          <w:sz w:val="18"/>
          <w:lang w:val="en-US"/>
        </w:rPr>
        <w:t xml:space="preserve"> – ((</w:t>
      </w:r>
      <w:r>
        <w:rPr>
          <w:sz w:val="18"/>
          <w:lang w:val="en-US"/>
        </w:rPr>
        <w:t>3</w:t>
      </w:r>
      <w:r w:rsidRPr="00707A99">
        <w:rPr>
          <w:sz w:val="18"/>
          <w:lang w:val="en-US"/>
        </w:rPr>
        <w:t>*15)/</w:t>
      </w:r>
      <w:r w:rsidRPr="00707A99">
        <w:t xml:space="preserve"> </w:t>
      </w:r>
      <w:r>
        <w:rPr>
          <w:sz w:val="18"/>
          <w:lang w:val="en-US"/>
        </w:rPr>
        <w:t>1,990</w:t>
      </w:r>
      <w:r w:rsidRPr="00707A99">
        <w:rPr>
          <w:sz w:val="18"/>
          <w:lang w:val="en-US"/>
        </w:rPr>
        <w:t>) = 36</w:t>
      </w:r>
      <w:r>
        <w:rPr>
          <w:sz w:val="18"/>
          <w:lang w:val="en-US"/>
        </w:rPr>
        <w:t>3</w:t>
      </w:r>
      <w:r w:rsidRPr="00707A99">
        <w:rPr>
          <w:sz w:val="18"/>
          <w:lang w:val="en-US"/>
        </w:rPr>
        <w:t>.</w:t>
      </w:r>
      <w:r>
        <w:rPr>
          <w:sz w:val="18"/>
          <w:lang w:val="en-US"/>
        </w:rPr>
        <w:t>98</w:t>
      </w:r>
    </w:p>
  </w:footnote>
  <w:footnote w:id="36">
    <w:p w14:paraId="1518761C" w14:textId="5FE294E4" w:rsidR="006502E6" w:rsidRPr="00747525" w:rsidRDefault="006502E6" w:rsidP="00AB175F">
      <w:pPr>
        <w:pStyle w:val="FootnoteText"/>
        <w:rPr>
          <w:lang w:val="en-US"/>
        </w:rPr>
      </w:pPr>
      <w:r w:rsidRPr="00747525">
        <w:rPr>
          <w:rStyle w:val="FootnoteReference"/>
          <w:sz w:val="18"/>
        </w:rPr>
        <w:footnoteRef/>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V</w:t>
      </w:r>
      <w:r w:rsidRPr="00747525">
        <w:rPr>
          <w:sz w:val="18"/>
          <w:lang w:val="en-US"/>
        </w:rPr>
        <w:t xml:space="preserve">. </w:t>
      </w:r>
      <w:r>
        <w:rPr>
          <w:sz w:val="18"/>
          <w:lang w:val="en-US"/>
        </w:rPr>
        <w:t>Some households reported pigs, goat and poultry, but their figures are immaterial and have been excluded from the calculation for conservativeness</w:t>
      </w:r>
    </w:p>
  </w:footnote>
  <w:footnote w:id="37">
    <w:p w14:paraId="6677C2BF" w14:textId="77777777" w:rsidR="006502E6" w:rsidRPr="00D142D3" w:rsidRDefault="006502E6" w:rsidP="00AB175F">
      <w:pPr>
        <w:pStyle w:val="FootnoteText"/>
        <w:rPr>
          <w:lang w:val="en-US"/>
        </w:rPr>
      </w:pPr>
      <w:r w:rsidRPr="00DF27F1">
        <w:rPr>
          <w:rStyle w:val="FootnoteReference"/>
          <w:sz w:val="18"/>
        </w:rPr>
        <w:footnoteRef/>
      </w:r>
      <w:r w:rsidRPr="00DF27F1">
        <w:rPr>
          <w:sz w:val="18"/>
          <w:lang w:val="en-US"/>
        </w:rPr>
        <w:t>Available on: http://www.ipcc.ch/publications_and_data/ar4/wg1/en/ch2s2-10-2.html</w:t>
      </w:r>
    </w:p>
  </w:footnote>
  <w:footnote w:id="38">
    <w:p w14:paraId="1B770A88" w14:textId="6B3560F9" w:rsidR="006502E6" w:rsidRPr="00306268" w:rsidRDefault="006502E6">
      <w:pPr>
        <w:pStyle w:val="FootnoteText"/>
        <w:rPr>
          <w:lang w:val="en-US"/>
        </w:rPr>
      </w:pPr>
      <w:r w:rsidRPr="00376C22">
        <w:rPr>
          <w:rStyle w:val="FootnoteReference"/>
          <w:sz w:val="18"/>
        </w:rPr>
        <w:footnoteRef/>
      </w:r>
      <w:r w:rsidRPr="00376C22">
        <w:rPr>
          <w:sz w:val="18"/>
        </w:rPr>
        <w:t xml:space="preserve"> </w:t>
      </w:r>
      <w:r w:rsidRPr="00C150AF">
        <w:rPr>
          <w:sz w:val="18"/>
          <w:lang w:val="en-US"/>
        </w:rPr>
        <w:t>Calculated as 5.77%</w:t>
      </w:r>
      <w:r>
        <w:rPr>
          <w:sz w:val="18"/>
          <w:lang w:val="en-US"/>
        </w:rPr>
        <w:t xml:space="preserve"> * 1,990</w:t>
      </w:r>
      <w:r w:rsidRPr="00376C22">
        <w:rPr>
          <w:sz w:val="18"/>
          <w:lang w:val="en-US"/>
        </w:rPr>
        <w:t xml:space="preserve"> = </w:t>
      </w:r>
      <w:r>
        <w:rPr>
          <w:sz w:val="18"/>
          <w:lang w:val="en-US"/>
        </w:rPr>
        <w:t>115</w:t>
      </w:r>
    </w:p>
  </w:footnote>
  <w:footnote w:id="39">
    <w:p w14:paraId="40DBC186" w14:textId="77777777" w:rsidR="006502E6" w:rsidRPr="007F1690" w:rsidRDefault="006502E6" w:rsidP="009828E9">
      <w:pPr>
        <w:pStyle w:val="FootnoteText"/>
        <w:rPr>
          <w:lang w:val="en-US"/>
        </w:rPr>
      </w:pPr>
      <w:r w:rsidRPr="00DF27F1">
        <w:rPr>
          <w:rStyle w:val="FootnoteReference"/>
          <w:sz w:val="18"/>
        </w:rPr>
        <w:footnoteRef/>
      </w:r>
      <w:r w:rsidRPr="00DF27F1">
        <w:rPr>
          <w:sz w:val="18"/>
        </w:rPr>
        <w:t xml:space="preserve"> Technologies and practices to displace decentralized thermal energy – 11/04/2011’ p.11 - 12</w:t>
      </w:r>
    </w:p>
  </w:footnote>
  <w:footnote w:id="40">
    <w:p w14:paraId="499BFB69" w14:textId="77777777" w:rsidR="006502E6" w:rsidRPr="00DF27F1" w:rsidRDefault="006502E6">
      <w:pPr>
        <w:pStyle w:val="FootnoteText"/>
        <w:rPr>
          <w:sz w:val="18"/>
          <w:lang w:val="en-US"/>
        </w:rPr>
      </w:pPr>
      <w:r w:rsidRPr="00DF27F1">
        <w:rPr>
          <w:rStyle w:val="FootnoteReference"/>
          <w:sz w:val="18"/>
        </w:rPr>
        <w:footnoteRef/>
      </w:r>
      <w:r w:rsidRPr="00DF27F1">
        <w:rPr>
          <w:sz w:val="18"/>
        </w:rPr>
        <w:t xml:space="preserve"> </w:t>
      </w:r>
      <w:r w:rsidRPr="00DF27F1">
        <w:rPr>
          <w:sz w:val="18"/>
          <w:lang w:val="en-US"/>
        </w:rPr>
        <w:t>Figures may not add up due to rounding – see emission reduction calculation</w:t>
      </w:r>
    </w:p>
  </w:footnote>
  <w:footnote w:id="41">
    <w:p w14:paraId="0008BACC" w14:textId="77777777" w:rsidR="006502E6" w:rsidRPr="00DF27F1" w:rsidRDefault="006502E6">
      <w:pPr>
        <w:pStyle w:val="FootnoteText"/>
        <w:rPr>
          <w:sz w:val="18"/>
          <w:lang w:val="en-US"/>
        </w:rPr>
      </w:pPr>
      <w:r w:rsidRPr="00DF27F1">
        <w:rPr>
          <w:rStyle w:val="FootnoteReference"/>
          <w:sz w:val="18"/>
        </w:rPr>
        <w:footnoteRef/>
      </w:r>
      <w:r w:rsidRPr="00DF27F1">
        <w:rPr>
          <w:sz w:val="18"/>
        </w:rPr>
        <w:t xml:space="preserve"> </w:t>
      </w:r>
      <w:r w:rsidRPr="00DF27F1">
        <w:rPr>
          <w:sz w:val="18"/>
          <w:lang w:val="en-US"/>
        </w:rPr>
        <w:t>Figures may not add up due to rounding – see emission reduction calculation</w:t>
      </w:r>
    </w:p>
  </w:footnote>
  <w:footnote w:id="42">
    <w:p w14:paraId="69F2DACE" w14:textId="77777777" w:rsidR="006502E6" w:rsidRPr="00926D85" w:rsidRDefault="006502E6" w:rsidP="00D16964">
      <w:pPr>
        <w:pStyle w:val="FootnoteText"/>
      </w:pPr>
      <w:r w:rsidRPr="00DF27F1">
        <w:rPr>
          <w:rStyle w:val="FootnoteReference"/>
          <w:sz w:val="18"/>
        </w:rPr>
        <w:footnoteRef/>
      </w:r>
      <w:r w:rsidRPr="00DF27F1">
        <w:rPr>
          <w:sz w:val="18"/>
        </w:rPr>
        <w:t xml:space="preserve"> The methodology specifies the 90/15 rule but also the 90/30 rule. The GS confirmed that is should be 90/30 and that 90/15 is a typo.</w:t>
      </w:r>
    </w:p>
  </w:footnote>
  <w:footnote w:id="43">
    <w:p w14:paraId="24C1019B" w14:textId="77777777" w:rsidR="006502E6" w:rsidRPr="00DF27F1" w:rsidRDefault="006502E6">
      <w:pPr>
        <w:pStyle w:val="FootnoteText"/>
        <w:rPr>
          <w:sz w:val="18"/>
        </w:rPr>
      </w:pPr>
      <w:r w:rsidRPr="00DF27F1">
        <w:rPr>
          <w:rStyle w:val="FootnoteReference"/>
          <w:sz w:val="18"/>
        </w:rPr>
        <w:footnoteRef/>
      </w:r>
      <w:hyperlink r:id="rId6" w:history="1">
        <w:r w:rsidRPr="00DF27F1">
          <w:rPr>
            <w:rStyle w:val="Hyperlink"/>
            <w:sz w:val="18"/>
          </w:rPr>
          <w:t>http://www.climatecare.org/media/documents/pdf/ClimateCare_Guidelines_for_Performance_Tests_and_KPTsx.pdf</w:t>
        </w:r>
      </w:hyperlink>
    </w:p>
  </w:footnote>
  <w:footnote w:id="44">
    <w:p w14:paraId="1B676696" w14:textId="77777777" w:rsidR="006502E6" w:rsidRPr="005A6B8A" w:rsidRDefault="006502E6">
      <w:pPr>
        <w:pStyle w:val="FootnoteText"/>
        <w:rPr>
          <w:lang w:val="en-US"/>
        </w:rPr>
      </w:pPr>
      <w:r w:rsidRPr="00DF27F1">
        <w:rPr>
          <w:rStyle w:val="FootnoteReference"/>
          <w:sz w:val="18"/>
        </w:rPr>
        <w:footnoteRef/>
      </w:r>
      <w:r w:rsidRPr="00DF27F1">
        <w:rPr>
          <w:sz w:val="18"/>
        </w:rPr>
        <w:t xml:space="preserve"> </w:t>
      </w:r>
      <w:r w:rsidRPr="00DF27F1">
        <w:rPr>
          <w:sz w:val="18"/>
          <w:lang w:val="en-US"/>
        </w:rPr>
        <w:t>Figures may not add up due to rounding – see emission reduction calculation</w:t>
      </w:r>
    </w:p>
  </w:footnote>
  <w:footnote w:id="45">
    <w:p w14:paraId="68D742B6" w14:textId="77777777" w:rsidR="006502E6" w:rsidRPr="00DF27F1" w:rsidRDefault="006502E6" w:rsidP="00AE5504">
      <w:pPr>
        <w:rPr>
          <w:color w:val="000000" w:themeColor="text1"/>
          <w:sz w:val="18"/>
          <w:lang w:val="en-US"/>
        </w:rPr>
      </w:pPr>
      <w:r w:rsidRPr="00DF27F1">
        <w:rPr>
          <w:rStyle w:val="FootnoteReference"/>
          <w:sz w:val="18"/>
        </w:rPr>
        <w:footnoteRef/>
      </w:r>
      <w:r w:rsidRPr="00DF27F1">
        <w:rPr>
          <w:sz w:val="18"/>
        </w:rPr>
        <w:t xml:space="preserve"> </w:t>
      </w:r>
      <w:r w:rsidRPr="00DF27F1">
        <w:rPr>
          <w:color w:val="000000" w:themeColor="text1"/>
          <w:sz w:val="18"/>
          <w:lang w:val="en-US"/>
        </w:rPr>
        <w:t>IPCC Guidelines for National Greenhouse Gas Inventories (2006) ‘Chapter 10: Emissions from Livestock and Manure Management’</w:t>
      </w:r>
    </w:p>
  </w:footnote>
  <w:footnote w:id="46">
    <w:p w14:paraId="25271F21" w14:textId="77777777" w:rsidR="006502E6" w:rsidRPr="005B324C" w:rsidRDefault="006502E6" w:rsidP="00AE5504">
      <w:pPr>
        <w:rPr>
          <w:color w:val="000000" w:themeColor="text1"/>
          <w:lang w:val="en-US"/>
        </w:rPr>
      </w:pPr>
      <w:r w:rsidRPr="00DF27F1">
        <w:rPr>
          <w:rStyle w:val="FootnoteReference"/>
          <w:color w:val="000000" w:themeColor="text1"/>
          <w:sz w:val="18"/>
        </w:rPr>
        <w:footnoteRef/>
      </w:r>
      <w:r w:rsidRPr="00DF27F1">
        <w:rPr>
          <w:color w:val="000000" w:themeColor="text1"/>
          <w:sz w:val="18"/>
        </w:rPr>
        <w:t xml:space="preserve"> </w:t>
      </w:r>
      <w:r w:rsidRPr="00DF27F1">
        <w:rPr>
          <w:color w:val="000000" w:themeColor="text1"/>
          <w:sz w:val="18"/>
          <w:lang w:val="en-US"/>
        </w:rPr>
        <w:t xml:space="preserve"> </w:t>
      </w:r>
      <w:hyperlink r:id="rId7" w:history="1">
        <w:r w:rsidRPr="00C87C10">
          <w:rPr>
            <w:rStyle w:val="Hyperlink"/>
            <w:sz w:val="18"/>
          </w:rPr>
          <w:t>http://www.bmkg.go.id</w:t>
        </w:r>
      </w:hyperlink>
      <w:r>
        <w:rPr>
          <w:color w:val="000000" w:themeColor="text1"/>
          <w:sz w:val="18"/>
        </w:rPr>
        <w:t xml:space="preserve"> </w:t>
      </w:r>
    </w:p>
  </w:footnote>
  <w:footnote w:id="47">
    <w:p w14:paraId="68E1F4C0" w14:textId="77777777" w:rsidR="006502E6" w:rsidRPr="008A605F" w:rsidRDefault="006502E6">
      <w:pPr>
        <w:pStyle w:val="FootnoteText"/>
        <w:rPr>
          <w:lang w:val="en-US"/>
        </w:rPr>
      </w:pPr>
      <w:r>
        <w:rPr>
          <w:rStyle w:val="FootnoteReference"/>
        </w:rPr>
        <w:footnoteRef/>
      </w:r>
      <w:r>
        <w:t xml:space="preserve"> </w:t>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V</w:t>
      </w:r>
    </w:p>
  </w:footnote>
  <w:footnote w:id="48">
    <w:p w14:paraId="3F7759B1" w14:textId="77777777" w:rsidR="006502E6" w:rsidRPr="005A6B8A" w:rsidRDefault="006502E6">
      <w:pPr>
        <w:pStyle w:val="FootnoteText"/>
        <w:rPr>
          <w:lang w:val="en-US"/>
        </w:rPr>
      </w:pPr>
      <w:r w:rsidRPr="00DF27F1">
        <w:rPr>
          <w:rStyle w:val="FootnoteReference"/>
          <w:sz w:val="18"/>
        </w:rPr>
        <w:footnoteRef/>
      </w:r>
      <w:r w:rsidRPr="00DF27F1">
        <w:rPr>
          <w:sz w:val="18"/>
        </w:rPr>
        <w:t xml:space="preserve"> </w:t>
      </w:r>
      <w:r w:rsidRPr="00DF27F1">
        <w:rPr>
          <w:sz w:val="18"/>
          <w:lang w:val="en-US"/>
        </w:rPr>
        <w:t>Figures may not add up due to rounding – see emission reduction calculation</w:t>
      </w:r>
    </w:p>
  </w:footnote>
  <w:footnote w:id="49">
    <w:p w14:paraId="60B8C360" w14:textId="77777777" w:rsidR="006502E6" w:rsidRPr="00B34AC4" w:rsidRDefault="006502E6">
      <w:pPr>
        <w:pStyle w:val="FootnoteText"/>
        <w:rPr>
          <w:lang w:val="en-US"/>
        </w:rPr>
      </w:pPr>
      <w:r>
        <w:rPr>
          <w:rStyle w:val="FootnoteReference"/>
        </w:rPr>
        <w:footnoteRef/>
      </w:r>
      <w:r>
        <w:t xml:space="preserve"> </w:t>
      </w:r>
      <w:r w:rsidRPr="00DF27F1">
        <w:rPr>
          <w:sz w:val="18"/>
          <w:lang w:val="en-US"/>
        </w:rPr>
        <w:t xml:space="preserve">Source: </w:t>
      </w:r>
      <w:r w:rsidRPr="00B34AC4">
        <w:rPr>
          <w:sz w:val="18"/>
          <w:lang w:val="en-US"/>
        </w:rPr>
        <w:t>“</w:t>
      </w:r>
      <w:r w:rsidRPr="00335AEE">
        <w:rPr>
          <w:sz w:val="18"/>
          <w:lang w:val="en-US"/>
        </w:rPr>
        <w:t>20180407 BUS 2018 Tabulation JRI</w:t>
      </w:r>
      <w:r>
        <w:rPr>
          <w:sz w:val="18"/>
          <w:lang w:val="en-US"/>
        </w:rPr>
        <w:t>” sheet “BUS” cell MC212</w:t>
      </w:r>
    </w:p>
  </w:footnote>
  <w:footnote w:id="50">
    <w:p w14:paraId="2B2C1F2E" w14:textId="77777777" w:rsidR="006502E6" w:rsidRPr="00DF27F1" w:rsidRDefault="006502E6">
      <w:pPr>
        <w:pStyle w:val="FootnoteText"/>
        <w:rPr>
          <w:sz w:val="18"/>
          <w:lang w:val="en-US"/>
        </w:rPr>
      </w:pPr>
      <w:r w:rsidRPr="00DF27F1">
        <w:rPr>
          <w:rStyle w:val="FootnoteReference"/>
          <w:sz w:val="18"/>
        </w:rPr>
        <w:footnoteRef/>
      </w:r>
      <w:r w:rsidRPr="00DF27F1">
        <w:rPr>
          <w:sz w:val="18"/>
        </w:rPr>
        <w:t xml:space="preserve"> </w:t>
      </w:r>
      <w:r w:rsidRPr="00DF27F1">
        <w:rPr>
          <w:sz w:val="18"/>
          <w:lang w:val="en-US"/>
        </w:rPr>
        <w:t>Figures may not add up due to rounding – see emission reduction calculation</w:t>
      </w:r>
    </w:p>
  </w:footnote>
  <w:footnote w:id="51">
    <w:p w14:paraId="56B4F15D" w14:textId="086BF17F" w:rsidR="006502E6" w:rsidRPr="00197A61" w:rsidRDefault="006502E6">
      <w:pPr>
        <w:pStyle w:val="FootnoteText"/>
        <w:rPr>
          <w:lang w:val="en-US"/>
        </w:rPr>
      </w:pPr>
      <w:r>
        <w:rPr>
          <w:rStyle w:val="FootnoteReference"/>
        </w:rPr>
        <w:footnoteRef/>
      </w:r>
      <w:r>
        <w:t xml:space="preserve"> </w:t>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I</w:t>
      </w:r>
    </w:p>
  </w:footnote>
  <w:footnote w:id="52">
    <w:p w14:paraId="769C6BD3" w14:textId="77777777" w:rsidR="006502E6" w:rsidRPr="005A6B8A" w:rsidRDefault="006502E6">
      <w:pPr>
        <w:pStyle w:val="FootnoteText"/>
        <w:rPr>
          <w:lang w:val="en-US"/>
        </w:rPr>
      </w:pPr>
      <w:r w:rsidRPr="00DF27F1">
        <w:rPr>
          <w:rStyle w:val="FootnoteReference"/>
          <w:sz w:val="18"/>
        </w:rPr>
        <w:footnoteRef/>
      </w:r>
      <w:r w:rsidRPr="00DF27F1">
        <w:rPr>
          <w:sz w:val="18"/>
        </w:rPr>
        <w:t xml:space="preserve"> </w:t>
      </w:r>
      <w:r w:rsidRPr="00DF27F1">
        <w:rPr>
          <w:sz w:val="18"/>
          <w:lang w:val="en-US"/>
        </w:rPr>
        <w:t>Figures may not add up due to rounding – see emission reduction calculation</w:t>
      </w:r>
    </w:p>
  </w:footnote>
  <w:footnote w:id="53">
    <w:p w14:paraId="69E18532" w14:textId="662AED3D" w:rsidR="006502E6" w:rsidRPr="00B34AC4" w:rsidRDefault="006502E6">
      <w:pPr>
        <w:pStyle w:val="FootnoteText"/>
        <w:rPr>
          <w:sz w:val="18"/>
          <w:szCs w:val="18"/>
          <w:lang w:val="en-US"/>
        </w:rPr>
      </w:pPr>
      <w:r w:rsidRPr="00B34AC4">
        <w:rPr>
          <w:rStyle w:val="FootnoteReference"/>
          <w:sz w:val="18"/>
          <w:szCs w:val="18"/>
        </w:rPr>
        <w:footnoteRef/>
      </w:r>
      <w:r w:rsidRPr="00B34AC4">
        <w:rPr>
          <w:sz w:val="18"/>
          <w:szCs w:val="18"/>
        </w:rPr>
        <w:t xml:space="preserve"> </w:t>
      </w:r>
      <w:r>
        <w:rPr>
          <w:sz w:val="18"/>
          <w:szCs w:val="18"/>
        </w:rPr>
        <w:t>See “</w:t>
      </w:r>
      <w:del w:id="742" w:author="Szymon Mikolajczyk" w:date="2018-10-18T11:12:00Z">
        <w:r w:rsidRPr="003834E4" w:rsidDel="00C4293F">
          <w:rPr>
            <w:sz w:val="18"/>
            <w:szCs w:val="18"/>
          </w:rPr>
          <w:delText>2018</w:delText>
        </w:r>
        <w:r w:rsidDel="00C4293F">
          <w:rPr>
            <w:sz w:val="18"/>
            <w:szCs w:val="18"/>
          </w:rPr>
          <w:delText>0706</w:delText>
        </w:r>
        <w:r w:rsidRPr="003834E4" w:rsidDel="00C4293F">
          <w:rPr>
            <w:sz w:val="18"/>
            <w:szCs w:val="18"/>
          </w:rPr>
          <w:delText xml:space="preserve"> </w:delText>
        </w:r>
      </w:del>
      <w:ins w:id="743" w:author="Szymon Mikolajczyk" w:date="2018-10-18T11:12:00Z">
        <w:r w:rsidR="00C4293F" w:rsidRPr="003834E4">
          <w:rPr>
            <w:sz w:val="18"/>
            <w:szCs w:val="18"/>
          </w:rPr>
          <w:t>2018</w:t>
        </w:r>
        <w:r w:rsidR="00C4293F">
          <w:rPr>
            <w:sz w:val="18"/>
            <w:szCs w:val="18"/>
          </w:rPr>
          <w:t>1018</w:t>
        </w:r>
        <w:r w:rsidR="00C4293F" w:rsidRPr="003834E4">
          <w:rPr>
            <w:sz w:val="18"/>
            <w:szCs w:val="18"/>
          </w:rPr>
          <w:t xml:space="preserve"> </w:t>
        </w:r>
      </w:ins>
      <w:r w:rsidRPr="003834E4">
        <w:rPr>
          <w:sz w:val="18"/>
          <w:szCs w:val="18"/>
        </w:rPr>
        <w:t xml:space="preserve">ER Calculation VPA </w:t>
      </w:r>
      <w:r>
        <w:rPr>
          <w:sz w:val="18"/>
          <w:szCs w:val="18"/>
        </w:rPr>
        <w:t>2</w:t>
      </w:r>
      <w:r w:rsidRPr="003834E4">
        <w:rPr>
          <w:sz w:val="18"/>
          <w:szCs w:val="18"/>
        </w:rPr>
        <w:t xml:space="preserve"> </w:t>
      </w:r>
      <w:del w:id="744" w:author="Szymon Mikolajczyk" w:date="2018-10-18T11:12:00Z">
        <w:r w:rsidRPr="003834E4" w:rsidDel="00C4293F">
          <w:rPr>
            <w:sz w:val="18"/>
            <w:szCs w:val="18"/>
          </w:rPr>
          <w:delText>MP</w:delText>
        </w:r>
        <w:r w:rsidDel="00C4293F">
          <w:rPr>
            <w:sz w:val="18"/>
            <w:szCs w:val="18"/>
          </w:rPr>
          <w:delText>1v03</w:delText>
        </w:r>
      </w:del>
      <w:ins w:id="745" w:author="Szymon Mikolajczyk" w:date="2018-10-18T11:12:00Z">
        <w:r w:rsidR="00C4293F" w:rsidRPr="003834E4">
          <w:rPr>
            <w:sz w:val="18"/>
            <w:szCs w:val="18"/>
          </w:rPr>
          <w:t>MP</w:t>
        </w:r>
        <w:r w:rsidR="00C4293F">
          <w:rPr>
            <w:sz w:val="18"/>
            <w:szCs w:val="18"/>
          </w:rPr>
          <w:t>1v0</w:t>
        </w:r>
        <w:r w:rsidR="00C4293F">
          <w:rPr>
            <w:sz w:val="18"/>
            <w:szCs w:val="18"/>
          </w:rPr>
          <w:t>4</w:t>
        </w:r>
      </w:ins>
      <w:r>
        <w:rPr>
          <w:sz w:val="18"/>
          <w:szCs w:val="18"/>
        </w:rPr>
        <w:t>” sheet “GS VER 2018” cell E77</w:t>
      </w:r>
    </w:p>
  </w:footnote>
  <w:footnote w:id="54">
    <w:p w14:paraId="0BBFBFA3" w14:textId="19883BAF" w:rsidR="006502E6" w:rsidRPr="000C2B79" w:rsidRDefault="006502E6" w:rsidP="000C2B79">
      <w:pPr>
        <w:pStyle w:val="FootnoteText"/>
        <w:rPr>
          <w:lang w:val="en-US"/>
        </w:rPr>
      </w:pPr>
      <w:r w:rsidRPr="00B34AC4">
        <w:rPr>
          <w:rStyle w:val="FootnoteReference"/>
          <w:sz w:val="18"/>
          <w:szCs w:val="18"/>
        </w:rPr>
        <w:footnoteRef/>
      </w:r>
      <w:r w:rsidRPr="00B34AC4">
        <w:rPr>
          <w:sz w:val="18"/>
          <w:szCs w:val="18"/>
        </w:rPr>
        <w:t xml:space="preserve"> </w:t>
      </w:r>
      <w:r>
        <w:rPr>
          <w:sz w:val="18"/>
          <w:szCs w:val="18"/>
        </w:rPr>
        <w:t>See “</w:t>
      </w:r>
      <w:del w:id="746" w:author="Szymon Mikolajczyk" w:date="2018-10-18T11:12:00Z">
        <w:r w:rsidRPr="003834E4" w:rsidDel="00C4293F">
          <w:rPr>
            <w:sz w:val="18"/>
            <w:szCs w:val="18"/>
          </w:rPr>
          <w:delText>2018</w:delText>
        </w:r>
        <w:r w:rsidDel="00C4293F">
          <w:rPr>
            <w:sz w:val="18"/>
            <w:szCs w:val="18"/>
          </w:rPr>
          <w:delText>0706</w:delText>
        </w:r>
        <w:r w:rsidRPr="003834E4" w:rsidDel="00C4293F">
          <w:rPr>
            <w:sz w:val="18"/>
            <w:szCs w:val="18"/>
          </w:rPr>
          <w:delText xml:space="preserve"> </w:delText>
        </w:r>
      </w:del>
      <w:ins w:id="747" w:author="Szymon Mikolajczyk" w:date="2018-10-18T11:12:00Z">
        <w:r w:rsidR="00C4293F" w:rsidRPr="003834E4">
          <w:rPr>
            <w:sz w:val="18"/>
            <w:szCs w:val="18"/>
          </w:rPr>
          <w:t>2018</w:t>
        </w:r>
        <w:r w:rsidR="00C4293F">
          <w:rPr>
            <w:sz w:val="18"/>
            <w:szCs w:val="18"/>
          </w:rPr>
          <w:t>1018</w:t>
        </w:r>
        <w:r w:rsidR="00C4293F" w:rsidRPr="003834E4">
          <w:rPr>
            <w:sz w:val="18"/>
            <w:szCs w:val="18"/>
          </w:rPr>
          <w:t xml:space="preserve"> </w:t>
        </w:r>
      </w:ins>
      <w:r w:rsidRPr="003834E4">
        <w:rPr>
          <w:sz w:val="18"/>
          <w:szCs w:val="18"/>
        </w:rPr>
        <w:t xml:space="preserve">ER Calculation VPA </w:t>
      </w:r>
      <w:r>
        <w:rPr>
          <w:sz w:val="18"/>
          <w:szCs w:val="18"/>
        </w:rPr>
        <w:t>2</w:t>
      </w:r>
      <w:r w:rsidRPr="003834E4">
        <w:rPr>
          <w:sz w:val="18"/>
          <w:szCs w:val="18"/>
        </w:rPr>
        <w:t xml:space="preserve"> </w:t>
      </w:r>
      <w:del w:id="748" w:author="Szymon Mikolajczyk" w:date="2018-10-18T11:12:00Z">
        <w:r w:rsidRPr="003834E4" w:rsidDel="00C4293F">
          <w:rPr>
            <w:sz w:val="18"/>
            <w:szCs w:val="18"/>
          </w:rPr>
          <w:delText>MP</w:delText>
        </w:r>
        <w:r w:rsidDel="00C4293F">
          <w:rPr>
            <w:sz w:val="18"/>
            <w:szCs w:val="18"/>
          </w:rPr>
          <w:delText>1v03</w:delText>
        </w:r>
      </w:del>
      <w:ins w:id="749" w:author="Szymon Mikolajczyk" w:date="2018-10-18T11:12:00Z">
        <w:r w:rsidR="00C4293F" w:rsidRPr="003834E4">
          <w:rPr>
            <w:sz w:val="18"/>
            <w:szCs w:val="18"/>
          </w:rPr>
          <w:t>MP</w:t>
        </w:r>
        <w:r w:rsidR="00C4293F">
          <w:rPr>
            <w:sz w:val="18"/>
            <w:szCs w:val="18"/>
          </w:rPr>
          <w:t>1v0</w:t>
        </w:r>
        <w:r w:rsidR="00C4293F">
          <w:rPr>
            <w:sz w:val="18"/>
            <w:szCs w:val="18"/>
          </w:rPr>
          <w:t>4</w:t>
        </w:r>
      </w:ins>
      <w:r>
        <w:rPr>
          <w:sz w:val="18"/>
          <w:szCs w:val="18"/>
        </w:rPr>
        <w:t>” sheet “GS VER 2018” cell E72</w:t>
      </w:r>
    </w:p>
  </w:footnote>
  <w:footnote w:id="55">
    <w:p w14:paraId="562775FA" w14:textId="77777777" w:rsidR="006502E6" w:rsidRPr="00DF27F1" w:rsidRDefault="006502E6" w:rsidP="00DF27F1">
      <w:pPr>
        <w:pStyle w:val="FootnoteText"/>
        <w:jc w:val="left"/>
        <w:rPr>
          <w:caps/>
          <w:sz w:val="18"/>
          <w:lang w:val="en-US"/>
        </w:rPr>
      </w:pPr>
      <w:r w:rsidRPr="00DF27F1">
        <w:rPr>
          <w:rStyle w:val="FootnoteReference"/>
          <w:sz w:val="18"/>
        </w:rPr>
        <w:footnoteRef/>
      </w:r>
      <w:r w:rsidRPr="00DF27F1">
        <w:rPr>
          <w:sz w:val="18"/>
        </w:rPr>
        <w:t xml:space="preserve"> </w:t>
      </w:r>
      <w:r w:rsidRPr="00DF27F1">
        <w:rPr>
          <w:sz w:val="18"/>
          <w:lang w:val="en-US"/>
        </w:rPr>
        <w:t xml:space="preserve">Figures may not add up due to rounding – see sheet </w:t>
      </w:r>
      <w:r>
        <w:rPr>
          <w:sz w:val="18"/>
          <w:lang w:val="en-US"/>
        </w:rPr>
        <w:t>emission reduction calculation sheet</w:t>
      </w:r>
      <w:r w:rsidRPr="00DF27F1">
        <w:rPr>
          <w:sz w:val="18"/>
          <w:lang w:val="en-US"/>
        </w:rPr>
        <w:t xml:space="preserve"> </w:t>
      </w:r>
    </w:p>
  </w:footnote>
  <w:footnote w:id="56">
    <w:p w14:paraId="42E5E6A4" w14:textId="4151CA84" w:rsidR="006502E6" w:rsidRPr="00915F5E" w:rsidRDefault="006502E6">
      <w:pPr>
        <w:pStyle w:val="FootnoteText"/>
        <w:rPr>
          <w:lang w:val="en-US"/>
        </w:rPr>
      </w:pPr>
      <w:r>
        <w:rPr>
          <w:rStyle w:val="FootnoteReference"/>
        </w:rPr>
        <w:footnoteRef/>
      </w:r>
      <w:r>
        <w:t xml:space="preserve"> </w:t>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I</w:t>
      </w:r>
    </w:p>
  </w:footnote>
  <w:footnote w:id="57">
    <w:p w14:paraId="08CDEDDC" w14:textId="77777777" w:rsidR="006502E6" w:rsidRPr="00DF27F1" w:rsidRDefault="006502E6" w:rsidP="00DF27F1">
      <w:pPr>
        <w:pStyle w:val="FootnoteText"/>
        <w:jc w:val="left"/>
        <w:rPr>
          <w:sz w:val="18"/>
          <w:lang w:val="en-US"/>
        </w:rPr>
      </w:pPr>
      <w:r w:rsidRPr="00DF27F1">
        <w:rPr>
          <w:rStyle w:val="FootnoteReference"/>
          <w:sz w:val="18"/>
        </w:rPr>
        <w:footnoteRef/>
      </w:r>
      <w:r w:rsidRPr="00DF27F1">
        <w:rPr>
          <w:sz w:val="18"/>
        </w:rPr>
        <w:t xml:space="preserve"> </w:t>
      </w:r>
      <w:r w:rsidRPr="00DF27F1">
        <w:rPr>
          <w:sz w:val="18"/>
          <w:lang w:val="en-US"/>
        </w:rPr>
        <w:t xml:space="preserve">Source: Tables 10.A-4 to 10.A-8 from: </w:t>
      </w:r>
      <w:hyperlink r:id="rId8" w:history="1">
        <w:r w:rsidRPr="00DF27F1">
          <w:rPr>
            <w:rStyle w:val="Hyperlink"/>
            <w:sz w:val="18"/>
            <w:lang w:val="en-US"/>
          </w:rPr>
          <w:t>http://www.ipcc-nggip.iges.or.jp/public/2006gl/pdf/4_Volume4/V4_10_Ch10_Livestock.pdf</w:t>
        </w:r>
      </w:hyperlink>
    </w:p>
  </w:footnote>
  <w:footnote w:id="58">
    <w:p w14:paraId="5F2AC0F3" w14:textId="77777777" w:rsidR="006502E6" w:rsidRPr="00DF27F1" w:rsidRDefault="006502E6" w:rsidP="00DF27F1">
      <w:pPr>
        <w:pStyle w:val="FootnoteText"/>
        <w:jc w:val="left"/>
        <w:rPr>
          <w:sz w:val="18"/>
          <w:lang w:val="en-US"/>
        </w:rPr>
      </w:pPr>
      <w:r w:rsidRPr="00DF27F1">
        <w:rPr>
          <w:rStyle w:val="FootnoteReference"/>
          <w:sz w:val="18"/>
        </w:rPr>
        <w:footnoteRef/>
      </w:r>
      <w:r w:rsidRPr="00DF27F1">
        <w:rPr>
          <w:sz w:val="18"/>
        </w:rPr>
        <w:t xml:space="preserve"> </w:t>
      </w:r>
      <w:r w:rsidRPr="00DF27F1">
        <w:rPr>
          <w:sz w:val="18"/>
          <w:lang w:val="en-US"/>
        </w:rPr>
        <w:t xml:space="preserve">Source: </w:t>
      </w:r>
      <w:r w:rsidRPr="00B34AC4">
        <w:rPr>
          <w:sz w:val="18"/>
          <w:lang w:val="en-US"/>
        </w:rPr>
        <w:t>“</w:t>
      </w:r>
      <w:r w:rsidRPr="00335AEE">
        <w:rPr>
          <w:sz w:val="18"/>
          <w:lang w:val="en-US"/>
        </w:rPr>
        <w:t>20180407 BUS 2018 Tabulation JRI</w:t>
      </w:r>
      <w:r>
        <w:rPr>
          <w:sz w:val="18"/>
          <w:lang w:val="en-US"/>
        </w:rPr>
        <w:t>” sheet “BUS” cell MC212</w:t>
      </w:r>
    </w:p>
  </w:footnote>
  <w:footnote w:id="59">
    <w:p w14:paraId="063914AE" w14:textId="77777777" w:rsidR="006502E6" w:rsidRPr="006361DA" w:rsidRDefault="006502E6" w:rsidP="00DF27F1">
      <w:pPr>
        <w:pStyle w:val="FootnoteText"/>
        <w:jc w:val="left"/>
        <w:rPr>
          <w:lang w:val="en-US"/>
        </w:rPr>
      </w:pPr>
      <w:r w:rsidRPr="00DF27F1">
        <w:rPr>
          <w:rStyle w:val="FootnoteReference"/>
          <w:sz w:val="18"/>
        </w:rPr>
        <w:footnoteRef/>
      </w:r>
      <w:r w:rsidRPr="00DF27F1">
        <w:rPr>
          <w:sz w:val="18"/>
        </w:rPr>
        <w:t xml:space="preserve"> </w:t>
      </w:r>
      <w:r w:rsidRPr="00DF27F1">
        <w:rPr>
          <w:sz w:val="18"/>
          <w:lang w:val="en-US"/>
        </w:rPr>
        <w:t xml:space="preserve">P55 </w:t>
      </w:r>
      <w:hyperlink r:id="rId9" w:history="1">
        <w:r w:rsidRPr="00DF27F1">
          <w:rPr>
            <w:rStyle w:val="Hyperlink"/>
            <w:sz w:val="18"/>
          </w:rPr>
          <w:t>http://www.lemvigbiogas.com/BiogasHandbook.pdf</w:t>
        </w:r>
      </w:hyperlink>
    </w:p>
  </w:footnote>
  <w:footnote w:id="60">
    <w:p w14:paraId="56DB07FD" w14:textId="2E178200" w:rsidR="006502E6" w:rsidRPr="00915F5E" w:rsidRDefault="006502E6">
      <w:pPr>
        <w:pStyle w:val="FootnoteText"/>
        <w:rPr>
          <w:lang w:val="en-US"/>
        </w:rPr>
      </w:pPr>
      <w:r>
        <w:rPr>
          <w:rStyle w:val="FootnoteReference"/>
        </w:rPr>
        <w:footnoteRef/>
      </w:r>
      <w:r>
        <w:t xml:space="preserve"> </w:t>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I</w:t>
      </w:r>
    </w:p>
  </w:footnote>
  <w:footnote w:id="61">
    <w:p w14:paraId="2BCE5844" w14:textId="77777777" w:rsidR="006502E6" w:rsidRPr="00524C8A" w:rsidRDefault="006502E6" w:rsidP="00FB65EF">
      <w:pPr>
        <w:pStyle w:val="FootnoteText"/>
      </w:pPr>
      <w:r w:rsidRPr="00DF27F1">
        <w:rPr>
          <w:rStyle w:val="FootnoteReference"/>
          <w:sz w:val="18"/>
        </w:rPr>
        <w:footnoteRef/>
      </w:r>
      <w:r w:rsidRPr="00DF27F1">
        <w:rPr>
          <w:sz w:val="18"/>
        </w:rPr>
        <w:t xml:space="preserve"> </w:t>
      </w:r>
      <w:hyperlink r:id="rId10" w:history="1">
        <w:r w:rsidRPr="00524C8A">
          <w:rPr>
            <w:rStyle w:val="Hyperlink"/>
            <w:sz w:val="18"/>
          </w:rPr>
          <w:t>http://cdm.unfccc.int/methodologies/PAmethodologies/tools/am-tool-14-v1.pdf</w:t>
        </w:r>
      </w:hyperlink>
    </w:p>
  </w:footnote>
  <w:footnote w:id="62">
    <w:p w14:paraId="261CFD00" w14:textId="5C49E125" w:rsidR="006502E6" w:rsidRPr="00524C8A" w:rsidRDefault="006502E6">
      <w:pPr>
        <w:pStyle w:val="FootnoteText"/>
        <w:rPr>
          <w:lang w:val="en-US"/>
        </w:rPr>
      </w:pPr>
      <w:r w:rsidRPr="00524C8A">
        <w:rPr>
          <w:rStyle w:val="FootnoteReference"/>
        </w:rPr>
        <w:footnoteRef/>
      </w:r>
      <w:r w:rsidRPr="00524C8A">
        <w:t xml:space="preserve"> </w:t>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I</w:t>
      </w:r>
    </w:p>
  </w:footnote>
  <w:footnote w:id="63">
    <w:p w14:paraId="4122A9BD" w14:textId="4C185E38" w:rsidR="006502E6" w:rsidRPr="00915F5E" w:rsidRDefault="006502E6">
      <w:pPr>
        <w:pStyle w:val="FootnoteText"/>
        <w:rPr>
          <w:lang w:val="en-US"/>
        </w:rPr>
      </w:pPr>
      <w:r w:rsidRPr="00524C8A">
        <w:rPr>
          <w:rStyle w:val="FootnoteReference"/>
        </w:rPr>
        <w:footnoteRef/>
      </w:r>
      <w:r w:rsidRPr="00524C8A">
        <w:t xml:space="preserve"> </w:t>
      </w:r>
      <w:r w:rsidRPr="00747525">
        <w:rPr>
          <w:sz w:val="18"/>
          <w:lang w:val="en-US"/>
        </w:rPr>
        <w:t>According to the BUS 201</w:t>
      </w:r>
      <w:r>
        <w:rPr>
          <w:sz w:val="18"/>
          <w:lang w:val="en-US"/>
        </w:rPr>
        <w:t>8</w:t>
      </w:r>
      <w:r w:rsidRPr="00747525">
        <w:rPr>
          <w:sz w:val="18"/>
          <w:lang w:val="en-US"/>
        </w:rPr>
        <w:t xml:space="preserve">, for </w:t>
      </w:r>
      <w:r>
        <w:rPr>
          <w:sz w:val="18"/>
          <w:lang w:val="en-US"/>
        </w:rPr>
        <w:t>95% of</w:t>
      </w:r>
      <w:r w:rsidRPr="00747525">
        <w:rPr>
          <w:sz w:val="18"/>
          <w:lang w:val="en-US"/>
        </w:rPr>
        <w:t xml:space="preserve"> households dairy cows were the primary animals. For this reason, no other a</w:t>
      </w:r>
      <w:r>
        <w:rPr>
          <w:sz w:val="18"/>
          <w:lang w:val="en-US"/>
        </w:rPr>
        <w:t>nimals are included in this MR I</w:t>
      </w:r>
    </w:p>
  </w:footnote>
  <w:footnote w:id="64">
    <w:p w14:paraId="69D68F19" w14:textId="77777777" w:rsidR="006502E6" w:rsidRPr="00082DF9" w:rsidRDefault="006502E6">
      <w:pPr>
        <w:pStyle w:val="FootnoteText"/>
        <w:rPr>
          <w:sz w:val="18"/>
          <w:szCs w:val="18"/>
          <w:lang w:val="en-US"/>
        </w:rPr>
      </w:pPr>
      <w:r w:rsidRPr="00082DF9">
        <w:rPr>
          <w:rStyle w:val="FootnoteReference"/>
          <w:sz w:val="18"/>
          <w:szCs w:val="18"/>
        </w:rPr>
        <w:footnoteRef/>
      </w:r>
      <w:r w:rsidRPr="00082DF9">
        <w:rPr>
          <w:sz w:val="18"/>
          <w:szCs w:val="18"/>
        </w:rPr>
        <w:t xml:space="preserve"> </w:t>
      </w:r>
      <w:r>
        <w:rPr>
          <w:sz w:val="18"/>
          <w:szCs w:val="18"/>
          <w:lang w:val="en-US"/>
        </w:rPr>
        <w:t xml:space="preserve">Source: </w:t>
      </w:r>
      <w:r w:rsidRPr="00B34AC4">
        <w:rPr>
          <w:sz w:val="18"/>
          <w:lang w:val="en-US"/>
        </w:rPr>
        <w:t>“</w:t>
      </w:r>
      <w:r w:rsidRPr="00335AEE">
        <w:rPr>
          <w:sz w:val="18"/>
          <w:lang w:val="en-US"/>
        </w:rPr>
        <w:t>20180407 BUS 2018 Tabulation JRI</w:t>
      </w:r>
      <w:r>
        <w:rPr>
          <w:sz w:val="18"/>
          <w:lang w:val="en-US"/>
        </w:rPr>
        <w:t>” sheet “BUS” cell OV225</w:t>
      </w:r>
    </w:p>
  </w:footnote>
  <w:footnote w:id="65">
    <w:p w14:paraId="673CB14F" w14:textId="77777777" w:rsidR="006502E6" w:rsidRPr="0022398E" w:rsidRDefault="006502E6">
      <w:pPr>
        <w:pStyle w:val="FootnoteText"/>
        <w:rPr>
          <w:lang w:val="en-US"/>
        </w:rPr>
      </w:pPr>
      <w:r w:rsidRPr="00082DF9">
        <w:rPr>
          <w:rStyle w:val="FootnoteReference"/>
          <w:sz w:val="18"/>
          <w:szCs w:val="18"/>
        </w:rPr>
        <w:footnoteRef/>
      </w:r>
      <w:r w:rsidRPr="00082DF9">
        <w:rPr>
          <w:sz w:val="18"/>
          <w:szCs w:val="18"/>
        </w:rPr>
        <w:t xml:space="preserve"> </w:t>
      </w:r>
      <w:r w:rsidRPr="00082DF9">
        <w:rPr>
          <w:sz w:val="18"/>
          <w:szCs w:val="18"/>
          <w:lang w:val="en-US"/>
        </w:rPr>
        <w:t>Figures may not add up due to rounding</w:t>
      </w:r>
    </w:p>
  </w:footnote>
  <w:footnote w:id="66">
    <w:p w14:paraId="0C000C9D" w14:textId="7CFCB8DC" w:rsidR="006502E6" w:rsidRPr="004D2199" w:rsidRDefault="006502E6">
      <w:pPr>
        <w:pStyle w:val="FootnoteText"/>
        <w:rPr>
          <w:sz w:val="18"/>
          <w:szCs w:val="18"/>
          <w:lang w:val="en-US"/>
        </w:rPr>
      </w:pPr>
      <w:r w:rsidRPr="004D2199">
        <w:rPr>
          <w:rStyle w:val="FootnoteReference"/>
          <w:sz w:val="18"/>
          <w:szCs w:val="18"/>
        </w:rPr>
        <w:footnoteRef/>
      </w:r>
      <w:r w:rsidRPr="004D2199">
        <w:rPr>
          <w:sz w:val="18"/>
          <w:szCs w:val="18"/>
        </w:rPr>
        <w:t xml:space="preserve"> </w:t>
      </w:r>
      <w:r w:rsidRPr="004D2199">
        <w:rPr>
          <w:sz w:val="18"/>
          <w:szCs w:val="18"/>
          <w:lang w:val="en-US"/>
        </w:rPr>
        <w:t>See “20161222_Ex-ante Emission reduction calculation VPA 2”</w:t>
      </w:r>
    </w:p>
  </w:footnote>
  <w:footnote w:id="67">
    <w:p w14:paraId="78F0AC63" w14:textId="0B5D7180" w:rsidR="006502E6" w:rsidRPr="005A0206" w:rsidRDefault="006502E6">
      <w:pPr>
        <w:pStyle w:val="FootnoteText"/>
        <w:rPr>
          <w:sz w:val="18"/>
          <w:szCs w:val="18"/>
          <w:lang w:val="en-US"/>
        </w:rPr>
      </w:pPr>
      <w:r w:rsidRPr="004D2199">
        <w:rPr>
          <w:rStyle w:val="FootnoteReference"/>
          <w:sz w:val="18"/>
          <w:szCs w:val="18"/>
        </w:rPr>
        <w:footnoteRef/>
      </w:r>
      <w:r w:rsidRPr="004D2199">
        <w:rPr>
          <w:sz w:val="18"/>
          <w:szCs w:val="18"/>
        </w:rPr>
        <w:t xml:space="preserve"> </w:t>
      </w:r>
      <w:r w:rsidRPr="004D2199">
        <w:rPr>
          <w:sz w:val="18"/>
          <w:szCs w:val="18"/>
          <w:lang w:val="en-US"/>
        </w:rPr>
        <w:t>See “20161222_Ex-ante Emission reduction calculation VPA 2”</w:t>
      </w:r>
    </w:p>
  </w:footnote>
  <w:footnote w:id="68">
    <w:p w14:paraId="44124B80" w14:textId="54103BF6" w:rsidR="006502E6" w:rsidRPr="00DF27F1" w:rsidRDefault="006502E6">
      <w:pPr>
        <w:pStyle w:val="FootnoteText"/>
        <w:rPr>
          <w:sz w:val="18"/>
          <w:highlight w:val="yellow"/>
          <w:lang w:val="en-US"/>
        </w:rPr>
      </w:pPr>
      <w:r w:rsidRPr="005A0206">
        <w:rPr>
          <w:rStyle w:val="FootnoteReference"/>
          <w:sz w:val="18"/>
          <w:szCs w:val="18"/>
        </w:rPr>
        <w:footnoteRef/>
      </w:r>
      <w:r w:rsidRPr="005A0206">
        <w:rPr>
          <w:sz w:val="18"/>
          <w:szCs w:val="18"/>
        </w:rPr>
        <w:t xml:space="preserve"> </w:t>
      </w:r>
      <w:r w:rsidRPr="005A0206">
        <w:rPr>
          <w:sz w:val="18"/>
          <w:szCs w:val="18"/>
          <w:lang w:val="en-US"/>
        </w:rPr>
        <w:t xml:space="preserve">For calculation, refer to </w:t>
      </w:r>
      <w:r>
        <w:rPr>
          <w:sz w:val="18"/>
          <w:szCs w:val="18"/>
          <w:lang w:val="en-US"/>
        </w:rPr>
        <w:t>“</w:t>
      </w:r>
      <w:del w:id="811" w:author="Szymon Mikolajczyk" w:date="2018-10-18T11:13:00Z">
        <w:r w:rsidRPr="00CF2256" w:rsidDel="00C4293F">
          <w:rPr>
            <w:sz w:val="18"/>
            <w:szCs w:val="18"/>
            <w:lang w:val="en-US"/>
          </w:rPr>
          <w:delText>2018</w:delText>
        </w:r>
        <w:r w:rsidDel="00C4293F">
          <w:rPr>
            <w:sz w:val="18"/>
            <w:szCs w:val="18"/>
            <w:lang w:val="en-US"/>
          </w:rPr>
          <w:delText>0706</w:delText>
        </w:r>
        <w:r w:rsidRPr="00CF2256" w:rsidDel="00C4293F">
          <w:rPr>
            <w:sz w:val="18"/>
            <w:szCs w:val="18"/>
            <w:lang w:val="en-US"/>
          </w:rPr>
          <w:delText xml:space="preserve"> </w:delText>
        </w:r>
      </w:del>
      <w:ins w:id="812" w:author="Szymon Mikolajczyk" w:date="2018-10-18T11:13:00Z">
        <w:r w:rsidR="00C4293F" w:rsidRPr="00CF2256">
          <w:rPr>
            <w:sz w:val="18"/>
            <w:szCs w:val="18"/>
            <w:lang w:val="en-US"/>
          </w:rPr>
          <w:t>2018</w:t>
        </w:r>
        <w:r w:rsidR="00C4293F">
          <w:rPr>
            <w:sz w:val="18"/>
            <w:szCs w:val="18"/>
            <w:lang w:val="en-US"/>
          </w:rPr>
          <w:t>1018</w:t>
        </w:r>
        <w:r w:rsidR="00C4293F" w:rsidRPr="00CF2256">
          <w:rPr>
            <w:sz w:val="18"/>
            <w:szCs w:val="18"/>
            <w:lang w:val="en-US"/>
          </w:rPr>
          <w:t xml:space="preserve"> </w:t>
        </w:r>
      </w:ins>
      <w:r w:rsidRPr="00CF2256">
        <w:rPr>
          <w:sz w:val="18"/>
          <w:szCs w:val="18"/>
          <w:lang w:val="en-US"/>
        </w:rPr>
        <w:t xml:space="preserve">ER Calculation VPA </w:t>
      </w:r>
      <w:r>
        <w:rPr>
          <w:sz w:val="18"/>
          <w:szCs w:val="18"/>
          <w:lang w:val="en-US"/>
        </w:rPr>
        <w:t>2</w:t>
      </w:r>
      <w:r w:rsidRPr="00CF2256">
        <w:rPr>
          <w:sz w:val="18"/>
          <w:szCs w:val="18"/>
          <w:lang w:val="en-US"/>
        </w:rPr>
        <w:t xml:space="preserve"> </w:t>
      </w:r>
      <w:del w:id="813" w:author="Szymon Mikolajczyk" w:date="2018-10-18T11:13:00Z">
        <w:r w:rsidRPr="00CF2256" w:rsidDel="00C4293F">
          <w:rPr>
            <w:sz w:val="18"/>
            <w:szCs w:val="18"/>
            <w:lang w:val="en-US"/>
          </w:rPr>
          <w:delText>MP</w:delText>
        </w:r>
        <w:r w:rsidDel="00C4293F">
          <w:rPr>
            <w:sz w:val="18"/>
            <w:szCs w:val="18"/>
            <w:lang w:val="en-US"/>
          </w:rPr>
          <w:delText>1v03</w:delText>
        </w:r>
      </w:del>
      <w:ins w:id="814" w:author="Szymon Mikolajczyk" w:date="2018-10-18T11:13:00Z">
        <w:r w:rsidR="00C4293F" w:rsidRPr="00CF2256">
          <w:rPr>
            <w:sz w:val="18"/>
            <w:szCs w:val="18"/>
            <w:lang w:val="en-US"/>
          </w:rPr>
          <w:t>MP</w:t>
        </w:r>
        <w:r w:rsidR="00C4293F">
          <w:rPr>
            <w:sz w:val="18"/>
            <w:szCs w:val="18"/>
            <w:lang w:val="en-US"/>
          </w:rPr>
          <w:t>1v0</w:t>
        </w:r>
        <w:r w:rsidR="00C4293F">
          <w:rPr>
            <w:sz w:val="18"/>
            <w:szCs w:val="18"/>
            <w:lang w:val="en-US"/>
          </w:rPr>
          <w:t>4</w:t>
        </w:r>
      </w:ins>
      <w:r>
        <w:rPr>
          <w:sz w:val="18"/>
          <w:szCs w:val="18"/>
          <w:lang w:val="en-US"/>
        </w:rPr>
        <w:t xml:space="preserve">” </w:t>
      </w:r>
      <w:r w:rsidRPr="005A0206">
        <w:rPr>
          <w:sz w:val="18"/>
          <w:szCs w:val="18"/>
          <w:lang w:val="en-US"/>
        </w:rPr>
        <w:t>sheet “Capacity calculation”</w:t>
      </w:r>
    </w:p>
  </w:footnote>
  <w:footnote w:id="69">
    <w:p w14:paraId="51A732CD" w14:textId="4471BFA3" w:rsidR="006502E6" w:rsidRPr="003D2570" w:rsidRDefault="006502E6">
      <w:pPr>
        <w:pStyle w:val="FootnoteText"/>
        <w:rPr>
          <w:lang w:val="en-US"/>
        </w:rPr>
      </w:pPr>
      <w:r>
        <w:rPr>
          <w:rStyle w:val="FootnoteReference"/>
        </w:rPr>
        <w:footnoteRef/>
      </w:r>
      <w:r>
        <w:t xml:space="preserve"> </w:t>
      </w:r>
      <w:r w:rsidRPr="005A0206">
        <w:rPr>
          <w:sz w:val="18"/>
          <w:szCs w:val="18"/>
          <w:lang w:val="en-US"/>
        </w:rPr>
        <w:t xml:space="preserve">For calculation, refer to </w:t>
      </w:r>
      <w:r>
        <w:rPr>
          <w:sz w:val="18"/>
          <w:szCs w:val="18"/>
          <w:lang w:val="en-US"/>
        </w:rPr>
        <w:t>“</w:t>
      </w:r>
      <w:del w:id="815" w:author="Szymon Mikolajczyk" w:date="2018-10-18T11:13:00Z">
        <w:r w:rsidRPr="00CF2256" w:rsidDel="00C4293F">
          <w:rPr>
            <w:sz w:val="18"/>
            <w:szCs w:val="18"/>
            <w:lang w:val="en-US"/>
          </w:rPr>
          <w:delText>2018</w:delText>
        </w:r>
        <w:r w:rsidDel="00C4293F">
          <w:rPr>
            <w:sz w:val="18"/>
            <w:szCs w:val="18"/>
            <w:lang w:val="en-US"/>
          </w:rPr>
          <w:delText>0706</w:delText>
        </w:r>
        <w:r w:rsidRPr="00CF2256" w:rsidDel="00C4293F">
          <w:rPr>
            <w:sz w:val="18"/>
            <w:szCs w:val="18"/>
            <w:lang w:val="en-US"/>
          </w:rPr>
          <w:delText xml:space="preserve"> </w:delText>
        </w:r>
      </w:del>
      <w:ins w:id="816" w:author="Szymon Mikolajczyk" w:date="2018-10-18T11:13:00Z">
        <w:r w:rsidR="00C4293F" w:rsidRPr="00CF2256">
          <w:rPr>
            <w:sz w:val="18"/>
            <w:szCs w:val="18"/>
            <w:lang w:val="en-US"/>
          </w:rPr>
          <w:t>2018</w:t>
        </w:r>
        <w:r w:rsidR="00C4293F">
          <w:rPr>
            <w:sz w:val="18"/>
            <w:szCs w:val="18"/>
            <w:lang w:val="en-US"/>
          </w:rPr>
          <w:t>1018</w:t>
        </w:r>
        <w:r w:rsidR="00C4293F" w:rsidRPr="00CF2256">
          <w:rPr>
            <w:sz w:val="18"/>
            <w:szCs w:val="18"/>
            <w:lang w:val="en-US"/>
          </w:rPr>
          <w:t xml:space="preserve"> </w:t>
        </w:r>
      </w:ins>
      <w:r w:rsidRPr="00CF2256">
        <w:rPr>
          <w:sz w:val="18"/>
          <w:szCs w:val="18"/>
          <w:lang w:val="en-US"/>
        </w:rPr>
        <w:t xml:space="preserve">ER Calculation VPA </w:t>
      </w:r>
      <w:r>
        <w:rPr>
          <w:sz w:val="18"/>
          <w:szCs w:val="18"/>
          <w:lang w:val="en-US"/>
        </w:rPr>
        <w:t>2</w:t>
      </w:r>
      <w:r w:rsidRPr="00CF2256">
        <w:rPr>
          <w:sz w:val="18"/>
          <w:szCs w:val="18"/>
          <w:lang w:val="en-US"/>
        </w:rPr>
        <w:t xml:space="preserve"> </w:t>
      </w:r>
      <w:del w:id="817" w:author="Szymon Mikolajczyk" w:date="2018-10-18T11:13:00Z">
        <w:r w:rsidRPr="00CF2256" w:rsidDel="00C4293F">
          <w:rPr>
            <w:sz w:val="18"/>
            <w:szCs w:val="18"/>
            <w:lang w:val="en-US"/>
          </w:rPr>
          <w:delText>MP</w:delText>
        </w:r>
        <w:r w:rsidDel="00C4293F">
          <w:rPr>
            <w:sz w:val="18"/>
            <w:szCs w:val="18"/>
            <w:lang w:val="en-US"/>
          </w:rPr>
          <w:delText>1v03</w:delText>
        </w:r>
      </w:del>
      <w:ins w:id="818" w:author="Szymon Mikolajczyk" w:date="2018-10-18T11:13:00Z">
        <w:r w:rsidR="00C4293F" w:rsidRPr="00CF2256">
          <w:rPr>
            <w:sz w:val="18"/>
            <w:szCs w:val="18"/>
            <w:lang w:val="en-US"/>
          </w:rPr>
          <w:t>MP</w:t>
        </w:r>
        <w:r w:rsidR="00C4293F">
          <w:rPr>
            <w:sz w:val="18"/>
            <w:szCs w:val="18"/>
            <w:lang w:val="en-US"/>
          </w:rPr>
          <w:t>1v0</w:t>
        </w:r>
        <w:r w:rsidR="00C4293F">
          <w:rPr>
            <w:sz w:val="18"/>
            <w:szCs w:val="18"/>
            <w:lang w:val="en-US"/>
          </w:rPr>
          <w:t>4</w:t>
        </w:r>
      </w:ins>
      <w:r>
        <w:rPr>
          <w:sz w:val="18"/>
          <w:szCs w:val="18"/>
          <w:lang w:val="en-US"/>
        </w:rPr>
        <w:t xml:space="preserve">” </w:t>
      </w:r>
      <w:r w:rsidRPr="005A0206">
        <w:rPr>
          <w:sz w:val="18"/>
          <w:szCs w:val="18"/>
          <w:lang w:val="en-US"/>
        </w:rPr>
        <w:t>sheet “</w:t>
      </w:r>
      <w:r>
        <w:rPr>
          <w:sz w:val="18"/>
          <w:szCs w:val="18"/>
          <w:lang w:val="en-US"/>
        </w:rPr>
        <w:t>GS VER 2018</w:t>
      </w:r>
      <w:r w:rsidRPr="005A0206">
        <w:rPr>
          <w:sz w:val="18"/>
          <w:szCs w:val="18"/>
          <w:lang w:val="en-US"/>
        </w:rPr>
        <w:t>”</w:t>
      </w:r>
      <w:r>
        <w:rPr>
          <w:sz w:val="18"/>
          <w:szCs w:val="18"/>
          <w:lang w:val="en-US"/>
        </w:rPr>
        <w:t xml:space="preserve"> Cell E90</w:t>
      </w:r>
    </w:p>
  </w:footnote>
  <w:footnote w:id="70">
    <w:p w14:paraId="0CE738F5" w14:textId="35C221E2" w:rsidR="006502E6" w:rsidRPr="00C174F0" w:rsidRDefault="006502E6">
      <w:pPr>
        <w:pStyle w:val="FootnoteText"/>
        <w:rPr>
          <w:lang w:val="en-US"/>
        </w:rPr>
      </w:pPr>
      <w:r w:rsidRPr="008D1BD2">
        <w:rPr>
          <w:rStyle w:val="FootnoteReference"/>
          <w:sz w:val="18"/>
        </w:rPr>
        <w:footnoteRef/>
      </w:r>
      <w:r w:rsidRPr="008D1BD2">
        <w:rPr>
          <w:sz w:val="18"/>
        </w:rPr>
        <w:t xml:space="preserve"> </w:t>
      </w:r>
      <w:r w:rsidRPr="008D1BD2">
        <w:rPr>
          <w:sz w:val="18"/>
          <w:lang w:val="en-US"/>
        </w:rPr>
        <w:t xml:space="preserve">See </w:t>
      </w:r>
      <w:r w:rsidRPr="008D1BD2">
        <w:rPr>
          <w:color w:val="000000"/>
          <w:sz w:val="18"/>
          <w:lang w:eastAsia="en-GB"/>
        </w:rPr>
        <w:t>“20180407 BUS 2018 Tabulation JRI.xls” sheet “BUS” cell OX216</w:t>
      </w:r>
    </w:p>
  </w:footnote>
  <w:footnote w:id="71">
    <w:p w14:paraId="1D80BF1C" w14:textId="0F72E65E" w:rsidR="006502E6" w:rsidRPr="00C174F0" w:rsidRDefault="006502E6">
      <w:pPr>
        <w:pStyle w:val="FootnoteText"/>
        <w:rPr>
          <w:lang w:val="en-US"/>
        </w:rPr>
      </w:pPr>
      <w:r w:rsidRPr="005056AF">
        <w:rPr>
          <w:rStyle w:val="FootnoteReference"/>
          <w:sz w:val="18"/>
        </w:rPr>
        <w:footnoteRef/>
      </w:r>
      <w:r w:rsidRPr="005056AF">
        <w:rPr>
          <w:sz w:val="18"/>
        </w:rPr>
        <w:t xml:space="preserve"> </w:t>
      </w:r>
      <w:r w:rsidRPr="005056AF">
        <w:rPr>
          <w:sz w:val="18"/>
          <w:lang w:val="en-US"/>
        </w:rPr>
        <w:t xml:space="preserve">See </w:t>
      </w:r>
      <w:r w:rsidRPr="003F64B7">
        <w:rPr>
          <w:sz w:val="18"/>
          <w:lang w:val="en-US"/>
        </w:rPr>
        <w:t xml:space="preserve">“IDBP Database </w:t>
      </w:r>
      <w:r>
        <w:rPr>
          <w:sz w:val="18"/>
          <w:lang w:val="en-US"/>
        </w:rPr>
        <w:t>VPA-2</w:t>
      </w:r>
      <w:r w:rsidRPr="003F64B7">
        <w:rPr>
          <w:sz w:val="18"/>
          <w:lang w:val="en-US"/>
        </w:rPr>
        <w:t xml:space="preserve"> 20Mar2018” sheet “SPV” cell </w:t>
      </w:r>
      <w:r>
        <w:rPr>
          <w:sz w:val="18"/>
          <w:lang w:val="en-US"/>
        </w:rPr>
        <w:t>L221</w:t>
      </w:r>
    </w:p>
  </w:footnote>
  <w:footnote w:id="72">
    <w:p w14:paraId="6F30602C" w14:textId="387DA1CE" w:rsidR="006502E6" w:rsidRPr="00F6186D" w:rsidRDefault="006502E6">
      <w:pPr>
        <w:pStyle w:val="FootnoteText"/>
        <w:rPr>
          <w:lang w:val="en-US"/>
        </w:rPr>
      </w:pPr>
      <w:r w:rsidRPr="00E34EB0">
        <w:rPr>
          <w:rStyle w:val="FootnoteReference"/>
          <w:sz w:val="18"/>
        </w:rPr>
        <w:footnoteRef/>
      </w:r>
      <w:r w:rsidRPr="00E34EB0">
        <w:rPr>
          <w:sz w:val="18"/>
        </w:rPr>
        <w:t xml:space="preserve"> </w:t>
      </w:r>
      <w:r w:rsidRPr="00E34EB0">
        <w:rPr>
          <w:color w:val="000000"/>
          <w:sz w:val="18"/>
          <w:lang w:eastAsia="en-GB"/>
        </w:rPr>
        <w:t xml:space="preserve">See </w:t>
      </w:r>
      <w:r w:rsidRPr="003F64B7">
        <w:rPr>
          <w:color w:val="000000"/>
          <w:sz w:val="18"/>
          <w:lang w:eastAsia="en-GB"/>
        </w:rPr>
        <w:t xml:space="preserve">“20180407 BUS 2018 Tabulation JRI” sheet “BUS” cells </w:t>
      </w:r>
      <w:r>
        <w:rPr>
          <w:color w:val="000000"/>
          <w:sz w:val="18"/>
          <w:lang w:eastAsia="en-GB"/>
        </w:rPr>
        <w:t>PM220-PM221</w:t>
      </w:r>
    </w:p>
  </w:footnote>
  <w:footnote w:id="73">
    <w:p w14:paraId="2DE6715F" w14:textId="7C13AE4B" w:rsidR="006502E6" w:rsidRPr="006F0465" w:rsidRDefault="006502E6">
      <w:pPr>
        <w:pStyle w:val="FootnoteText"/>
        <w:rPr>
          <w:lang w:val="en-US"/>
        </w:rPr>
      </w:pPr>
      <w:r w:rsidRPr="006F0465">
        <w:rPr>
          <w:rStyle w:val="FootnoteReference"/>
          <w:sz w:val="18"/>
        </w:rPr>
        <w:footnoteRef/>
      </w:r>
      <w:r w:rsidRPr="006F0465">
        <w:rPr>
          <w:sz w:val="18"/>
        </w:rPr>
        <w:t xml:space="preserve"> </w:t>
      </w:r>
      <w:r w:rsidRPr="006F0465">
        <w:rPr>
          <w:color w:val="000000"/>
          <w:sz w:val="18"/>
          <w:lang w:eastAsia="en-GB"/>
        </w:rPr>
        <w:t xml:space="preserve">See </w:t>
      </w:r>
      <w:r w:rsidRPr="003F64B7">
        <w:rPr>
          <w:color w:val="000000"/>
          <w:sz w:val="18"/>
          <w:lang w:eastAsia="en-GB"/>
        </w:rPr>
        <w:t xml:space="preserve">“IDBP Database </w:t>
      </w:r>
      <w:r>
        <w:rPr>
          <w:color w:val="000000"/>
          <w:sz w:val="18"/>
          <w:lang w:eastAsia="en-GB"/>
        </w:rPr>
        <w:t>VPA-2</w:t>
      </w:r>
      <w:r w:rsidRPr="003F64B7">
        <w:rPr>
          <w:color w:val="000000"/>
          <w:sz w:val="18"/>
          <w:lang w:eastAsia="en-GB"/>
        </w:rPr>
        <w:t xml:space="preserve"> 20Mar2018” sheet “Master </w:t>
      </w:r>
      <w:r>
        <w:rPr>
          <w:color w:val="000000"/>
          <w:sz w:val="18"/>
          <w:lang w:eastAsia="en-GB"/>
        </w:rPr>
        <w:t>VPA-2</w:t>
      </w:r>
      <w:r w:rsidRPr="003F64B7">
        <w:rPr>
          <w:color w:val="000000"/>
          <w:sz w:val="18"/>
          <w:lang w:eastAsia="en-GB"/>
        </w:rPr>
        <w:t xml:space="preserve">” cell </w:t>
      </w:r>
      <w:r>
        <w:rPr>
          <w:color w:val="000000"/>
          <w:sz w:val="18"/>
          <w:lang w:eastAsia="en-GB"/>
        </w:rPr>
        <w:t>R2027</w:t>
      </w:r>
    </w:p>
  </w:footnote>
  <w:footnote w:id="74">
    <w:p w14:paraId="7C9806E0" w14:textId="6E40731F" w:rsidR="006502E6" w:rsidRPr="008F5A07" w:rsidRDefault="006502E6">
      <w:pPr>
        <w:pStyle w:val="FootnoteText"/>
        <w:rPr>
          <w:lang w:val="en-US"/>
        </w:rPr>
      </w:pPr>
      <w:r w:rsidRPr="008F5A07">
        <w:rPr>
          <w:rStyle w:val="FootnoteReference"/>
          <w:sz w:val="18"/>
        </w:rPr>
        <w:footnoteRef/>
      </w:r>
      <w:r w:rsidRPr="008F5A07">
        <w:rPr>
          <w:sz w:val="18"/>
        </w:rPr>
        <w:t xml:space="preserve"> </w:t>
      </w:r>
      <w:r w:rsidRPr="008F5A07">
        <w:rPr>
          <w:color w:val="000000"/>
          <w:sz w:val="18"/>
          <w:lang w:eastAsia="en-GB"/>
        </w:rPr>
        <w:t xml:space="preserve">See </w:t>
      </w:r>
      <w:r w:rsidRPr="003F64B7">
        <w:rPr>
          <w:color w:val="000000"/>
          <w:sz w:val="18"/>
          <w:lang w:eastAsia="en-GB"/>
        </w:rPr>
        <w:t xml:space="preserve">“IDBP Database </w:t>
      </w:r>
      <w:r>
        <w:rPr>
          <w:color w:val="000000"/>
          <w:sz w:val="18"/>
          <w:lang w:eastAsia="en-GB"/>
        </w:rPr>
        <w:t>VPA-2</w:t>
      </w:r>
      <w:r w:rsidRPr="003F64B7">
        <w:rPr>
          <w:color w:val="000000"/>
          <w:sz w:val="18"/>
          <w:lang w:eastAsia="en-GB"/>
        </w:rPr>
        <w:t xml:space="preserve"> 20Mar2018” sheet “O&amp;M training” cell H17379</w:t>
      </w:r>
    </w:p>
  </w:footnote>
  <w:footnote w:id="75">
    <w:p w14:paraId="6F4CB682" w14:textId="5225C60A" w:rsidR="006502E6" w:rsidRPr="00E34EB0" w:rsidRDefault="006502E6" w:rsidP="00E34EB0">
      <w:pPr>
        <w:jc w:val="left"/>
        <w:rPr>
          <w:color w:val="000000"/>
          <w:sz w:val="18"/>
          <w:szCs w:val="18"/>
          <w:lang w:eastAsia="en-GB"/>
        </w:rPr>
      </w:pPr>
      <w:r w:rsidRPr="00E34EB0">
        <w:rPr>
          <w:rStyle w:val="FootnoteReference"/>
          <w:sz w:val="18"/>
          <w:szCs w:val="18"/>
        </w:rPr>
        <w:footnoteRef/>
      </w:r>
      <w:r w:rsidRPr="00E34EB0">
        <w:rPr>
          <w:sz w:val="18"/>
          <w:szCs w:val="18"/>
        </w:rPr>
        <w:t xml:space="preserve"> </w:t>
      </w:r>
      <w:r w:rsidRPr="00E34EB0">
        <w:rPr>
          <w:color w:val="000000"/>
          <w:sz w:val="18"/>
          <w:szCs w:val="18"/>
          <w:lang w:eastAsia="en-GB"/>
        </w:rPr>
        <w:t xml:space="preserve">See </w:t>
      </w:r>
      <w:r w:rsidRPr="003F64B7">
        <w:rPr>
          <w:color w:val="000000"/>
          <w:sz w:val="18"/>
          <w:szCs w:val="18"/>
          <w:lang w:eastAsia="en-GB"/>
        </w:rPr>
        <w:t xml:space="preserve">“IDBP Database </w:t>
      </w:r>
      <w:r>
        <w:rPr>
          <w:color w:val="000000"/>
          <w:sz w:val="18"/>
          <w:szCs w:val="18"/>
          <w:lang w:eastAsia="en-GB"/>
        </w:rPr>
        <w:t>VPA-2</w:t>
      </w:r>
      <w:r w:rsidRPr="003F64B7">
        <w:rPr>
          <w:color w:val="000000"/>
          <w:sz w:val="18"/>
          <w:szCs w:val="18"/>
          <w:lang w:eastAsia="en-GB"/>
        </w:rPr>
        <w:t xml:space="preserve"> 20Mar2018” sheet “SPV” cell </w:t>
      </w:r>
      <w:r>
        <w:rPr>
          <w:color w:val="000000"/>
          <w:sz w:val="18"/>
          <w:szCs w:val="18"/>
          <w:lang w:eastAsia="en-GB"/>
        </w:rPr>
        <w:t>L</w:t>
      </w:r>
      <w:r w:rsidRPr="003F64B7">
        <w:rPr>
          <w:color w:val="000000"/>
          <w:sz w:val="18"/>
          <w:szCs w:val="18"/>
          <w:lang w:eastAsia="en-GB"/>
        </w:rPr>
        <w:t>221</w:t>
      </w:r>
    </w:p>
  </w:footnote>
  <w:footnote w:id="76">
    <w:p w14:paraId="6D02923C" w14:textId="0E2B4CCC" w:rsidR="006502E6" w:rsidRPr="00E34EB0" w:rsidRDefault="006502E6">
      <w:pPr>
        <w:pStyle w:val="FootnoteText"/>
        <w:rPr>
          <w:lang w:val="en-US"/>
        </w:rPr>
      </w:pPr>
      <w:r w:rsidRPr="00E34EB0">
        <w:rPr>
          <w:rStyle w:val="FootnoteReference"/>
          <w:sz w:val="18"/>
          <w:szCs w:val="18"/>
        </w:rPr>
        <w:footnoteRef/>
      </w:r>
      <w:r w:rsidRPr="00E34EB0">
        <w:rPr>
          <w:sz w:val="18"/>
          <w:szCs w:val="18"/>
        </w:rPr>
        <w:t xml:space="preserve"> </w:t>
      </w:r>
      <w:r w:rsidRPr="00E34EB0">
        <w:rPr>
          <w:color w:val="000000"/>
          <w:sz w:val="18"/>
          <w:szCs w:val="18"/>
          <w:lang w:eastAsia="en-GB"/>
        </w:rPr>
        <w:t xml:space="preserve">See </w:t>
      </w:r>
      <w:r w:rsidRPr="003F64B7">
        <w:rPr>
          <w:color w:val="000000"/>
          <w:sz w:val="18"/>
          <w:szCs w:val="18"/>
          <w:lang w:eastAsia="en-GB"/>
        </w:rPr>
        <w:t>“20180407 BUS 2018 Tabulation JRI” sheet “BUS” cell P</w:t>
      </w:r>
      <w:r>
        <w:rPr>
          <w:color w:val="000000"/>
          <w:sz w:val="18"/>
          <w:szCs w:val="18"/>
          <w:lang w:eastAsia="en-GB"/>
        </w:rPr>
        <w:t>G</w:t>
      </w:r>
      <w:r w:rsidRPr="003F64B7">
        <w:rPr>
          <w:color w:val="000000"/>
          <w:sz w:val="18"/>
          <w:szCs w:val="18"/>
          <w:lang w:eastAsia="en-GB"/>
        </w:rPr>
        <w:t>21</w:t>
      </w:r>
      <w:r>
        <w:rPr>
          <w:color w:val="000000"/>
          <w:sz w:val="18"/>
          <w:szCs w:val="18"/>
          <w:lang w:eastAsia="en-GB"/>
        </w:rPr>
        <w:t>6</w:t>
      </w:r>
    </w:p>
  </w:footnote>
  <w:footnote w:id="77">
    <w:p w14:paraId="16B0EF20" w14:textId="61A15C38" w:rsidR="006502E6" w:rsidRPr="00530B74" w:rsidRDefault="006502E6">
      <w:pPr>
        <w:pStyle w:val="FootnoteText"/>
        <w:rPr>
          <w:lang w:val="en-US"/>
        </w:rPr>
      </w:pPr>
      <w:r w:rsidRPr="00530B74">
        <w:rPr>
          <w:rStyle w:val="FootnoteReference"/>
          <w:sz w:val="18"/>
        </w:rPr>
        <w:footnoteRef/>
      </w:r>
      <w:r w:rsidRPr="00530B74">
        <w:rPr>
          <w:sz w:val="18"/>
        </w:rPr>
        <w:t xml:space="preserve"> </w:t>
      </w:r>
      <w:r>
        <w:rPr>
          <w:color w:val="000000"/>
          <w:sz w:val="18"/>
          <w:lang w:eastAsia="en-GB"/>
        </w:rPr>
        <w:t xml:space="preserve">See </w:t>
      </w:r>
      <w:r w:rsidRPr="003F64B7">
        <w:rPr>
          <w:color w:val="000000"/>
          <w:sz w:val="18"/>
          <w:lang w:eastAsia="en-GB"/>
        </w:rPr>
        <w:t xml:space="preserve">“IDBP Database </w:t>
      </w:r>
      <w:r>
        <w:rPr>
          <w:color w:val="000000"/>
          <w:sz w:val="18"/>
          <w:lang w:eastAsia="en-GB"/>
        </w:rPr>
        <w:t>VPA-2</w:t>
      </w:r>
      <w:r w:rsidRPr="003F64B7">
        <w:rPr>
          <w:color w:val="000000"/>
          <w:sz w:val="18"/>
          <w:lang w:eastAsia="en-GB"/>
        </w:rPr>
        <w:t xml:space="preserve"> 20Mar2018” sheet “O&amp;M training” cell H17381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E3976" w14:textId="77777777" w:rsidR="006502E6" w:rsidRDefault="006502E6" w:rsidP="005C6DB8">
    <w:pPr>
      <w:pStyle w:val="Header"/>
      <w:tabs>
        <w:tab w:val="clear" w:pos="4680"/>
        <w:tab w:val="clear" w:pos="9360"/>
        <w:tab w:val="left" w:pos="957"/>
      </w:tabs>
    </w:pPr>
    <w:r>
      <w:rPr>
        <w:noProof/>
        <w:lang w:val="en-US"/>
      </w:rPr>
      <w:drawing>
        <wp:anchor distT="0" distB="0" distL="114300" distR="114300" simplePos="0" relativeHeight="251660288" behindDoc="1" locked="0" layoutInCell="1" allowOverlap="1" wp14:anchorId="1D51F17D" wp14:editId="6BAA00FB">
          <wp:simplePos x="0" y="0"/>
          <wp:positionH relativeFrom="column">
            <wp:posOffset>5829300</wp:posOffset>
          </wp:positionH>
          <wp:positionV relativeFrom="paragraph">
            <wp:posOffset>-198120</wp:posOffset>
          </wp:positionV>
          <wp:extent cx="421640" cy="584835"/>
          <wp:effectExtent l="0" t="0" r="0" b="5715"/>
          <wp:wrapTight wrapText="bothSides">
            <wp:wrapPolygon edited="0">
              <wp:start x="0" y="0"/>
              <wp:lineTo x="0" y="21107"/>
              <wp:lineTo x="20494" y="21107"/>
              <wp:lineTo x="20494" y="0"/>
              <wp:lineTo x="0" y="0"/>
            </wp:wrapPolygon>
          </wp:wrapTight>
          <wp:docPr id="28" name="Picture 28" descr="http://jrklampung.org/wp-content/uploads/2012/10/hiv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jrklampung.org/wp-content/uploads/2012/10/hivos.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1640" cy="584835"/>
                  </a:xfrm>
                  <a:prstGeom prst="rect">
                    <a:avLst/>
                  </a:prstGeom>
                  <a:noFill/>
                  <a:ln>
                    <a:noFill/>
                  </a:ln>
                </pic:spPr>
              </pic:pic>
            </a:graphicData>
          </a:graphic>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B"/>
    <w:multiLevelType w:val="singleLevel"/>
    <w:tmpl w:val="0000000B"/>
    <w:name w:val="WW8Num13"/>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0000020"/>
    <w:multiLevelType w:val="singleLevel"/>
    <w:tmpl w:val="00000020"/>
    <w:name w:val="WW8Num42"/>
    <w:lvl w:ilvl="0">
      <w:start w:val="1"/>
      <w:numFmt w:val="bullet"/>
      <w:lvlText w:val=""/>
      <w:lvlJc w:val="left"/>
      <w:pPr>
        <w:tabs>
          <w:tab w:val="num" w:pos="720"/>
        </w:tabs>
        <w:ind w:left="720" w:hanging="360"/>
      </w:pPr>
      <w:rPr>
        <w:rFonts w:ascii="Symbol" w:hAnsi="Symbol" w:cs="Symbol"/>
      </w:rPr>
    </w:lvl>
  </w:abstractNum>
  <w:abstractNum w:abstractNumId="2" w15:restartNumberingAfterBreak="0">
    <w:nsid w:val="0000002E"/>
    <w:multiLevelType w:val="singleLevel"/>
    <w:tmpl w:val="0000002E"/>
    <w:name w:val="WW8Num59"/>
    <w:lvl w:ilvl="0">
      <w:start w:val="1"/>
      <w:numFmt w:val="bullet"/>
      <w:lvlText w:val=""/>
      <w:lvlJc w:val="left"/>
      <w:pPr>
        <w:tabs>
          <w:tab w:val="num" w:pos="720"/>
        </w:tabs>
        <w:ind w:left="720" w:hanging="360"/>
      </w:pPr>
      <w:rPr>
        <w:rFonts w:ascii="Symbol" w:hAnsi="Symbol" w:cs="Symbol"/>
      </w:rPr>
    </w:lvl>
  </w:abstractNum>
  <w:abstractNum w:abstractNumId="3" w15:restartNumberingAfterBreak="0">
    <w:nsid w:val="00000039"/>
    <w:multiLevelType w:val="singleLevel"/>
    <w:tmpl w:val="00000039"/>
    <w:name w:val="WW8Num72"/>
    <w:lvl w:ilvl="0">
      <w:start w:val="1"/>
      <w:numFmt w:val="lowerLetter"/>
      <w:lvlText w:val="%1."/>
      <w:lvlJc w:val="left"/>
      <w:pPr>
        <w:tabs>
          <w:tab w:val="num" w:pos="0"/>
        </w:tabs>
        <w:ind w:left="1080" w:hanging="360"/>
      </w:pPr>
    </w:lvl>
  </w:abstractNum>
  <w:abstractNum w:abstractNumId="4" w15:restartNumberingAfterBreak="0">
    <w:nsid w:val="0AB21255"/>
    <w:multiLevelType w:val="multilevel"/>
    <w:tmpl w:val="A28EC812"/>
    <w:numStyleLink w:val="SDMMethEquationNumberingList"/>
  </w:abstractNum>
  <w:abstractNum w:abstractNumId="5" w15:restartNumberingAfterBreak="0">
    <w:nsid w:val="15481A6E"/>
    <w:multiLevelType w:val="hybridMultilevel"/>
    <w:tmpl w:val="221C10C4"/>
    <w:lvl w:ilvl="0" w:tplc="81C016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50587"/>
    <w:multiLevelType w:val="hybridMultilevel"/>
    <w:tmpl w:val="46405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B44D7C"/>
    <w:multiLevelType w:val="multilevel"/>
    <w:tmpl w:val="A28EC812"/>
    <w:styleLink w:val="SDMMethEquationNumberingList"/>
    <w:lvl w:ilvl="0">
      <w:start w:val="1"/>
      <w:numFmt w:val="decimal"/>
      <w:pStyle w:val="SDMMethEquationNr"/>
      <w:suff w:val="nothing"/>
      <w:lvlText w:val="Equa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84D7D02"/>
    <w:multiLevelType w:val="hybridMultilevel"/>
    <w:tmpl w:val="1688AB1E"/>
    <w:lvl w:ilvl="0" w:tplc="0000002E">
      <w:start w:val="1"/>
      <w:numFmt w:val="bullet"/>
      <w:lvlText w:val=""/>
      <w:lvlJc w:val="left"/>
      <w:pPr>
        <w:ind w:left="720" w:hanging="360"/>
      </w:pPr>
      <w:rPr>
        <w:rFonts w:ascii="Symbol" w:hAnsi="Symbol" w:cs="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43300"/>
    <w:multiLevelType w:val="hybridMultilevel"/>
    <w:tmpl w:val="1B76D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183184"/>
    <w:multiLevelType w:val="multilevel"/>
    <w:tmpl w:val="87AAF5F0"/>
    <w:lvl w:ilvl="0">
      <w:start w:val="3"/>
      <w:numFmt w:val="decimal"/>
      <w:lvlText w:val="%1"/>
      <w:lvlJc w:val="left"/>
      <w:pPr>
        <w:ind w:left="420" w:hanging="420"/>
      </w:pPr>
      <w:rPr>
        <w:rFonts w:hint="default"/>
      </w:rPr>
    </w:lvl>
    <w:lvl w:ilvl="1">
      <w:start w:val="2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AD658B"/>
    <w:multiLevelType w:val="hybridMultilevel"/>
    <w:tmpl w:val="89BA2E48"/>
    <w:lvl w:ilvl="0" w:tplc="F9DC12F0">
      <w:numFmt w:val="bullet"/>
      <w:lvlText w:val="–"/>
      <w:lvlJc w:val="left"/>
      <w:pPr>
        <w:ind w:left="720" w:hanging="360"/>
      </w:pPr>
      <w:rPr>
        <w:rFonts w:ascii="FoundryFormSans-Book" w:eastAsia="Calibri" w:hAnsi="FoundryFormSans-Boo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0541FA"/>
    <w:multiLevelType w:val="hybridMultilevel"/>
    <w:tmpl w:val="B456D0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AA23869"/>
    <w:multiLevelType w:val="multilevel"/>
    <w:tmpl w:val="FDEA879A"/>
    <w:lvl w:ilvl="0">
      <w:start w:val="1"/>
      <w:numFmt w:val="upperRoman"/>
      <w:pStyle w:val="RegHead1"/>
      <w:suff w:val="space"/>
      <w:lvlText w:val="%1. "/>
      <w:lvlJc w:val="right"/>
      <w:pPr>
        <w:ind w:left="0" w:firstLine="0"/>
      </w:pPr>
    </w:lvl>
    <w:lvl w:ilvl="1">
      <w:start w:val="1"/>
      <w:numFmt w:val="upperLetter"/>
      <w:pStyle w:val="RegHead2"/>
      <w:suff w:val="space"/>
      <w:lvlText w:val="%2. "/>
      <w:lvlJc w:val="left"/>
      <w:pPr>
        <w:ind w:left="0" w:firstLine="0"/>
      </w:pPr>
      <w:rPr>
        <w:b/>
        <w:strike w:val="0"/>
        <w:dstrike w:val="0"/>
        <w:u w:val="none"/>
        <w:effect w:val="none"/>
      </w:rPr>
    </w:lvl>
    <w:lvl w:ilvl="2">
      <w:start w:val="1"/>
      <w:numFmt w:val="decimal"/>
      <w:lvlRestart w:val="0"/>
      <w:pStyle w:val="RegPara"/>
      <w:lvlText w:val="%3."/>
      <w:lvlJc w:val="left"/>
      <w:pPr>
        <w:tabs>
          <w:tab w:val="num" w:pos="720"/>
        </w:tabs>
        <w:ind w:left="0" w:firstLine="0"/>
      </w:pPr>
      <w:rPr>
        <w:b w:val="0"/>
      </w:rPr>
    </w:lvl>
    <w:lvl w:ilvl="3">
      <w:start w:val="1"/>
      <w:numFmt w:val="lowerLetter"/>
      <w:lvlText w:val="(%4)"/>
      <w:lvlJc w:val="left"/>
      <w:pPr>
        <w:tabs>
          <w:tab w:val="num" w:pos="1440"/>
        </w:tabs>
        <w:ind w:left="0" w:firstLine="720"/>
      </w:pPr>
      <w:rPr>
        <w:b w:val="0"/>
      </w:rPr>
    </w:lvl>
    <w:lvl w:ilvl="4">
      <w:start w:val="1"/>
      <w:numFmt w:val="lowerRoman"/>
      <w:lvlText w:val="(%5)"/>
      <w:lvlJc w:val="right"/>
      <w:pPr>
        <w:tabs>
          <w:tab w:val="num" w:pos="2160"/>
        </w:tabs>
        <w:ind w:left="2160" w:hanging="573"/>
      </w:pPr>
    </w:lvl>
    <w:lvl w:ilvl="5">
      <w:start w:val="1"/>
      <w:numFmt w:val="lowerLetter"/>
      <w:lvlText w:val=""/>
      <w:lvlJc w:val="left"/>
      <w:pPr>
        <w:tabs>
          <w:tab w:val="num" w:pos="2880"/>
        </w:tabs>
        <w:ind w:left="2880" w:hanging="720"/>
      </w:pPr>
      <w:rPr>
        <w:rFonts w:ascii="Symbol" w:hAnsi="Symbol"/>
      </w:rPr>
    </w:lvl>
    <w:lvl w:ilvl="6">
      <w:start w:val="1"/>
      <w:numFmt w:val="none"/>
      <w:lvlText w:val="[%3.%7"/>
      <w:lvlJc w:val="left"/>
      <w:pPr>
        <w:tabs>
          <w:tab w:val="num" w:pos="720"/>
        </w:tabs>
        <w:ind w:left="0" w:firstLine="0"/>
      </w:pPr>
    </w:lvl>
    <w:lvl w:ilvl="7">
      <w:start w:val="1"/>
      <w:numFmt w:val="none"/>
      <w:lvlText w:val="[(%4)%8"/>
      <w:lvlJc w:val="left"/>
      <w:pPr>
        <w:tabs>
          <w:tab w:val="num" w:pos="1440"/>
        </w:tabs>
        <w:ind w:left="0" w:firstLine="720"/>
      </w:pPr>
    </w:lvl>
    <w:lvl w:ilvl="8">
      <w:start w:val="1"/>
      <w:numFmt w:val="none"/>
      <w:lvlText w:val="[(%5)%9"/>
      <w:lvlJc w:val="right"/>
      <w:pPr>
        <w:tabs>
          <w:tab w:val="num" w:pos="2160"/>
        </w:tabs>
        <w:ind w:left="0" w:firstLine="1587"/>
      </w:pPr>
    </w:lvl>
  </w:abstractNum>
  <w:abstractNum w:abstractNumId="14" w15:restartNumberingAfterBreak="0">
    <w:nsid w:val="2D2D49F0"/>
    <w:multiLevelType w:val="hybridMultilevel"/>
    <w:tmpl w:val="91FE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560715"/>
    <w:multiLevelType w:val="hybridMultilevel"/>
    <w:tmpl w:val="ABE2A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5476A"/>
    <w:multiLevelType w:val="hybridMultilevel"/>
    <w:tmpl w:val="E1FAAF54"/>
    <w:lvl w:ilvl="0" w:tplc="40090013">
      <w:start w:val="1"/>
      <w:numFmt w:val="upperRoman"/>
      <w:lvlText w:val="%1."/>
      <w:lvlJc w:val="righ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7" w15:restartNumberingAfterBreak="0">
    <w:nsid w:val="3636612D"/>
    <w:multiLevelType w:val="hybridMultilevel"/>
    <w:tmpl w:val="0ABE915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3B311194"/>
    <w:multiLevelType w:val="hybridMultilevel"/>
    <w:tmpl w:val="59DE19E8"/>
    <w:lvl w:ilvl="0" w:tplc="19A633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2274C"/>
    <w:multiLevelType w:val="hybridMultilevel"/>
    <w:tmpl w:val="5FCEBE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0B0576A"/>
    <w:multiLevelType w:val="hybridMultilevel"/>
    <w:tmpl w:val="ACDE4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A172F"/>
    <w:multiLevelType w:val="hybridMultilevel"/>
    <w:tmpl w:val="125E1F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60B65"/>
    <w:multiLevelType w:val="hybridMultilevel"/>
    <w:tmpl w:val="25EA0750"/>
    <w:lvl w:ilvl="0" w:tplc="04090013">
      <w:start w:val="1"/>
      <w:numFmt w:val="upperRoman"/>
      <w:lvlText w:val="%1."/>
      <w:lvlJc w:val="right"/>
      <w:pPr>
        <w:ind w:left="1080" w:hanging="360"/>
      </w:pPr>
    </w:lvl>
    <w:lvl w:ilvl="1" w:tplc="1778B52E">
      <w:start w:val="1"/>
      <w:numFmt w:val="lowerLetter"/>
      <w:lvlText w:val="%2."/>
      <w:lvlJc w:val="left"/>
      <w:pPr>
        <w:ind w:left="1800" w:hanging="360"/>
      </w:pPr>
    </w:lvl>
    <w:lvl w:ilvl="2" w:tplc="22AC9C7A">
      <w:start w:val="1"/>
      <w:numFmt w:val="lowerRoman"/>
      <w:lvlText w:val="%3."/>
      <w:lvlJc w:val="right"/>
      <w:pPr>
        <w:ind w:left="2520" w:hanging="180"/>
      </w:pPr>
    </w:lvl>
    <w:lvl w:ilvl="3" w:tplc="6E8C7984">
      <w:start w:val="1"/>
      <w:numFmt w:val="decimal"/>
      <w:lvlText w:val="%4."/>
      <w:lvlJc w:val="left"/>
      <w:pPr>
        <w:ind w:left="3240" w:hanging="360"/>
      </w:pPr>
    </w:lvl>
    <w:lvl w:ilvl="4" w:tplc="6268B3C6">
      <w:start w:val="1"/>
      <w:numFmt w:val="lowerLetter"/>
      <w:lvlText w:val="%5."/>
      <w:lvlJc w:val="left"/>
      <w:pPr>
        <w:ind w:left="3960" w:hanging="360"/>
      </w:pPr>
    </w:lvl>
    <w:lvl w:ilvl="5" w:tplc="52761410">
      <w:start w:val="1"/>
      <w:numFmt w:val="lowerRoman"/>
      <w:lvlText w:val="%6."/>
      <w:lvlJc w:val="right"/>
      <w:pPr>
        <w:ind w:left="4680" w:hanging="180"/>
      </w:pPr>
    </w:lvl>
    <w:lvl w:ilvl="6" w:tplc="257C6F6C">
      <w:start w:val="1"/>
      <w:numFmt w:val="decimal"/>
      <w:lvlText w:val="%7."/>
      <w:lvlJc w:val="left"/>
      <w:pPr>
        <w:ind w:left="5400" w:hanging="360"/>
      </w:pPr>
    </w:lvl>
    <w:lvl w:ilvl="7" w:tplc="0C6CFBF0">
      <w:start w:val="1"/>
      <w:numFmt w:val="lowerLetter"/>
      <w:lvlText w:val="%8."/>
      <w:lvlJc w:val="left"/>
      <w:pPr>
        <w:ind w:left="6120" w:hanging="360"/>
      </w:pPr>
    </w:lvl>
    <w:lvl w:ilvl="8" w:tplc="E4FC34FA">
      <w:start w:val="1"/>
      <w:numFmt w:val="lowerRoman"/>
      <w:lvlText w:val="%9."/>
      <w:lvlJc w:val="right"/>
      <w:pPr>
        <w:ind w:left="6840" w:hanging="180"/>
      </w:pPr>
    </w:lvl>
  </w:abstractNum>
  <w:abstractNum w:abstractNumId="23" w15:restartNumberingAfterBreak="0">
    <w:nsid w:val="44E53FD9"/>
    <w:multiLevelType w:val="hybridMultilevel"/>
    <w:tmpl w:val="59D82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4847C3"/>
    <w:multiLevelType w:val="hybridMultilevel"/>
    <w:tmpl w:val="6B10A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82BE6"/>
    <w:multiLevelType w:val="hybridMultilevel"/>
    <w:tmpl w:val="96FE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0E7F37"/>
    <w:multiLevelType w:val="hybridMultilevel"/>
    <w:tmpl w:val="82080B76"/>
    <w:lvl w:ilvl="0" w:tplc="F9DC12F0">
      <w:numFmt w:val="bullet"/>
      <w:lvlText w:val="–"/>
      <w:lvlJc w:val="left"/>
      <w:pPr>
        <w:ind w:left="340" w:hanging="340"/>
      </w:pPr>
      <w:rPr>
        <w:rFonts w:ascii="FoundryFormSans-Book" w:eastAsia="Calibri" w:hAnsi="FoundryFormSans-Book"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D42F40"/>
    <w:multiLevelType w:val="hybridMultilevel"/>
    <w:tmpl w:val="6B0C208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E5A4F55"/>
    <w:multiLevelType w:val="hybridMultilevel"/>
    <w:tmpl w:val="0F42AFDC"/>
    <w:lvl w:ilvl="0" w:tplc="08130001">
      <w:start w:val="1"/>
      <w:numFmt w:val="bullet"/>
      <w:lvlText w:val=""/>
      <w:lvlJc w:val="left"/>
      <w:pPr>
        <w:ind w:left="720" w:hanging="360"/>
      </w:pPr>
      <w:rPr>
        <w:rFonts w:ascii="Symbol" w:hAnsi="Symbol"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725D18A0"/>
    <w:multiLevelType w:val="hybridMultilevel"/>
    <w:tmpl w:val="E1562F7E"/>
    <w:lvl w:ilvl="0" w:tplc="395038AE">
      <w:start w:val="1"/>
      <w:numFmt w:val="lowerRoman"/>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42D3915"/>
    <w:multiLevelType w:val="hybridMultilevel"/>
    <w:tmpl w:val="591AC3CE"/>
    <w:lvl w:ilvl="0" w:tplc="395038AE">
      <w:start w:val="1"/>
      <w:numFmt w:val="lowerRoman"/>
      <w:lvlText w:val="(%1)"/>
      <w:lvlJc w:val="left"/>
      <w:pPr>
        <w:ind w:left="720" w:hanging="360"/>
      </w:pPr>
    </w:lvl>
    <w:lvl w:ilvl="1" w:tplc="08090001">
      <w:start w:val="1"/>
      <w:numFmt w:val="bullet"/>
      <w:lvlText w:val=""/>
      <w:lvlJc w:val="left"/>
      <w:pPr>
        <w:ind w:left="1440" w:hanging="360"/>
      </w:pPr>
      <w:rPr>
        <w:rFonts w:ascii="Symbol" w:hAnsi="Symbol" w:hint="default"/>
      </w:rPr>
    </w:lvl>
    <w:lvl w:ilvl="2" w:tplc="2BB416DE">
      <w:start w:val="1"/>
      <w:numFmt w:val="lowerRoman"/>
      <w:lvlText w:val="(%3)"/>
      <w:lvlJc w:val="left"/>
      <w:pPr>
        <w:ind w:left="2700" w:hanging="72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28"/>
  </w:num>
  <w:num w:numId="2">
    <w:abstractNumId w:val="12"/>
  </w:num>
  <w:num w:numId="3">
    <w:abstractNumId w:val="17"/>
  </w:num>
  <w:num w:numId="4">
    <w:abstractNumId w:val="16"/>
  </w:num>
  <w:num w:numId="5">
    <w:abstractNumId w:val="25"/>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15"/>
  </w:num>
  <w:num w:numId="9">
    <w:abstractNumId w:val="20"/>
  </w:num>
  <w:num w:numId="10">
    <w:abstractNumId w:val="7"/>
  </w:num>
  <w:num w:numId="11">
    <w:abstractNumId w:val="4"/>
    <w:lvlOverride w:ilvl="0">
      <w:lvl w:ilvl="0">
        <w:start w:val="1"/>
        <w:numFmt w:val="decimal"/>
        <w:pStyle w:val="SDMMethEquationNr"/>
        <w:suff w:val="nothing"/>
        <w:lvlText w:val="Equation (%1)"/>
        <w:lvlJc w:val="left"/>
        <w:pPr>
          <w:ind w:left="345" w:firstLine="0"/>
        </w:pPr>
        <w:rPr>
          <w:rFonts w:hint="default"/>
          <w:i w:val="0"/>
        </w:rPr>
      </w:lvl>
    </w:lvlOverride>
  </w:num>
  <w:num w:numId="12">
    <w:abstractNumId w:val="23"/>
  </w:num>
  <w:num w:numId="13">
    <w:abstractNumId w:val="22"/>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0"/>
  </w:num>
  <w:num w:numId="19">
    <w:abstractNumId w:val="26"/>
  </w:num>
  <w:num w:numId="20">
    <w:abstractNumId w:val="8"/>
  </w:num>
  <w:num w:numId="21">
    <w:abstractNumId w:val="5"/>
  </w:num>
  <w:num w:numId="22">
    <w:abstractNumId w:val="14"/>
  </w:num>
  <w:num w:numId="23">
    <w:abstractNumId w:val="21"/>
  </w:num>
  <w:num w:numId="24">
    <w:abstractNumId w:val="9"/>
  </w:num>
  <w:num w:numId="25">
    <w:abstractNumId w:val="11"/>
  </w:num>
  <w:num w:numId="26">
    <w:abstractNumId w:val="19"/>
  </w:num>
  <w:num w:numId="27">
    <w:abstractNumId w:val="6"/>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zymon Mikolajczyk">
    <w15:presenceInfo w15:providerId="AD" w15:userId="S-1-5-21-3068781693-4258342960-2712805384-10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trackRevisions/>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2CB"/>
    <w:rsid w:val="00001104"/>
    <w:rsid w:val="00001B5D"/>
    <w:rsid w:val="000026E7"/>
    <w:rsid w:val="00002F6C"/>
    <w:rsid w:val="00003FF9"/>
    <w:rsid w:val="00004613"/>
    <w:rsid w:val="00004DB7"/>
    <w:rsid w:val="0000504F"/>
    <w:rsid w:val="000077EB"/>
    <w:rsid w:val="000101F1"/>
    <w:rsid w:val="000106EB"/>
    <w:rsid w:val="00011399"/>
    <w:rsid w:val="0001159D"/>
    <w:rsid w:val="000122EA"/>
    <w:rsid w:val="00012770"/>
    <w:rsid w:val="00012E03"/>
    <w:rsid w:val="000138D7"/>
    <w:rsid w:val="00013C52"/>
    <w:rsid w:val="00013DF1"/>
    <w:rsid w:val="000140FF"/>
    <w:rsid w:val="00014393"/>
    <w:rsid w:val="00014D4C"/>
    <w:rsid w:val="000205D1"/>
    <w:rsid w:val="0002094F"/>
    <w:rsid w:val="000216B4"/>
    <w:rsid w:val="00023F62"/>
    <w:rsid w:val="00024001"/>
    <w:rsid w:val="000240F8"/>
    <w:rsid w:val="00024C33"/>
    <w:rsid w:val="00024CD6"/>
    <w:rsid w:val="00024E09"/>
    <w:rsid w:val="0002534D"/>
    <w:rsid w:val="00025BF0"/>
    <w:rsid w:val="00026D92"/>
    <w:rsid w:val="00027ADF"/>
    <w:rsid w:val="000301C4"/>
    <w:rsid w:val="00031D97"/>
    <w:rsid w:val="000332D6"/>
    <w:rsid w:val="000348FE"/>
    <w:rsid w:val="00034FE4"/>
    <w:rsid w:val="00036291"/>
    <w:rsid w:val="00036449"/>
    <w:rsid w:val="00037331"/>
    <w:rsid w:val="00041723"/>
    <w:rsid w:val="00041F45"/>
    <w:rsid w:val="00042835"/>
    <w:rsid w:val="00042D94"/>
    <w:rsid w:val="00044F27"/>
    <w:rsid w:val="000450D6"/>
    <w:rsid w:val="0004582F"/>
    <w:rsid w:val="00046697"/>
    <w:rsid w:val="000477C7"/>
    <w:rsid w:val="00047BCA"/>
    <w:rsid w:val="00047D68"/>
    <w:rsid w:val="000501AD"/>
    <w:rsid w:val="000504E0"/>
    <w:rsid w:val="00050B30"/>
    <w:rsid w:val="00051B28"/>
    <w:rsid w:val="000521B6"/>
    <w:rsid w:val="000538C1"/>
    <w:rsid w:val="00054582"/>
    <w:rsid w:val="00055075"/>
    <w:rsid w:val="000557BE"/>
    <w:rsid w:val="000574B0"/>
    <w:rsid w:val="000575C5"/>
    <w:rsid w:val="00057C9F"/>
    <w:rsid w:val="00060603"/>
    <w:rsid w:val="00061DFE"/>
    <w:rsid w:val="00061FD4"/>
    <w:rsid w:val="000635FC"/>
    <w:rsid w:val="000659F7"/>
    <w:rsid w:val="00065A87"/>
    <w:rsid w:val="00066B86"/>
    <w:rsid w:val="00066D43"/>
    <w:rsid w:val="00066D5B"/>
    <w:rsid w:val="00066FA5"/>
    <w:rsid w:val="00067FBB"/>
    <w:rsid w:val="000703EA"/>
    <w:rsid w:val="00070AD8"/>
    <w:rsid w:val="00071350"/>
    <w:rsid w:val="000718E3"/>
    <w:rsid w:val="00071A2F"/>
    <w:rsid w:val="00072B3F"/>
    <w:rsid w:val="00073824"/>
    <w:rsid w:val="00073C88"/>
    <w:rsid w:val="000756BA"/>
    <w:rsid w:val="000756C3"/>
    <w:rsid w:val="00075EF0"/>
    <w:rsid w:val="000770ED"/>
    <w:rsid w:val="00077348"/>
    <w:rsid w:val="00080B92"/>
    <w:rsid w:val="00080FFB"/>
    <w:rsid w:val="00082006"/>
    <w:rsid w:val="00082D0B"/>
    <w:rsid w:val="00082DF9"/>
    <w:rsid w:val="00083034"/>
    <w:rsid w:val="000837B8"/>
    <w:rsid w:val="00083ABF"/>
    <w:rsid w:val="00084466"/>
    <w:rsid w:val="0008471D"/>
    <w:rsid w:val="00084816"/>
    <w:rsid w:val="0008531B"/>
    <w:rsid w:val="00085C94"/>
    <w:rsid w:val="00085FA1"/>
    <w:rsid w:val="00085FFE"/>
    <w:rsid w:val="00086125"/>
    <w:rsid w:val="0008634A"/>
    <w:rsid w:val="0008783A"/>
    <w:rsid w:val="000909A7"/>
    <w:rsid w:val="000918DA"/>
    <w:rsid w:val="00092A09"/>
    <w:rsid w:val="00093748"/>
    <w:rsid w:val="00094702"/>
    <w:rsid w:val="00094AD7"/>
    <w:rsid w:val="00095404"/>
    <w:rsid w:val="000964F1"/>
    <w:rsid w:val="00096597"/>
    <w:rsid w:val="000966F3"/>
    <w:rsid w:val="000967BA"/>
    <w:rsid w:val="00096D4C"/>
    <w:rsid w:val="00096F78"/>
    <w:rsid w:val="000973CB"/>
    <w:rsid w:val="000978A4"/>
    <w:rsid w:val="00097997"/>
    <w:rsid w:val="00097CF2"/>
    <w:rsid w:val="000A03FF"/>
    <w:rsid w:val="000A0AFB"/>
    <w:rsid w:val="000A0C89"/>
    <w:rsid w:val="000A0DFC"/>
    <w:rsid w:val="000A1028"/>
    <w:rsid w:val="000A190C"/>
    <w:rsid w:val="000A1DE1"/>
    <w:rsid w:val="000A2440"/>
    <w:rsid w:val="000A3070"/>
    <w:rsid w:val="000A3CBD"/>
    <w:rsid w:val="000A442A"/>
    <w:rsid w:val="000A54CE"/>
    <w:rsid w:val="000A6130"/>
    <w:rsid w:val="000A67C1"/>
    <w:rsid w:val="000B03E5"/>
    <w:rsid w:val="000B0FF5"/>
    <w:rsid w:val="000B1B95"/>
    <w:rsid w:val="000B1CC9"/>
    <w:rsid w:val="000B268C"/>
    <w:rsid w:val="000B3E59"/>
    <w:rsid w:val="000B3FD7"/>
    <w:rsid w:val="000B5732"/>
    <w:rsid w:val="000B7C81"/>
    <w:rsid w:val="000B7E32"/>
    <w:rsid w:val="000C042A"/>
    <w:rsid w:val="000C1445"/>
    <w:rsid w:val="000C1486"/>
    <w:rsid w:val="000C2B79"/>
    <w:rsid w:val="000C2E3B"/>
    <w:rsid w:val="000C4EAE"/>
    <w:rsid w:val="000C5D8B"/>
    <w:rsid w:val="000C65A4"/>
    <w:rsid w:val="000C6FFF"/>
    <w:rsid w:val="000C7430"/>
    <w:rsid w:val="000C74EE"/>
    <w:rsid w:val="000C7A64"/>
    <w:rsid w:val="000D0289"/>
    <w:rsid w:val="000D1C09"/>
    <w:rsid w:val="000D51B6"/>
    <w:rsid w:val="000D5261"/>
    <w:rsid w:val="000D65A2"/>
    <w:rsid w:val="000D66BA"/>
    <w:rsid w:val="000D67AB"/>
    <w:rsid w:val="000D6EAA"/>
    <w:rsid w:val="000D7163"/>
    <w:rsid w:val="000D7B0A"/>
    <w:rsid w:val="000E0216"/>
    <w:rsid w:val="000E27D1"/>
    <w:rsid w:val="000E63DC"/>
    <w:rsid w:val="000E66B2"/>
    <w:rsid w:val="000E733D"/>
    <w:rsid w:val="000E7478"/>
    <w:rsid w:val="000E784C"/>
    <w:rsid w:val="000E786D"/>
    <w:rsid w:val="000E7CDB"/>
    <w:rsid w:val="000F0084"/>
    <w:rsid w:val="000F12CE"/>
    <w:rsid w:val="000F13AC"/>
    <w:rsid w:val="000F17FB"/>
    <w:rsid w:val="000F19C0"/>
    <w:rsid w:val="000F2ECE"/>
    <w:rsid w:val="000F3229"/>
    <w:rsid w:val="000F3D63"/>
    <w:rsid w:val="000F4287"/>
    <w:rsid w:val="000F43E6"/>
    <w:rsid w:val="000F480D"/>
    <w:rsid w:val="000F5128"/>
    <w:rsid w:val="000F520A"/>
    <w:rsid w:val="000F6EC8"/>
    <w:rsid w:val="000F7B28"/>
    <w:rsid w:val="000F7B9A"/>
    <w:rsid w:val="001002BC"/>
    <w:rsid w:val="00101B48"/>
    <w:rsid w:val="00102515"/>
    <w:rsid w:val="001025EB"/>
    <w:rsid w:val="00103B17"/>
    <w:rsid w:val="00104C50"/>
    <w:rsid w:val="00106210"/>
    <w:rsid w:val="00106815"/>
    <w:rsid w:val="00107659"/>
    <w:rsid w:val="00107936"/>
    <w:rsid w:val="00112AD1"/>
    <w:rsid w:val="00113479"/>
    <w:rsid w:val="0011465E"/>
    <w:rsid w:val="00115C60"/>
    <w:rsid w:val="0011624B"/>
    <w:rsid w:val="001164E5"/>
    <w:rsid w:val="001166E2"/>
    <w:rsid w:val="00116F90"/>
    <w:rsid w:val="0011778E"/>
    <w:rsid w:val="00117F9F"/>
    <w:rsid w:val="00117FD6"/>
    <w:rsid w:val="0012040B"/>
    <w:rsid w:val="001211D3"/>
    <w:rsid w:val="00121452"/>
    <w:rsid w:val="00122B9B"/>
    <w:rsid w:val="001232CC"/>
    <w:rsid w:val="00124F2B"/>
    <w:rsid w:val="00125725"/>
    <w:rsid w:val="00125A32"/>
    <w:rsid w:val="00125A61"/>
    <w:rsid w:val="00125FF3"/>
    <w:rsid w:val="00126DFE"/>
    <w:rsid w:val="00127911"/>
    <w:rsid w:val="00127D9F"/>
    <w:rsid w:val="0013017F"/>
    <w:rsid w:val="0013029C"/>
    <w:rsid w:val="00130FAB"/>
    <w:rsid w:val="00131878"/>
    <w:rsid w:val="001320E7"/>
    <w:rsid w:val="00132C1F"/>
    <w:rsid w:val="00132EFD"/>
    <w:rsid w:val="001333E1"/>
    <w:rsid w:val="00133C9E"/>
    <w:rsid w:val="00134D9E"/>
    <w:rsid w:val="00135ADA"/>
    <w:rsid w:val="00135DA1"/>
    <w:rsid w:val="001378C9"/>
    <w:rsid w:val="00137D9D"/>
    <w:rsid w:val="00140480"/>
    <w:rsid w:val="0014089C"/>
    <w:rsid w:val="00141215"/>
    <w:rsid w:val="00141665"/>
    <w:rsid w:val="00142DD7"/>
    <w:rsid w:val="00143D68"/>
    <w:rsid w:val="0014520D"/>
    <w:rsid w:val="00145D84"/>
    <w:rsid w:val="00145E99"/>
    <w:rsid w:val="00146AED"/>
    <w:rsid w:val="00150D5F"/>
    <w:rsid w:val="001510E4"/>
    <w:rsid w:val="0015112D"/>
    <w:rsid w:val="00152AD9"/>
    <w:rsid w:val="00152D9C"/>
    <w:rsid w:val="00152DB0"/>
    <w:rsid w:val="0015319D"/>
    <w:rsid w:val="00153BCB"/>
    <w:rsid w:val="00154B9D"/>
    <w:rsid w:val="00155043"/>
    <w:rsid w:val="001550EC"/>
    <w:rsid w:val="001557FA"/>
    <w:rsid w:val="0015589E"/>
    <w:rsid w:val="001560A0"/>
    <w:rsid w:val="00156480"/>
    <w:rsid w:val="0016163C"/>
    <w:rsid w:val="0016262C"/>
    <w:rsid w:val="0016298A"/>
    <w:rsid w:val="001629E9"/>
    <w:rsid w:val="001631BE"/>
    <w:rsid w:val="001631E1"/>
    <w:rsid w:val="00163276"/>
    <w:rsid w:val="00164767"/>
    <w:rsid w:val="00165182"/>
    <w:rsid w:val="0016777C"/>
    <w:rsid w:val="001706E8"/>
    <w:rsid w:val="00170BBA"/>
    <w:rsid w:val="00170F78"/>
    <w:rsid w:val="0017154E"/>
    <w:rsid w:val="00171FA9"/>
    <w:rsid w:val="00173750"/>
    <w:rsid w:val="001739B2"/>
    <w:rsid w:val="00174480"/>
    <w:rsid w:val="0017584F"/>
    <w:rsid w:val="00176AF5"/>
    <w:rsid w:val="00182785"/>
    <w:rsid w:val="00182AE7"/>
    <w:rsid w:val="00183AD1"/>
    <w:rsid w:val="00184BE3"/>
    <w:rsid w:val="00185078"/>
    <w:rsid w:val="0018692A"/>
    <w:rsid w:val="001871BC"/>
    <w:rsid w:val="00187CEB"/>
    <w:rsid w:val="00187D3F"/>
    <w:rsid w:val="0019000A"/>
    <w:rsid w:val="00190790"/>
    <w:rsid w:val="001917DD"/>
    <w:rsid w:val="001921FD"/>
    <w:rsid w:val="0019285E"/>
    <w:rsid w:val="00192BE3"/>
    <w:rsid w:val="0019379F"/>
    <w:rsid w:val="001937DA"/>
    <w:rsid w:val="001938E7"/>
    <w:rsid w:val="001939BF"/>
    <w:rsid w:val="00194BD0"/>
    <w:rsid w:val="0019663B"/>
    <w:rsid w:val="001973DB"/>
    <w:rsid w:val="00197735"/>
    <w:rsid w:val="00197A61"/>
    <w:rsid w:val="00197A97"/>
    <w:rsid w:val="001A0213"/>
    <w:rsid w:val="001A0580"/>
    <w:rsid w:val="001A0902"/>
    <w:rsid w:val="001A30D2"/>
    <w:rsid w:val="001A3175"/>
    <w:rsid w:val="001A3308"/>
    <w:rsid w:val="001A4198"/>
    <w:rsid w:val="001A4BAA"/>
    <w:rsid w:val="001A5390"/>
    <w:rsid w:val="001A53DD"/>
    <w:rsid w:val="001A7F1F"/>
    <w:rsid w:val="001B01FC"/>
    <w:rsid w:val="001B027E"/>
    <w:rsid w:val="001B03E2"/>
    <w:rsid w:val="001B0473"/>
    <w:rsid w:val="001B0F51"/>
    <w:rsid w:val="001B173E"/>
    <w:rsid w:val="001B1D70"/>
    <w:rsid w:val="001B23EF"/>
    <w:rsid w:val="001B2A06"/>
    <w:rsid w:val="001B3A92"/>
    <w:rsid w:val="001B3B89"/>
    <w:rsid w:val="001B3BD7"/>
    <w:rsid w:val="001B3C42"/>
    <w:rsid w:val="001B3EA6"/>
    <w:rsid w:val="001B43ED"/>
    <w:rsid w:val="001B4583"/>
    <w:rsid w:val="001B4BDE"/>
    <w:rsid w:val="001B6908"/>
    <w:rsid w:val="001B74FF"/>
    <w:rsid w:val="001C194E"/>
    <w:rsid w:val="001C1A66"/>
    <w:rsid w:val="001C1BDF"/>
    <w:rsid w:val="001C21EE"/>
    <w:rsid w:val="001C292D"/>
    <w:rsid w:val="001C2F32"/>
    <w:rsid w:val="001C3AAC"/>
    <w:rsid w:val="001C3B1D"/>
    <w:rsid w:val="001C4BF1"/>
    <w:rsid w:val="001C74F0"/>
    <w:rsid w:val="001C7E6C"/>
    <w:rsid w:val="001D05CC"/>
    <w:rsid w:val="001D1A77"/>
    <w:rsid w:val="001D2E79"/>
    <w:rsid w:val="001D321B"/>
    <w:rsid w:val="001D3335"/>
    <w:rsid w:val="001D3ACA"/>
    <w:rsid w:val="001D43CF"/>
    <w:rsid w:val="001D4BAF"/>
    <w:rsid w:val="001D4CAF"/>
    <w:rsid w:val="001D5DA2"/>
    <w:rsid w:val="001D742A"/>
    <w:rsid w:val="001D7B1C"/>
    <w:rsid w:val="001E2DA7"/>
    <w:rsid w:val="001E3080"/>
    <w:rsid w:val="001E3943"/>
    <w:rsid w:val="001E4D86"/>
    <w:rsid w:val="001E5647"/>
    <w:rsid w:val="001E6970"/>
    <w:rsid w:val="001E74D0"/>
    <w:rsid w:val="001E7626"/>
    <w:rsid w:val="001F027A"/>
    <w:rsid w:val="001F0BC3"/>
    <w:rsid w:val="001F0DD9"/>
    <w:rsid w:val="001F0F91"/>
    <w:rsid w:val="001F1107"/>
    <w:rsid w:val="001F1318"/>
    <w:rsid w:val="001F161B"/>
    <w:rsid w:val="001F1BF7"/>
    <w:rsid w:val="001F2676"/>
    <w:rsid w:val="001F2696"/>
    <w:rsid w:val="001F3432"/>
    <w:rsid w:val="001F35BD"/>
    <w:rsid w:val="001F3ACB"/>
    <w:rsid w:val="001F418F"/>
    <w:rsid w:val="001F42AE"/>
    <w:rsid w:val="001F4458"/>
    <w:rsid w:val="001F4C1C"/>
    <w:rsid w:val="001F6661"/>
    <w:rsid w:val="001F7307"/>
    <w:rsid w:val="00200122"/>
    <w:rsid w:val="00200A8E"/>
    <w:rsid w:val="002016E2"/>
    <w:rsid w:val="00201986"/>
    <w:rsid w:val="00201F35"/>
    <w:rsid w:val="00201FA0"/>
    <w:rsid w:val="00204400"/>
    <w:rsid w:val="002065A5"/>
    <w:rsid w:val="002067D8"/>
    <w:rsid w:val="00206AF6"/>
    <w:rsid w:val="00206CFD"/>
    <w:rsid w:val="00207B09"/>
    <w:rsid w:val="00207C8C"/>
    <w:rsid w:val="00207DDC"/>
    <w:rsid w:val="00210D31"/>
    <w:rsid w:val="0021123A"/>
    <w:rsid w:val="00211C3D"/>
    <w:rsid w:val="00212574"/>
    <w:rsid w:val="002137A1"/>
    <w:rsid w:val="00213965"/>
    <w:rsid w:val="00213CA8"/>
    <w:rsid w:val="00214B92"/>
    <w:rsid w:val="00215299"/>
    <w:rsid w:val="00215433"/>
    <w:rsid w:val="00215684"/>
    <w:rsid w:val="00215825"/>
    <w:rsid w:val="00216573"/>
    <w:rsid w:val="0021662C"/>
    <w:rsid w:val="00217229"/>
    <w:rsid w:val="00217FED"/>
    <w:rsid w:val="002205EB"/>
    <w:rsid w:val="00221799"/>
    <w:rsid w:val="002217EA"/>
    <w:rsid w:val="00221BF1"/>
    <w:rsid w:val="002222AA"/>
    <w:rsid w:val="00222810"/>
    <w:rsid w:val="00222B69"/>
    <w:rsid w:val="0022398E"/>
    <w:rsid w:val="00223AB5"/>
    <w:rsid w:val="002241B5"/>
    <w:rsid w:val="0022489B"/>
    <w:rsid w:val="00224CFB"/>
    <w:rsid w:val="00224DD0"/>
    <w:rsid w:val="00224FDF"/>
    <w:rsid w:val="00226B0C"/>
    <w:rsid w:val="00227870"/>
    <w:rsid w:val="00230A42"/>
    <w:rsid w:val="00231570"/>
    <w:rsid w:val="00231EFA"/>
    <w:rsid w:val="00233494"/>
    <w:rsid w:val="0023448C"/>
    <w:rsid w:val="00234CFD"/>
    <w:rsid w:val="002356D3"/>
    <w:rsid w:val="00235B48"/>
    <w:rsid w:val="00236427"/>
    <w:rsid w:val="00237106"/>
    <w:rsid w:val="002379D9"/>
    <w:rsid w:val="00237A7E"/>
    <w:rsid w:val="0024006A"/>
    <w:rsid w:val="0024072F"/>
    <w:rsid w:val="00240EFC"/>
    <w:rsid w:val="00241253"/>
    <w:rsid w:val="00241B70"/>
    <w:rsid w:val="00241BDC"/>
    <w:rsid w:val="00241BEE"/>
    <w:rsid w:val="00241C2D"/>
    <w:rsid w:val="002442A7"/>
    <w:rsid w:val="002446D5"/>
    <w:rsid w:val="00244B40"/>
    <w:rsid w:val="00244B8A"/>
    <w:rsid w:val="00244EC0"/>
    <w:rsid w:val="002456CE"/>
    <w:rsid w:val="002464E3"/>
    <w:rsid w:val="002465D0"/>
    <w:rsid w:val="002467AC"/>
    <w:rsid w:val="002477FB"/>
    <w:rsid w:val="00247AF7"/>
    <w:rsid w:val="00247E6F"/>
    <w:rsid w:val="00247FDE"/>
    <w:rsid w:val="002501C7"/>
    <w:rsid w:val="002505FA"/>
    <w:rsid w:val="00250601"/>
    <w:rsid w:val="0025067F"/>
    <w:rsid w:val="00250B8C"/>
    <w:rsid w:val="002516CC"/>
    <w:rsid w:val="0025194C"/>
    <w:rsid w:val="002527EC"/>
    <w:rsid w:val="0025369E"/>
    <w:rsid w:val="00254830"/>
    <w:rsid w:val="002548B5"/>
    <w:rsid w:val="00254FFF"/>
    <w:rsid w:val="002552B6"/>
    <w:rsid w:val="002561A9"/>
    <w:rsid w:val="002562EF"/>
    <w:rsid w:val="0025716E"/>
    <w:rsid w:val="00257F71"/>
    <w:rsid w:val="00260340"/>
    <w:rsid w:val="00261994"/>
    <w:rsid w:val="0026290D"/>
    <w:rsid w:val="00263A60"/>
    <w:rsid w:val="002642D0"/>
    <w:rsid w:val="0026474A"/>
    <w:rsid w:val="00264D92"/>
    <w:rsid w:val="00264EDF"/>
    <w:rsid w:val="00264F13"/>
    <w:rsid w:val="00265E9E"/>
    <w:rsid w:val="002662A3"/>
    <w:rsid w:val="0026673A"/>
    <w:rsid w:val="0026738D"/>
    <w:rsid w:val="00267815"/>
    <w:rsid w:val="00267BD0"/>
    <w:rsid w:val="00267BF3"/>
    <w:rsid w:val="00270C0A"/>
    <w:rsid w:val="00270C73"/>
    <w:rsid w:val="00271015"/>
    <w:rsid w:val="00271FBB"/>
    <w:rsid w:val="002726F9"/>
    <w:rsid w:val="0027272F"/>
    <w:rsid w:val="00272F13"/>
    <w:rsid w:val="00275785"/>
    <w:rsid w:val="00275904"/>
    <w:rsid w:val="00277B63"/>
    <w:rsid w:val="00280104"/>
    <w:rsid w:val="00280E1C"/>
    <w:rsid w:val="002815AE"/>
    <w:rsid w:val="00282A1C"/>
    <w:rsid w:val="00282F27"/>
    <w:rsid w:val="002846C7"/>
    <w:rsid w:val="002856DD"/>
    <w:rsid w:val="00287A7C"/>
    <w:rsid w:val="00287AA5"/>
    <w:rsid w:val="00287CE4"/>
    <w:rsid w:val="00290033"/>
    <w:rsid w:val="0029081A"/>
    <w:rsid w:val="00290A9B"/>
    <w:rsid w:val="00290C85"/>
    <w:rsid w:val="00292122"/>
    <w:rsid w:val="00292818"/>
    <w:rsid w:val="002930CD"/>
    <w:rsid w:val="002930F6"/>
    <w:rsid w:val="002932EC"/>
    <w:rsid w:val="00294D57"/>
    <w:rsid w:val="00295479"/>
    <w:rsid w:val="00295C25"/>
    <w:rsid w:val="002966A5"/>
    <w:rsid w:val="00296853"/>
    <w:rsid w:val="002A1556"/>
    <w:rsid w:val="002A2265"/>
    <w:rsid w:val="002A259C"/>
    <w:rsid w:val="002A31BF"/>
    <w:rsid w:val="002A44CC"/>
    <w:rsid w:val="002A47E4"/>
    <w:rsid w:val="002A54E1"/>
    <w:rsid w:val="002A6568"/>
    <w:rsid w:val="002A70EF"/>
    <w:rsid w:val="002A74A7"/>
    <w:rsid w:val="002A7CF0"/>
    <w:rsid w:val="002B197F"/>
    <w:rsid w:val="002B1B24"/>
    <w:rsid w:val="002B2809"/>
    <w:rsid w:val="002B3182"/>
    <w:rsid w:val="002B31C7"/>
    <w:rsid w:val="002B4168"/>
    <w:rsid w:val="002B439B"/>
    <w:rsid w:val="002B522B"/>
    <w:rsid w:val="002B6350"/>
    <w:rsid w:val="002B6D4C"/>
    <w:rsid w:val="002C07FB"/>
    <w:rsid w:val="002C10B4"/>
    <w:rsid w:val="002C285F"/>
    <w:rsid w:val="002C2CA3"/>
    <w:rsid w:val="002C400C"/>
    <w:rsid w:val="002C418E"/>
    <w:rsid w:val="002C419A"/>
    <w:rsid w:val="002C4817"/>
    <w:rsid w:val="002C482B"/>
    <w:rsid w:val="002C4CB4"/>
    <w:rsid w:val="002C4FF5"/>
    <w:rsid w:val="002C5F40"/>
    <w:rsid w:val="002C61BE"/>
    <w:rsid w:val="002C62EA"/>
    <w:rsid w:val="002C6A27"/>
    <w:rsid w:val="002C7103"/>
    <w:rsid w:val="002C7550"/>
    <w:rsid w:val="002C7F0D"/>
    <w:rsid w:val="002D0003"/>
    <w:rsid w:val="002D2BBA"/>
    <w:rsid w:val="002D2C6A"/>
    <w:rsid w:val="002D5078"/>
    <w:rsid w:val="002D5332"/>
    <w:rsid w:val="002D61AA"/>
    <w:rsid w:val="002D6881"/>
    <w:rsid w:val="002D75F4"/>
    <w:rsid w:val="002D7C0F"/>
    <w:rsid w:val="002D7CDF"/>
    <w:rsid w:val="002E15FC"/>
    <w:rsid w:val="002E1C9B"/>
    <w:rsid w:val="002E371E"/>
    <w:rsid w:val="002E3E2C"/>
    <w:rsid w:val="002E3F34"/>
    <w:rsid w:val="002E40BA"/>
    <w:rsid w:val="002E5685"/>
    <w:rsid w:val="002E5CD3"/>
    <w:rsid w:val="002E5EB5"/>
    <w:rsid w:val="002E5ED2"/>
    <w:rsid w:val="002E642C"/>
    <w:rsid w:val="002E6B24"/>
    <w:rsid w:val="002E72B2"/>
    <w:rsid w:val="002F01DA"/>
    <w:rsid w:val="002F0537"/>
    <w:rsid w:val="002F0DD5"/>
    <w:rsid w:val="002F1DFE"/>
    <w:rsid w:val="002F258B"/>
    <w:rsid w:val="002F276D"/>
    <w:rsid w:val="002F30EA"/>
    <w:rsid w:val="002F5023"/>
    <w:rsid w:val="002F53B5"/>
    <w:rsid w:val="002F5FD9"/>
    <w:rsid w:val="002F6557"/>
    <w:rsid w:val="002F6F60"/>
    <w:rsid w:val="002F76ED"/>
    <w:rsid w:val="003009CE"/>
    <w:rsid w:val="0030105E"/>
    <w:rsid w:val="003016DB"/>
    <w:rsid w:val="00301D55"/>
    <w:rsid w:val="00302247"/>
    <w:rsid w:val="0030254F"/>
    <w:rsid w:val="00302661"/>
    <w:rsid w:val="003028B6"/>
    <w:rsid w:val="0030329D"/>
    <w:rsid w:val="00304BB8"/>
    <w:rsid w:val="003055D3"/>
    <w:rsid w:val="00306268"/>
    <w:rsid w:val="00306B04"/>
    <w:rsid w:val="00307B9E"/>
    <w:rsid w:val="003108ED"/>
    <w:rsid w:val="00311049"/>
    <w:rsid w:val="00311B9E"/>
    <w:rsid w:val="00311DA3"/>
    <w:rsid w:val="00312214"/>
    <w:rsid w:val="00312874"/>
    <w:rsid w:val="0031289C"/>
    <w:rsid w:val="003128B8"/>
    <w:rsid w:val="00312947"/>
    <w:rsid w:val="00312DBC"/>
    <w:rsid w:val="00314035"/>
    <w:rsid w:val="003146E2"/>
    <w:rsid w:val="00314BFE"/>
    <w:rsid w:val="003157B4"/>
    <w:rsid w:val="00315C41"/>
    <w:rsid w:val="00315D6F"/>
    <w:rsid w:val="00316275"/>
    <w:rsid w:val="003175A2"/>
    <w:rsid w:val="00317D94"/>
    <w:rsid w:val="003200C6"/>
    <w:rsid w:val="003205A0"/>
    <w:rsid w:val="0032129F"/>
    <w:rsid w:val="00321DD5"/>
    <w:rsid w:val="00323DB6"/>
    <w:rsid w:val="00323F23"/>
    <w:rsid w:val="00324104"/>
    <w:rsid w:val="003253F1"/>
    <w:rsid w:val="00326A84"/>
    <w:rsid w:val="00326C48"/>
    <w:rsid w:val="00330108"/>
    <w:rsid w:val="00330541"/>
    <w:rsid w:val="0033070F"/>
    <w:rsid w:val="003314E7"/>
    <w:rsid w:val="00332926"/>
    <w:rsid w:val="00334892"/>
    <w:rsid w:val="00334D45"/>
    <w:rsid w:val="00334F24"/>
    <w:rsid w:val="00335AEE"/>
    <w:rsid w:val="00335FE7"/>
    <w:rsid w:val="0033613B"/>
    <w:rsid w:val="00340C54"/>
    <w:rsid w:val="003420BF"/>
    <w:rsid w:val="003428D4"/>
    <w:rsid w:val="0034303F"/>
    <w:rsid w:val="003439DB"/>
    <w:rsid w:val="00343A9B"/>
    <w:rsid w:val="00343D56"/>
    <w:rsid w:val="00343EA1"/>
    <w:rsid w:val="003442EC"/>
    <w:rsid w:val="0034572D"/>
    <w:rsid w:val="00347EFB"/>
    <w:rsid w:val="0035153C"/>
    <w:rsid w:val="003518BA"/>
    <w:rsid w:val="00351F95"/>
    <w:rsid w:val="00352390"/>
    <w:rsid w:val="00353154"/>
    <w:rsid w:val="00353CF0"/>
    <w:rsid w:val="00353D17"/>
    <w:rsid w:val="003543B9"/>
    <w:rsid w:val="00354448"/>
    <w:rsid w:val="0035533C"/>
    <w:rsid w:val="0035592E"/>
    <w:rsid w:val="00355E94"/>
    <w:rsid w:val="00355EA8"/>
    <w:rsid w:val="00356BDB"/>
    <w:rsid w:val="003570D6"/>
    <w:rsid w:val="00357477"/>
    <w:rsid w:val="003603DF"/>
    <w:rsid w:val="0036176E"/>
    <w:rsid w:val="0036272A"/>
    <w:rsid w:val="003643F8"/>
    <w:rsid w:val="003651E6"/>
    <w:rsid w:val="003652BF"/>
    <w:rsid w:val="0036530D"/>
    <w:rsid w:val="003653E1"/>
    <w:rsid w:val="003656B2"/>
    <w:rsid w:val="00365907"/>
    <w:rsid w:val="00367671"/>
    <w:rsid w:val="00367CED"/>
    <w:rsid w:val="00370B3E"/>
    <w:rsid w:val="00371DAC"/>
    <w:rsid w:val="00372B11"/>
    <w:rsid w:val="00372B9F"/>
    <w:rsid w:val="0037361B"/>
    <w:rsid w:val="00373F91"/>
    <w:rsid w:val="00374740"/>
    <w:rsid w:val="00374B1D"/>
    <w:rsid w:val="00376C22"/>
    <w:rsid w:val="00376EE6"/>
    <w:rsid w:val="003777E6"/>
    <w:rsid w:val="00380135"/>
    <w:rsid w:val="003802EE"/>
    <w:rsid w:val="0038051B"/>
    <w:rsid w:val="00380997"/>
    <w:rsid w:val="00380CCC"/>
    <w:rsid w:val="00382105"/>
    <w:rsid w:val="00382364"/>
    <w:rsid w:val="003829D0"/>
    <w:rsid w:val="003833C2"/>
    <w:rsid w:val="003834E4"/>
    <w:rsid w:val="003837EE"/>
    <w:rsid w:val="00383BFD"/>
    <w:rsid w:val="0038418A"/>
    <w:rsid w:val="00384FD1"/>
    <w:rsid w:val="00385307"/>
    <w:rsid w:val="00385465"/>
    <w:rsid w:val="0038600D"/>
    <w:rsid w:val="00386FD7"/>
    <w:rsid w:val="00390027"/>
    <w:rsid w:val="00391C0E"/>
    <w:rsid w:val="0039216E"/>
    <w:rsid w:val="00393802"/>
    <w:rsid w:val="0039387E"/>
    <w:rsid w:val="00393E6C"/>
    <w:rsid w:val="00394CCE"/>
    <w:rsid w:val="0039501C"/>
    <w:rsid w:val="003956DD"/>
    <w:rsid w:val="00395B1C"/>
    <w:rsid w:val="00396A9F"/>
    <w:rsid w:val="0039759D"/>
    <w:rsid w:val="00397F46"/>
    <w:rsid w:val="003A004E"/>
    <w:rsid w:val="003A044B"/>
    <w:rsid w:val="003A04AB"/>
    <w:rsid w:val="003A3486"/>
    <w:rsid w:val="003A34F6"/>
    <w:rsid w:val="003A3BE0"/>
    <w:rsid w:val="003A4C27"/>
    <w:rsid w:val="003A55FB"/>
    <w:rsid w:val="003A5D6D"/>
    <w:rsid w:val="003A6105"/>
    <w:rsid w:val="003A714B"/>
    <w:rsid w:val="003A761D"/>
    <w:rsid w:val="003B012A"/>
    <w:rsid w:val="003B053A"/>
    <w:rsid w:val="003B05FF"/>
    <w:rsid w:val="003B07E4"/>
    <w:rsid w:val="003B1FA7"/>
    <w:rsid w:val="003B1FCD"/>
    <w:rsid w:val="003B3BD6"/>
    <w:rsid w:val="003B3D51"/>
    <w:rsid w:val="003B43BF"/>
    <w:rsid w:val="003B4A8E"/>
    <w:rsid w:val="003B4C19"/>
    <w:rsid w:val="003B5666"/>
    <w:rsid w:val="003B5AE4"/>
    <w:rsid w:val="003B63F4"/>
    <w:rsid w:val="003C117A"/>
    <w:rsid w:val="003C13C3"/>
    <w:rsid w:val="003C169B"/>
    <w:rsid w:val="003C25E3"/>
    <w:rsid w:val="003C279D"/>
    <w:rsid w:val="003C3F4F"/>
    <w:rsid w:val="003C402B"/>
    <w:rsid w:val="003C4119"/>
    <w:rsid w:val="003C4B17"/>
    <w:rsid w:val="003C6609"/>
    <w:rsid w:val="003C67F2"/>
    <w:rsid w:val="003C6ADF"/>
    <w:rsid w:val="003C7BF4"/>
    <w:rsid w:val="003D0DA6"/>
    <w:rsid w:val="003D1142"/>
    <w:rsid w:val="003D16AF"/>
    <w:rsid w:val="003D1791"/>
    <w:rsid w:val="003D2058"/>
    <w:rsid w:val="003D2570"/>
    <w:rsid w:val="003D2CB1"/>
    <w:rsid w:val="003D35CF"/>
    <w:rsid w:val="003D4AFD"/>
    <w:rsid w:val="003D60F3"/>
    <w:rsid w:val="003D642D"/>
    <w:rsid w:val="003D6478"/>
    <w:rsid w:val="003D6D80"/>
    <w:rsid w:val="003E05B2"/>
    <w:rsid w:val="003E0BE7"/>
    <w:rsid w:val="003E15ED"/>
    <w:rsid w:val="003E1C6F"/>
    <w:rsid w:val="003E2A23"/>
    <w:rsid w:val="003E3DD7"/>
    <w:rsid w:val="003E4392"/>
    <w:rsid w:val="003E4D17"/>
    <w:rsid w:val="003E6353"/>
    <w:rsid w:val="003E74D6"/>
    <w:rsid w:val="003E7854"/>
    <w:rsid w:val="003E791B"/>
    <w:rsid w:val="003F0016"/>
    <w:rsid w:val="003F08CD"/>
    <w:rsid w:val="003F0F2B"/>
    <w:rsid w:val="003F121B"/>
    <w:rsid w:val="003F15BB"/>
    <w:rsid w:val="003F284A"/>
    <w:rsid w:val="003F2F4D"/>
    <w:rsid w:val="003F349F"/>
    <w:rsid w:val="003F4883"/>
    <w:rsid w:val="003F549F"/>
    <w:rsid w:val="003F5D27"/>
    <w:rsid w:val="003F64B7"/>
    <w:rsid w:val="003F7D68"/>
    <w:rsid w:val="0040049B"/>
    <w:rsid w:val="00401535"/>
    <w:rsid w:val="00401BCD"/>
    <w:rsid w:val="00402FEA"/>
    <w:rsid w:val="004043B7"/>
    <w:rsid w:val="004044F9"/>
    <w:rsid w:val="0040464E"/>
    <w:rsid w:val="004056A0"/>
    <w:rsid w:val="004056D9"/>
    <w:rsid w:val="004069B6"/>
    <w:rsid w:val="00406D6A"/>
    <w:rsid w:val="00410D1C"/>
    <w:rsid w:val="00410F29"/>
    <w:rsid w:val="00411BE5"/>
    <w:rsid w:val="00411C21"/>
    <w:rsid w:val="00412CEB"/>
    <w:rsid w:val="00413DE5"/>
    <w:rsid w:val="00415363"/>
    <w:rsid w:val="0041704C"/>
    <w:rsid w:val="00417C83"/>
    <w:rsid w:val="00417FEF"/>
    <w:rsid w:val="00420550"/>
    <w:rsid w:val="00420CBC"/>
    <w:rsid w:val="0042188D"/>
    <w:rsid w:val="00423419"/>
    <w:rsid w:val="0042373F"/>
    <w:rsid w:val="00424E16"/>
    <w:rsid w:val="00425C2C"/>
    <w:rsid w:val="00426CF1"/>
    <w:rsid w:val="00430B1E"/>
    <w:rsid w:val="00430F5B"/>
    <w:rsid w:val="00431C8C"/>
    <w:rsid w:val="00431EB2"/>
    <w:rsid w:val="00432316"/>
    <w:rsid w:val="004329B6"/>
    <w:rsid w:val="004340CE"/>
    <w:rsid w:val="0043412F"/>
    <w:rsid w:val="004343EB"/>
    <w:rsid w:val="004349AD"/>
    <w:rsid w:val="00436946"/>
    <w:rsid w:val="00436D40"/>
    <w:rsid w:val="004375ED"/>
    <w:rsid w:val="00440413"/>
    <w:rsid w:val="00440A40"/>
    <w:rsid w:val="00440D58"/>
    <w:rsid w:val="00441447"/>
    <w:rsid w:val="0044166E"/>
    <w:rsid w:val="00441E96"/>
    <w:rsid w:val="00442300"/>
    <w:rsid w:val="00442F40"/>
    <w:rsid w:val="00443425"/>
    <w:rsid w:val="00443746"/>
    <w:rsid w:val="00443773"/>
    <w:rsid w:val="004438A8"/>
    <w:rsid w:val="00445184"/>
    <w:rsid w:val="00446275"/>
    <w:rsid w:val="004466C6"/>
    <w:rsid w:val="00446A84"/>
    <w:rsid w:val="00446C11"/>
    <w:rsid w:val="00446D4A"/>
    <w:rsid w:val="00446DD1"/>
    <w:rsid w:val="004472B4"/>
    <w:rsid w:val="004472CB"/>
    <w:rsid w:val="00447609"/>
    <w:rsid w:val="00447D9D"/>
    <w:rsid w:val="00450148"/>
    <w:rsid w:val="00450578"/>
    <w:rsid w:val="004510F8"/>
    <w:rsid w:val="004516C4"/>
    <w:rsid w:val="00451E70"/>
    <w:rsid w:val="004527B3"/>
    <w:rsid w:val="00453D36"/>
    <w:rsid w:val="004541C6"/>
    <w:rsid w:val="004544F4"/>
    <w:rsid w:val="00455146"/>
    <w:rsid w:val="00455232"/>
    <w:rsid w:val="00455980"/>
    <w:rsid w:val="00456A10"/>
    <w:rsid w:val="00456A55"/>
    <w:rsid w:val="004574FD"/>
    <w:rsid w:val="0045785F"/>
    <w:rsid w:val="00460300"/>
    <w:rsid w:val="00460629"/>
    <w:rsid w:val="004606F9"/>
    <w:rsid w:val="00460A23"/>
    <w:rsid w:val="00461211"/>
    <w:rsid w:val="00462673"/>
    <w:rsid w:val="00462C0B"/>
    <w:rsid w:val="00462D0F"/>
    <w:rsid w:val="00462EE1"/>
    <w:rsid w:val="00463009"/>
    <w:rsid w:val="00464286"/>
    <w:rsid w:val="00464313"/>
    <w:rsid w:val="00464617"/>
    <w:rsid w:val="004661D4"/>
    <w:rsid w:val="004669DE"/>
    <w:rsid w:val="00466DB4"/>
    <w:rsid w:val="00467BF7"/>
    <w:rsid w:val="00470091"/>
    <w:rsid w:val="00470142"/>
    <w:rsid w:val="00470DD3"/>
    <w:rsid w:val="00470DD5"/>
    <w:rsid w:val="0047185F"/>
    <w:rsid w:val="00471F90"/>
    <w:rsid w:val="00474353"/>
    <w:rsid w:val="004744B2"/>
    <w:rsid w:val="0047451D"/>
    <w:rsid w:val="004753EB"/>
    <w:rsid w:val="00475D1D"/>
    <w:rsid w:val="0047649D"/>
    <w:rsid w:val="004774A8"/>
    <w:rsid w:val="00481EF4"/>
    <w:rsid w:val="004830E7"/>
    <w:rsid w:val="00483869"/>
    <w:rsid w:val="00483ECE"/>
    <w:rsid w:val="00485A4D"/>
    <w:rsid w:val="004913EB"/>
    <w:rsid w:val="0049151F"/>
    <w:rsid w:val="0049152F"/>
    <w:rsid w:val="00491A95"/>
    <w:rsid w:val="00491DEF"/>
    <w:rsid w:val="00493101"/>
    <w:rsid w:val="00493B2D"/>
    <w:rsid w:val="00493CA5"/>
    <w:rsid w:val="004956A6"/>
    <w:rsid w:val="00496298"/>
    <w:rsid w:val="004963FF"/>
    <w:rsid w:val="00497AE5"/>
    <w:rsid w:val="004A12AC"/>
    <w:rsid w:val="004A13AF"/>
    <w:rsid w:val="004A23DB"/>
    <w:rsid w:val="004A25B5"/>
    <w:rsid w:val="004A3F66"/>
    <w:rsid w:val="004A4CEB"/>
    <w:rsid w:val="004A54ED"/>
    <w:rsid w:val="004A5983"/>
    <w:rsid w:val="004A59CD"/>
    <w:rsid w:val="004A5B10"/>
    <w:rsid w:val="004A6013"/>
    <w:rsid w:val="004A632B"/>
    <w:rsid w:val="004A6427"/>
    <w:rsid w:val="004B19F1"/>
    <w:rsid w:val="004B1E99"/>
    <w:rsid w:val="004B2557"/>
    <w:rsid w:val="004B2875"/>
    <w:rsid w:val="004B31C8"/>
    <w:rsid w:val="004B465B"/>
    <w:rsid w:val="004B6BC1"/>
    <w:rsid w:val="004B6DF0"/>
    <w:rsid w:val="004B723D"/>
    <w:rsid w:val="004B72F6"/>
    <w:rsid w:val="004B730C"/>
    <w:rsid w:val="004B73AD"/>
    <w:rsid w:val="004C0678"/>
    <w:rsid w:val="004C09A8"/>
    <w:rsid w:val="004C307D"/>
    <w:rsid w:val="004C39A1"/>
    <w:rsid w:val="004C3E6C"/>
    <w:rsid w:val="004C40F3"/>
    <w:rsid w:val="004C42E6"/>
    <w:rsid w:val="004C4FD8"/>
    <w:rsid w:val="004C68F9"/>
    <w:rsid w:val="004D017A"/>
    <w:rsid w:val="004D1978"/>
    <w:rsid w:val="004D1FC9"/>
    <w:rsid w:val="004D2199"/>
    <w:rsid w:val="004D2652"/>
    <w:rsid w:val="004D2A64"/>
    <w:rsid w:val="004D2D4F"/>
    <w:rsid w:val="004D316B"/>
    <w:rsid w:val="004D3B88"/>
    <w:rsid w:val="004D3E26"/>
    <w:rsid w:val="004D42B1"/>
    <w:rsid w:val="004D4A0F"/>
    <w:rsid w:val="004D4DA5"/>
    <w:rsid w:val="004D4FF4"/>
    <w:rsid w:val="004D5458"/>
    <w:rsid w:val="004D5EB7"/>
    <w:rsid w:val="004D66EF"/>
    <w:rsid w:val="004D71A8"/>
    <w:rsid w:val="004E16C0"/>
    <w:rsid w:val="004E1B93"/>
    <w:rsid w:val="004E2127"/>
    <w:rsid w:val="004E4BC9"/>
    <w:rsid w:val="004E4C39"/>
    <w:rsid w:val="004E576D"/>
    <w:rsid w:val="004E7089"/>
    <w:rsid w:val="004F01EF"/>
    <w:rsid w:val="004F09FF"/>
    <w:rsid w:val="004F0CF0"/>
    <w:rsid w:val="004F1188"/>
    <w:rsid w:val="004F1675"/>
    <w:rsid w:val="004F169D"/>
    <w:rsid w:val="004F453E"/>
    <w:rsid w:val="004F50EB"/>
    <w:rsid w:val="004F5290"/>
    <w:rsid w:val="004F7086"/>
    <w:rsid w:val="00500803"/>
    <w:rsid w:val="00503D3B"/>
    <w:rsid w:val="005056AF"/>
    <w:rsid w:val="00505F11"/>
    <w:rsid w:val="00506498"/>
    <w:rsid w:val="005066EC"/>
    <w:rsid w:val="00507E2B"/>
    <w:rsid w:val="005103AA"/>
    <w:rsid w:val="0051075F"/>
    <w:rsid w:val="0051081E"/>
    <w:rsid w:val="0051126D"/>
    <w:rsid w:val="00512B51"/>
    <w:rsid w:val="00513AB3"/>
    <w:rsid w:val="00513AFC"/>
    <w:rsid w:val="00515B1D"/>
    <w:rsid w:val="00516425"/>
    <w:rsid w:val="00516BE6"/>
    <w:rsid w:val="00516FBE"/>
    <w:rsid w:val="0051728D"/>
    <w:rsid w:val="005176D2"/>
    <w:rsid w:val="0051772D"/>
    <w:rsid w:val="00520623"/>
    <w:rsid w:val="00520CB5"/>
    <w:rsid w:val="005211FC"/>
    <w:rsid w:val="00521C85"/>
    <w:rsid w:val="00522E64"/>
    <w:rsid w:val="00523A78"/>
    <w:rsid w:val="00523B35"/>
    <w:rsid w:val="005249AD"/>
    <w:rsid w:val="00524C8A"/>
    <w:rsid w:val="00525D0A"/>
    <w:rsid w:val="00526466"/>
    <w:rsid w:val="00526467"/>
    <w:rsid w:val="00526AA3"/>
    <w:rsid w:val="005270A2"/>
    <w:rsid w:val="00527144"/>
    <w:rsid w:val="0052755D"/>
    <w:rsid w:val="00527879"/>
    <w:rsid w:val="0052798C"/>
    <w:rsid w:val="005279FE"/>
    <w:rsid w:val="00530B74"/>
    <w:rsid w:val="00532174"/>
    <w:rsid w:val="0053234A"/>
    <w:rsid w:val="005323D7"/>
    <w:rsid w:val="00532C34"/>
    <w:rsid w:val="00533A7C"/>
    <w:rsid w:val="00535127"/>
    <w:rsid w:val="00535525"/>
    <w:rsid w:val="0053579D"/>
    <w:rsid w:val="00535FB8"/>
    <w:rsid w:val="005370A7"/>
    <w:rsid w:val="0053734D"/>
    <w:rsid w:val="005375AD"/>
    <w:rsid w:val="005378EC"/>
    <w:rsid w:val="0054026E"/>
    <w:rsid w:val="005405E5"/>
    <w:rsid w:val="00540699"/>
    <w:rsid w:val="00541564"/>
    <w:rsid w:val="00542FA4"/>
    <w:rsid w:val="0054346E"/>
    <w:rsid w:val="00544865"/>
    <w:rsid w:val="00547963"/>
    <w:rsid w:val="00547C31"/>
    <w:rsid w:val="00550931"/>
    <w:rsid w:val="0055126F"/>
    <w:rsid w:val="00552660"/>
    <w:rsid w:val="00552891"/>
    <w:rsid w:val="00552B25"/>
    <w:rsid w:val="0055314F"/>
    <w:rsid w:val="005535B1"/>
    <w:rsid w:val="00553634"/>
    <w:rsid w:val="00553C59"/>
    <w:rsid w:val="00553ECC"/>
    <w:rsid w:val="005543CC"/>
    <w:rsid w:val="00555804"/>
    <w:rsid w:val="005560C3"/>
    <w:rsid w:val="00560956"/>
    <w:rsid w:val="005609D1"/>
    <w:rsid w:val="005611CB"/>
    <w:rsid w:val="00562048"/>
    <w:rsid w:val="00563FAF"/>
    <w:rsid w:val="00564529"/>
    <w:rsid w:val="00565AFD"/>
    <w:rsid w:val="00566592"/>
    <w:rsid w:val="0056734A"/>
    <w:rsid w:val="005678D6"/>
    <w:rsid w:val="00567C6F"/>
    <w:rsid w:val="0057043D"/>
    <w:rsid w:val="0057107D"/>
    <w:rsid w:val="005710EB"/>
    <w:rsid w:val="00571502"/>
    <w:rsid w:val="00571962"/>
    <w:rsid w:val="00571B4C"/>
    <w:rsid w:val="005730A3"/>
    <w:rsid w:val="00573759"/>
    <w:rsid w:val="00574919"/>
    <w:rsid w:val="0057596B"/>
    <w:rsid w:val="0057782D"/>
    <w:rsid w:val="00577944"/>
    <w:rsid w:val="00577BFD"/>
    <w:rsid w:val="005810D5"/>
    <w:rsid w:val="005816CA"/>
    <w:rsid w:val="00581A8E"/>
    <w:rsid w:val="0058359F"/>
    <w:rsid w:val="005839DE"/>
    <w:rsid w:val="00583A8B"/>
    <w:rsid w:val="005840EA"/>
    <w:rsid w:val="00584AF5"/>
    <w:rsid w:val="005879A3"/>
    <w:rsid w:val="005879FC"/>
    <w:rsid w:val="005906AD"/>
    <w:rsid w:val="005908BF"/>
    <w:rsid w:val="00591DA6"/>
    <w:rsid w:val="00591EE0"/>
    <w:rsid w:val="0059263F"/>
    <w:rsid w:val="00592F11"/>
    <w:rsid w:val="005939E3"/>
    <w:rsid w:val="005947EB"/>
    <w:rsid w:val="00595246"/>
    <w:rsid w:val="005955F2"/>
    <w:rsid w:val="0059755D"/>
    <w:rsid w:val="00597CEE"/>
    <w:rsid w:val="005A0206"/>
    <w:rsid w:val="005A1322"/>
    <w:rsid w:val="005A1677"/>
    <w:rsid w:val="005A169F"/>
    <w:rsid w:val="005A18B8"/>
    <w:rsid w:val="005A2414"/>
    <w:rsid w:val="005A280B"/>
    <w:rsid w:val="005A34F0"/>
    <w:rsid w:val="005A3F79"/>
    <w:rsid w:val="005A468E"/>
    <w:rsid w:val="005A4B79"/>
    <w:rsid w:val="005A5315"/>
    <w:rsid w:val="005A5DB7"/>
    <w:rsid w:val="005A6B8A"/>
    <w:rsid w:val="005A6FEB"/>
    <w:rsid w:val="005A7A6C"/>
    <w:rsid w:val="005B0625"/>
    <w:rsid w:val="005B0A12"/>
    <w:rsid w:val="005B0B53"/>
    <w:rsid w:val="005B0F8B"/>
    <w:rsid w:val="005B1CA1"/>
    <w:rsid w:val="005B22B1"/>
    <w:rsid w:val="005B2D29"/>
    <w:rsid w:val="005B2FCD"/>
    <w:rsid w:val="005B324C"/>
    <w:rsid w:val="005B3298"/>
    <w:rsid w:val="005B45C6"/>
    <w:rsid w:val="005B45D8"/>
    <w:rsid w:val="005B4B94"/>
    <w:rsid w:val="005B7754"/>
    <w:rsid w:val="005B7A56"/>
    <w:rsid w:val="005B7AF2"/>
    <w:rsid w:val="005C0D6C"/>
    <w:rsid w:val="005C1CB0"/>
    <w:rsid w:val="005C1E0E"/>
    <w:rsid w:val="005C491B"/>
    <w:rsid w:val="005C4B4D"/>
    <w:rsid w:val="005C545B"/>
    <w:rsid w:val="005C623B"/>
    <w:rsid w:val="005C689C"/>
    <w:rsid w:val="005C6DB8"/>
    <w:rsid w:val="005C6E13"/>
    <w:rsid w:val="005C72CE"/>
    <w:rsid w:val="005C7783"/>
    <w:rsid w:val="005C7FD2"/>
    <w:rsid w:val="005D052C"/>
    <w:rsid w:val="005D1E54"/>
    <w:rsid w:val="005D1EF6"/>
    <w:rsid w:val="005D21C7"/>
    <w:rsid w:val="005D242E"/>
    <w:rsid w:val="005D2E04"/>
    <w:rsid w:val="005D4A6A"/>
    <w:rsid w:val="005D4B05"/>
    <w:rsid w:val="005D5BB0"/>
    <w:rsid w:val="005D79C5"/>
    <w:rsid w:val="005E025D"/>
    <w:rsid w:val="005E0435"/>
    <w:rsid w:val="005E0441"/>
    <w:rsid w:val="005E100D"/>
    <w:rsid w:val="005E1F78"/>
    <w:rsid w:val="005E2C98"/>
    <w:rsid w:val="005E2EA3"/>
    <w:rsid w:val="005E2F81"/>
    <w:rsid w:val="005E32D2"/>
    <w:rsid w:val="005E4767"/>
    <w:rsid w:val="005E48DA"/>
    <w:rsid w:val="005E4DEC"/>
    <w:rsid w:val="005E599B"/>
    <w:rsid w:val="005E7F6C"/>
    <w:rsid w:val="005F0B5E"/>
    <w:rsid w:val="005F0B8D"/>
    <w:rsid w:val="005F0C40"/>
    <w:rsid w:val="005F11D3"/>
    <w:rsid w:val="005F14BC"/>
    <w:rsid w:val="005F14DF"/>
    <w:rsid w:val="005F14EF"/>
    <w:rsid w:val="005F2057"/>
    <w:rsid w:val="005F31DB"/>
    <w:rsid w:val="005F46E2"/>
    <w:rsid w:val="005F5AFB"/>
    <w:rsid w:val="005F65E9"/>
    <w:rsid w:val="005F67F3"/>
    <w:rsid w:val="005F68E1"/>
    <w:rsid w:val="005F70F9"/>
    <w:rsid w:val="005F7A75"/>
    <w:rsid w:val="00600F35"/>
    <w:rsid w:val="00602634"/>
    <w:rsid w:val="006028DD"/>
    <w:rsid w:val="006036B0"/>
    <w:rsid w:val="00603DDE"/>
    <w:rsid w:val="006048D4"/>
    <w:rsid w:val="00604E80"/>
    <w:rsid w:val="0060583F"/>
    <w:rsid w:val="00605F79"/>
    <w:rsid w:val="00606114"/>
    <w:rsid w:val="00606D36"/>
    <w:rsid w:val="00610F2E"/>
    <w:rsid w:val="006116D4"/>
    <w:rsid w:val="006119A8"/>
    <w:rsid w:val="006121C6"/>
    <w:rsid w:val="0061222E"/>
    <w:rsid w:val="0061255E"/>
    <w:rsid w:val="0061270C"/>
    <w:rsid w:val="00613148"/>
    <w:rsid w:val="00614D9B"/>
    <w:rsid w:val="00614F01"/>
    <w:rsid w:val="006153EB"/>
    <w:rsid w:val="00615682"/>
    <w:rsid w:val="00615CA2"/>
    <w:rsid w:val="00617C57"/>
    <w:rsid w:val="00620E12"/>
    <w:rsid w:val="00622B61"/>
    <w:rsid w:val="00622BC2"/>
    <w:rsid w:val="00623C48"/>
    <w:rsid w:val="006244AC"/>
    <w:rsid w:val="00624594"/>
    <w:rsid w:val="006246A0"/>
    <w:rsid w:val="00624C27"/>
    <w:rsid w:val="00624FED"/>
    <w:rsid w:val="006261F4"/>
    <w:rsid w:val="00626708"/>
    <w:rsid w:val="00626971"/>
    <w:rsid w:val="00626C4A"/>
    <w:rsid w:val="00627572"/>
    <w:rsid w:val="00630A98"/>
    <w:rsid w:val="00631004"/>
    <w:rsid w:val="00631D7A"/>
    <w:rsid w:val="006322DB"/>
    <w:rsid w:val="006326A8"/>
    <w:rsid w:val="00632AA3"/>
    <w:rsid w:val="00632DA3"/>
    <w:rsid w:val="006337F0"/>
    <w:rsid w:val="006338F0"/>
    <w:rsid w:val="006356FF"/>
    <w:rsid w:val="00637112"/>
    <w:rsid w:val="0063767F"/>
    <w:rsid w:val="00637B14"/>
    <w:rsid w:val="00640428"/>
    <w:rsid w:val="00640E06"/>
    <w:rsid w:val="00640F80"/>
    <w:rsid w:val="00641935"/>
    <w:rsid w:val="006427B0"/>
    <w:rsid w:val="00643B45"/>
    <w:rsid w:val="00645EF9"/>
    <w:rsid w:val="00646959"/>
    <w:rsid w:val="006478E9"/>
    <w:rsid w:val="00647CBE"/>
    <w:rsid w:val="0065005E"/>
    <w:rsid w:val="006502E6"/>
    <w:rsid w:val="0065063A"/>
    <w:rsid w:val="00650AE2"/>
    <w:rsid w:val="00651D8D"/>
    <w:rsid w:val="00652B8F"/>
    <w:rsid w:val="00653C1F"/>
    <w:rsid w:val="00653FC2"/>
    <w:rsid w:val="006541E7"/>
    <w:rsid w:val="00654991"/>
    <w:rsid w:val="00654EAD"/>
    <w:rsid w:val="00655220"/>
    <w:rsid w:val="00655941"/>
    <w:rsid w:val="00656BF3"/>
    <w:rsid w:val="00660BCB"/>
    <w:rsid w:val="00660C71"/>
    <w:rsid w:val="00661075"/>
    <w:rsid w:val="006612EA"/>
    <w:rsid w:val="00661AFD"/>
    <w:rsid w:val="0066216E"/>
    <w:rsid w:val="00662888"/>
    <w:rsid w:val="006629D6"/>
    <w:rsid w:val="00664A3C"/>
    <w:rsid w:val="006660B9"/>
    <w:rsid w:val="00666DAD"/>
    <w:rsid w:val="00667B14"/>
    <w:rsid w:val="0067090E"/>
    <w:rsid w:val="00670CA7"/>
    <w:rsid w:val="00670D1B"/>
    <w:rsid w:val="00670F27"/>
    <w:rsid w:val="00670FFF"/>
    <w:rsid w:val="00671330"/>
    <w:rsid w:val="00671397"/>
    <w:rsid w:val="00671535"/>
    <w:rsid w:val="00671973"/>
    <w:rsid w:val="0067292E"/>
    <w:rsid w:val="00672C78"/>
    <w:rsid w:val="006739F9"/>
    <w:rsid w:val="00674444"/>
    <w:rsid w:val="00674737"/>
    <w:rsid w:val="006763F6"/>
    <w:rsid w:val="00676706"/>
    <w:rsid w:val="006772FB"/>
    <w:rsid w:val="00680C7A"/>
    <w:rsid w:val="0068208E"/>
    <w:rsid w:val="00682205"/>
    <w:rsid w:val="00683B4A"/>
    <w:rsid w:val="00686BFA"/>
    <w:rsid w:val="00687106"/>
    <w:rsid w:val="00687A68"/>
    <w:rsid w:val="00691345"/>
    <w:rsid w:val="00691776"/>
    <w:rsid w:val="006920CF"/>
    <w:rsid w:val="00692CF2"/>
    <w:rsid w:val="006931E2"/>
    <w:rsid w:val="00693380"/>
    <w:rsid w:val="0069381A"/>
    <w:rsid w:val="006945FB"/>
    <w:rsid w:val="00696894"/>
    <w:rsid w:val="006970C6"/>
    <w:rsid w:val="006977CE"/>
    <w:rsid w:val="00697D8E"/>
    <w:rsid w:val="006A0E47"/>
    <w:rsid w:val="006A14CD"/>
    <w:rsid w:val="006A1EBF"/>
    <w:rsid w:val="006A22C4"/>
    <w:rsid w:val="006A38B6"/>
    <w:rsid w:val="006A4CC2"/>
    <w:rsid w:val="006A4EBA"/>
    <w:rsid w:val="006A5399"/>
    <w:rsid w:val="006A5413"/>
    <w:rsid w:val="006A57E9"/>
    <w:rsid w:val="006A64EA"/>
    <w:rsid w:val="006A6F2D"/>
    <w:rsid w:val="006A74DF"/>
    <w:rsid w:val="006B0C91"/>
    <w:rsid w:val="006B267A"/>
    <w:rsid w:val="006B2803"/>
    <w:rsid w:val="006B2CBA"/>
    <w:rsid w:val="006B2E2F"/>
    <w:rsid w:val="006B3545"/>
    <w:rsid w:val="006B35AA"/>
    <w:rsid w:val="006B36D6"/>
    <w:rsid w:val="006B4970"/>
    <w:rsid w:val="006B4E49"/>
    <w:rsid w:val="006B6382"/>
    <w:rsid w:val="006B6A22"/>
    <w:rsid w:val="006B6C52"/>
    <w:rsid w:val="006C0A20"/>
    <w:rsid w:val="006C0E97"/>
    <w:rsid w:val="006C0EC5"/>
    <w:rsid w:val="006C23D9"/>
    <w:rsid w:val="006C4D6D"/>
    <w:rsid w:val="006C52A5"/>
    <w:rsid w:val="006C57FD"/>
    <w:rsid w:val="006C597E"/>
    <w:rsid w:val="006C66AC"/>
    <w:rsid w:val="006D032A"/>
    <w:rsid w:val="006D069E"/>
    <w:rsid w:val="006D09A6"/>
    <w:rsid w:val="006D0A91"/>
    <w:rsid w:val="006D1035"/>
    <w:rsid w:val="006D262D"/>
    <w:rsid w:val="006D26C7"/>
    <w:rsid w:val="006D399E"/>
    <w:rsid w:val="006D3B1F"/>
    <w:rsid w:val="006D48D1"/>
    <w:rsid w:val="006D5F50"/>
    <w:rsid w:val="006D6685"/>
    <w:rsid w:val="006D675F"/>
    <w:rsid w:val="006D7337"/>
    <w:rsid w:val="006E06FC"/>
    <w:rsid w:val="006E3662"/>
    <w:rsid w:val="006E3B82"/>
    <w:rsid w:val="006E5461"/>
    <w:rsid w:val="006E54DF"/>
    <w:rsid w:val="006E5AF1"/>
    <w:rsid w:val="006E6343"/>
    <w:rsid w:val="006E680F"/>
    <w:rsid w:val="006E79A9"/>
    <w:rsid w:val="006E7C7D"/>
    <w:rsid w:val="006F0465"/>
    <w:rsid w:val="006F0C12"/>
    <w:rsid w:val="006F1ADB"/>
    <w:rsid w:val="006F43B6"/>
    <w:rsid w:val="006F50F9"/>
    <w:rsid w:val="006F624A"/>
    <w:rsid w:val="006F6375"/>
    <w:rsid w:val="006F679B"/>
    <w:rsid w:val="006F6C0C"/>
    <w:rsid w:val="006F74AB"/>
    <w:rsid w:val="006F76BF"/>
    <w:rsid w:val="006F7964"/>
    <w:rsid w:val="007001C6"/>
    <w:rsid w:val="007005E8"/>
    <w:rsid w:val="00701D0F"/>
    <w:rsid w:val="00703A80"/>
    <w:rsid w:val="007042BB"/>
    <w:rsid w:val="0070516C"/>
    <w:rsid w:val="007055C6"/>
    <w:rsid w:val="00705B50"/>
    <w:rsid w:val="0070657E"/>
    <w:rsid w:val="007067F4"/>
    <w:rsid w:val="007068CE"/>
    <w:rsid w:val="007078AD"/>
    <w:rsid w:val="00707A99"/>
    <w:rsid w:val="00707F64"/>
    <w:rsid w:val="00710638"/>
    <w:rsid w:val="00711965"/>
    <w:rsid w:val="00712A2E"/>
    <w:rsid w:val="00715037"/>
    <w:rsid w:val="00715CCD"/>
    <w:rsid w:val="00715E4C"/>
    <w:rsid w:val="00716315"/>
    <w:rsid w:val="007177EE"/>
    <w:rsid w:val="007201E8"/>
    <w:rsid w:val="007213F0"/>
    <w:rsid w:val="00722155"/>
    <w:rsid w:val="007221E3"/>
    <w:rsid w:val="0072326F"/>
    <w:rsid w:val="0072369E"/>
    <w:rsid w:val="007241C8"/>
    <w:rsid w:val="00724B0D"/>
    <w:rsid w:val="0072632E"/>
    <w:rsid w:val="00727276"/>
    <w:rsid w:val="00727B64"/>
    <w:rsid w:val="007301C3"/>
    <w:rsid w:val="00730DAB"/>
    <w:rsid w:val="00731689"/>
    <w:rsid w:val="007316D3"/>
    <w:rsid w:val="00731B82"/>
    <w:rsid w:val="00731CB2"/>
    <w:rsid w:val="0073296B"/>
    <w:rsid w:val="00733A4E"/>
    <w:rsid w:val="0073407B"/>
    <w:rsid w:val="00734091"/>
    <w:rsid w:val="00734676"/>
    <w:rsid w:val="00734D1E"/>
    <w:rsid w:val="007354BB"/>
    <w:rsid w:val="00736B22"/>
    <w:rsid w:val="00737AE3"/>
    <w:rsid w:val="00740197"/>
    <w:rsid w:val="00740397"/>
    <w:rsid w:val="007404BA"/>
    <w:rsid w:val="007411D2"/>
    <w:rsid w:val="00741415"/>
    <w:rsid w:val="00741C70"/>
    <w:rsid w:val="00741F0E"/>
    <w:rsid w:val="007425F6"/>
    <w:rsid w:val="00742CCA"/>
    <w:rsid w:val="00742EF0"/>
    <w:rsid w:val="007435B8"/>
    <w:rsid w:val="00743986"/>
    <w:rsid w:val="00743A32"/>
    <w:rsid w:val="00744021"/>
    <w:rsid w:val="007444CE"/>
    <w:rsid w:val="00744E49"/>
    <w:rsid w:val="007454CB"/>
    <w:rsid w:val="007458FC"/>
    <w:rsid w:val="007468F3"/>
    <w:rsid w:val="007469CB"/>
    <w:rsid w:val="00747525"/>
    <w:rsid w:val="00750144"/>
    <w:rsid w:val="007506AD"/>
    <w:rsid w:val="00751602"/>
    <w:rsid w:val="00751BF8"/>
    <w:rsid w:val="00752565"/>
    <w:rsid w:val="0075410C"/>
    <w:rsid w:val="007543C6"/>
    <w:rsid w:val="007558BD"/>
    <w:rsid w:val="00755EC8"/>
    <w:rsid w:val="0075612A"/>
    <w:rsid w:val="00757B4B"/>
    <w:rsid w:val="00761A1E"/>
    <w:rsid w:val="00762BD2"/>
    <w:rsid w:val="00763707"/>
    <w:rsid w:val="007638AF"/>
    <w:rsid w:val="007639AF"/>
    <w:rsid w:val="00763FE3"/>
    <w:rsid w:val="007644EB"/>
    <w:rsid w:val="00765645"/>
    <w:rsid w:val="00765FA1"/>
    <w:rsid w:val="00766C9A"/>
    <w:rsid w:val="00766D10"/>
    <w:rsid w:val="0076712B"/>
    <w:rsid w:val="00770928"/>
    <w:rsid w:val="0077159B"/>
    <w:rsid w:val="00772627"/>
    <w:rsid w:val="00773044"/>
    <w:rsid w:val="00773569"/>
    <w:rsid w:val="0077421D"/>
    <w:rsid w:val="00775D8E"/>
    <w:rsid w:val="00777E79"/>
    <w:rsid w:val="0078409F"/>
    <w:rsid w:val="007846C7"/>
    <w:rsid w:val="00784730"/>
    <w:rsid w:val="00784872"/>
    <w:rsid w:val="00785040"/>
    <w:rsid w:val="007863F1"/>
    <w:rsid w:val="00786FA7"/>
    <w:rsid w:val="007912D6"/>
    <w:rsid w:val="007919F2"/>
    <w:rsid w:val="00791CF3"/>
    <w:rsid w:val="00792BBD"/>
    <w:rsid w:val="00792D14"/>
    <w:rsid w:val="00793695"/>
    <w:rsid w:val="00793A93"/>
    <w:rsid w:val="00793B3F"/>
    <w:rsid w:val="0079402B"/>
    <w:rsid w:val="00794241"/>
    <w:rsid w:val="00794597"/>
    <w:rsid w:val="0079609B"/>
    <w:rsid w:val="00796B4D"/>
    <w:rsid w:val="007A0034"/>
    <w:rsid w:val="007A067E"/>
    <w:rsid w:val="007A192F"/>
    <w:rsid w:val="007A1E0E"/>
    <w:rsid w:val="007A25F0"/>
    <w:rsid w:val="007A27F4"/>
    <w:rsid w:val="007A28A6"/>
    <w:rsid w:val="007A30AE"/>
    <w:rsid w:val="007A3A1A"/>
    <w:rsid w:val="007A3EC6"/>
    <w:rsid w:val="007A423E"/>
    <w:rsid w:val="007A4F8B"/>
    <w:rsid w:val="007A5B9D"/>
    <w:rsid w:val="007A782D"/>
    <w:rsid w:val="007A7869"/>
    <w:rsid w:val="007A794F"/>
    <w:rsid w:val="007B0267"/>
    <w:rsid w:val="007B1515"/>
    <w:rsid w:val="007B2B34"/>
    <w:rsid w:val="007B3645"/>
    <w:rsid w:val="007B3874"/>
    <w:rsid w:val="007B3D2B"/>
    <w:rsid w:val="007B3EA0"/>
    <w:rsid w:val="007B4572"/>
    <w:rsid w:val="007B58BD"/>
    <w:rsid w:val="007B674A"/>
    <w:rsid w:val="007B6B3B"/>
    <w:rsid w:val="007B7563"/>
    <w:rsid w:val="007C0102"/>
    <w:rsid w:val="007C04E1"/>
    <w:rsid w:val="007C07CD"/>
    <w:rsid w:val="007C1043"/>
    <w:rsid w:val="007C11AA"/>
    <w:rsid w:val="007C1A27"/>
    <w:rsid w:val="007C1C11"/>
    <w:rsid w:val="007C2265"/>
    <w:rsid w:val="007C26AF"/>
    <w:rsid w:val="007C27F6"/>
    <w:rsid w:val="007C2D27"/>
    <w:rsid w:val="007C2FAF"/>
    <w:rsid w:val="007C74C5"/>
    <w:rsid w:val="007C798D"/>
    <w:rsid w:val="007C7EA9"/>
    <w:rsid w:val="007D08F4"/>
    <w:rsid w:val="007D0FFF"/>
    <w:rsid w:val="007D10AE"/>
    <w:rsid w:val="007D18FD"/>
    <w:rsid w:val="007D1A7D"/>
    <w:rsid w:val="007D1D83"/>
    <w:rsid w:val="007D25C6"/>
    <w:rsid w:val="007D2765"/>
    <w:rsid w:val="007D3456"/>
    <w:rsid w:val="007D3DD3"/>
    <w:rsid w:val="007D3E42"/>
    <w:rsid w:val="007D4490"/>
    <w:rsid w:val="007D5A91"/>
    <w:rsid w:val="007D5AD4"/>
    <w:rsid w:val="007D6FD9"/>
    <w:rsid w:val="007E19E0"/>
    <w:rsid w:val="007E27F7"/>
    <w:rsid w:val="007E38C4"/>
    <w:rsid w:val="007E3A35"/>
    <w:rsid w:val="007E4BD3"/>
    <w:rsid w:val="007E56FE"/>
    <w:rsid w:val="007E5984"/>
    <w:rsid w:val="007E5A65"/>
    <w:rsid w:val="007E6544"/>
    <w:rsid w:val="007E6C2C"/>
    <w:rsid w:val="007E716E"/>
    <w:rsid w:val="007F029A"/>
    <w:rsid w:val="007F05C9"/>
    <w:rsid w:val="007F2754"/>
    <w:rsid w:val="007F3A9C"/>
    <w:rsid w:val="007F4178"/>
    <w:rsid w:val="007F4EDA"/>
    <w:rsid w:val="008002C2"/>
    <w:rsid w:val="00800F64"/>
    <w:rsid w:val="00801023"/>
    <w:rsid w:val="008015DA"/>
    <w:rsid w:val="00801A66"/>
    <w:rsid w:val="00802872"/>
    <w:rsid w:val="00805DB7"/>
    <w:rsid w:val="00805DF0"/>
    <w:rsid w:val="008063C0"/>
    <w:rsid w:val="00806624"/>
    <w:rsid w:val="00806F85"/>
    <w:rsid w:val="00810F14"/>
    <w:rsid w:val="008114A7"/>
    <w:rsid w:val="00811A71"/>
    <w:rsid w:val="00813141"/>
    <w:rsid w:val="0081378B"/>
    <w:rsid w:val="00813ADF"/>
    <w:rsid w:val="00814122"/>
    <w:rsid w:val="008147E5"/>
    <w:rsid w:val="00814E28"/>
    <w:rsid w:val="0081547F"/>
    <w:rsid w:val="00816215"/>
    <w:rsid w:val="008169A1"/>
    <w:rsid w:val="008169C7"/>
    <w:rsid w:val="00816D30"/>
    <w:rsid w:val="00816FB6"/>
    <w:rsid w:val="008204B9"/>
    <w:rsid w:val="00821C50"/>
    <w:rsid w:val="008220BE"/>
    <w:rsid w:val="00822799"/>
    <w:rsid w:val="00822A1B"/>
    <w:rsid w:val="008239E1"/>
    <w:rsid w:val="008249E2"/>
    <w:rsid w:val="00825357"/>
    <w:rsid w:val="00826015"/>
    <w:rsid w:val="00827748"/>
    <w:rsid w:val="008307AC"/>
    <w:rsid w:val="00830C0A"/>
    <w:rsid w:val="0083204B"/>
    <w:rsid w:val="00832A14"/>
    <w:rsid w:val="00833DE5"/>
    <w:rsid w:val="008355D3"/>
    <w:rsid w:val="00835845"/>
    <w:rsid w:val="008363F3"/>
    <w:rsid w:val="00836643"/>
    <w:rsid w:val="00836D5D"/>
    <w:rsid w:val="00837777"/>
    <w:rsid w:val="008377E1"/>
    <w:rsid w:val="0083782B"/>
    <w:rsid w:val="00837DC4"/>
    <w:rsid w:val="00840C06"/>
    <w:rsid w:val="00840F86"/>
    <w:rsid w:val="008435D1"/>
    <w:rsid w:val="00843EAB"/>
    <w:rsid w:val="00844BAD"/>
    <w:rsid w:val="00845B0C"/>
    <w:rsid w:val="00845CCD"/>
    <w:rsid w:val="00846B8A"/>
    <w:rsid w:val="00846F0D"/>
    <w:rsid w:val="008473BE"/>
    <w:rsid w:val="00847A93"/>
    <w:rsid w:val="00847AB9"/>
    <w:rsid w:val="00847B5D"/>
    <w:rsid w:val="00847CCF"/>
    <w:rsid w:val="0085012A"/>
    <w:rsid w:val="00850318"/>
    <w:rsid w:val="00850BF2"/>
    <w:rsid w:val="00850CD4"/>
    <w:rsid w:val="00851534"/>
    <w:rsid w:val="008518A3"/>
    <w:rsid w:val="00851D7A"/>
    <w:rsid w:val="00853552"/>
    <w:rsid w:val="008537FA"/>
    <w:rsid w:val="00854419"/>
    <w:rsid w:val="00854EBC"/>
    <w:rsid w:val="00856D1F"/>
    <w:rsid w:val="008577C9"/>
    <w:rsid w:val="0086024F"/>
    <w:rsid w:val="00860312"/>
    <w:rsid w:val="008621F1"/>
    <w:rsid w:val="00862ADB"/>
    <w:rsid w:val="00863555"/>
    <w:rsid w:val="008660EB"/>
    <w:rsid w:val="0086620F"/>
    <w:rsid w:val="00866691"/>
    <w:rsid w:val="008672D4"/>
    <w:rsid w:val="0087081E"/>
    <w:rsid w:val="0087099C"/>
    <w:rsid w:val="0087172D"/>
    <w:rsid w:val="0087218B"/>
    <w:rsid w:val="00872725"/>
    <w:rsid w:val="0087293C"/>
    <w:rsid w:val="00872C69"/>
    <w:rsid w:val="00873669"/>
    <w:rsid w:val="00873C85"/>
    <w:rsid w:val="008746E0"/>
    <w:rsid w:val="00874774"/>
    <w:rsid w:val="00876A08"/>
    <w:rsid w:val="00877791"/>
    <w:rsid w:val="00880A0E"/>
    <w:rsid w:val="00880EEA"/>
    <w:rsid w:val="008830F3"/>
    <w:rsid w:val="008834FD"/>
    <w:rsid w:val="00883531"/>
    <w:rsid w:val="00884E96"/>
    <w:rsid w:val="00887E07"/>
    <w:rsid w:val="00891664"/>
    <w:rsid w:val="00891E11"/>
    <w:rsid w:val="00891F34"/>
    <w:rsid w:val="00893A6E"/>
    <w:rsid w:val="00893EEF"/>
    <w:rsid w:val="008940BF"/>
    <w:rsid w:val="008948F6"/>
    <w:rsid w:val="00894A55"/>
    <w:rsid w:val="00896E59"/>
    <w:rsid w:val="008A0A8B"/>
    <w:rsid w:val="008A1CC3"/>
    <w:rsid w:val="008A1FC6"/>
    <w:rsid w:val="008A24F4"/>
    <w:rsid w:val="008A2E26"/>
    <w:rsid w:val="008A3D80"/>
    <w:rsid w:val="008A400E"/>
    <w:rsid w:val="008A50B0"/>
    <w:rsid w:val="008A5B97"/>
    <w:rsid w:val="008A605F"/>
    <w:rsid w:val="008A6656"/>
    <w:rsid w:val="008A66DC"/>
    <w:rsid w:val="008A73DA"/>
    <w:rsid w:val="008A7B78"/>
    <w:rsid w:val="008B0C08"/>
    <w:rsid w:val="008B0E0E"/>
    <w:rsid w:val="008B0EAC"/>
    <w:rsid w:val="008B1354"/>
    <w:rsid w:val="008B1FB6"/>
    <w:rsid w:val="008B21D7"/>
    <w:rsid w:val="008B2B54"/>
    <w:rsid w:val="008B2FBE"/>
    <w:rsid w:val="008B4113"/>
    <w:rsid w:val="008B5004"/>
    <w:rsid w:val="008B514D"/>
    <w:rsid w:val="008B5565"/>
    <w:rsid w:val="008B761A"/>
    <w:rsid w:val="008B766A"/>
    <w:rsid w:val="008C0A12"/>
    <w:rsid w:val="008C116E"/>
    <w:rsid w:val="008C28E3"/>
    <w:rsid w:val="008C36C6"/>
    <w:rsid w:val="008C372D"/>
    <w:rsid w:val="008C3F50"/>
    <w:rsid w:val="008C4008"/>
    <w:rsid w:val="008C447D"/>
    <w:rsid w:val="008C5745"/>
    <w:rsid w:val="008C6DB9"/>
    <w:rsid w:val="008C7015"/>
    <w:rsid w:val="008D01E7"/>
    <w:rsid w:val="008D1135"/>
    <w:rsid w:val="008D1BD2"/>
    <w:rsid w:val="008D1D01"/>
    <w:rsid w:val="008D1FA2"/>
    <w:rsid w:val="008D29A3"/>
    <w:rsid w:val="008D2A34"/>
    <w:rsid w:val="008D34CE"/>
    <w:rsid w:val="008D3F5A"/>
    <w:rsid w:val="008D4893"/>
    <w:rsid w:val="008D5BE4"/>
    <w:rsid w:val="008D615E"/>
    <w:rsid w:val="008D6456"/>
    <w:rsid w:val="008D6EE6"/>
    <w:rsid w:val="008D6FA1"/>
    <w:rsid w:val="008D7ACC"/>
    <w:rsid w:val="008E178B"/>
    <w:rsid w:val="008E17B8"/>
    <w:rsid w:val="008E1AF5"/>
    <w:rsid w:val="008E39B3"/>
    <w:rsid w:val="008E3FD6"/>
    <w:rsid w:val="008E41A8"/>
    <w:rsid w:val="008E41CE"/>
    <w:rsid w:val="008E5946"/>
    <w:rsid w:val="008E5EFF"/>
    <w:rsid w:val="008E6268"/>
    <w:rsid w:val="008E6830"/>
    <w:rsid w:val="008E6D6E"/>
    <w:rsid w:val="008E71CF"/>
    <w:rsid w:val="008E73A4"/>
    <w:rsid w:val="008E7634"/>
    <w:rsid w:val="008E7CCD"/>
    <w:rsid w:val="008F01ED"/>
    <w:rsid w:val="008F04DA"/>
    <w:rsid w:val="008F0776"/>
    <w:rsid w:val="008F0D00"/>
    <w:rsid w:val="008F13C9"/>
    <w:rsid w:val="008F1540"/>
    <w:rsid w:val="008F3D9F"/>
    <w:rsid w:val="008F45A8"/>
    <w:rsid w:val="008F50F0"/>
    <w:rsid w:val="008F515A"/>
    <w:rsid w:val="008F5230"/>
    <w:rsid w:val="008F5576"/>
    <w:rsid w:val="008F5A07"/>
    <w:rsid w:val="008F6141"/>
    <w:rsid w:val="008F7C63"/>
    <w:rsid w:val="008F7ED9"/>
    <w:rsid w:val="008F7F65"/>
    <w:rsid w:val="00901ED9"/>
    <w:rsid w:val="0090202A"/>
    <w:rsid w:val="00902156"/>
    <w:rsid w:val="00903BA8"/>
    <w:rsid w:val="00903EBE"/>
    <w:rsid w:val="00904236"/>
    <w:rsid w:val="00906729"/>
    <w:rsid w:val="009069EF"/>
    <w:rsid w:val="00906DFF"/>
    <w:rsid w:val="00910CA4"/>
    <w:rsid w:val="00911311"/>
    <w:rsid w:val="00911D60"/>
    <w:rsid w:val="00912697"/>
    <w:rsid w:val="00912C98"/>
    <w:rsid w:val="00913594"/>
    <w:rsid w:val="009139DE"/>
    <w:rsid w:val="00913C26"/>
    <w:rsid w:val="00914711"/>
    <w:rsid w:val="00914A8D"/>
    <w:rsid w:val="00914CE7"/>
    <w:rsid w:val="00915482"/>
    <w:rsid w:val="00915C54"/>
    <w:rsid w:val="00915F5E"/>
    <w:rsid w:val="00917257"/>
    <w:rsid w:val="00921839"/>
    <w:rsid w:val="00921B41"/>
    <w:rsid w:val="00922E48"/>
    <w:rsid w:val="00922F30"/>
    <w:rsid w:val="00923FE7"/>
    <w:rsid w:val="009240C8"/>
    <w:rsid w:val="00924D92"/>
    <w:rsid w:val="0092600C"/>
    <w:rsid w:val="00926D85"/>
    <w:rsid w:val="00930727"/>
    <w:rsid w:val="00930A94"/>
    <w:rsid w:val="00930CE6"/>
    <w:rsid w:val="009311DB"/>
    <w:rsid w:val="00931B59"/>
    <w:rsid w:val="00931E74"/>
    <w:rsid w:val="00932D45"/>
    <w:rsid w:val="00933357"/>
    <w:rsid w:val="0093392F"/>
    <w:rsid w:val="00934BA1"/>
    <w:rsid w:val="00935231"/>
    <w:rsid w:val="009356E4"/>
    <w:rsid w:val="009365FB"/>
    <w:rsid w:val="00940F3E"/>
    <w:rsid w:val="00941433"/>
    <w:rsid w:val="00942D56"/>
    <w:rsid w:val="00943913"/>
    <w:rsid w:val="00944398"/>
    <w:rsid w:val="00945340"/>
    <w:rsid w:val="00945C6F"/>
    <w:rsid w:val="00946516"/>
    <w:rsid w:val="00946A08"/>
    <w:rsid w:val="00950D82"/>
    <w:rsid w:val="00950D86"/>
    <w:rsid w:val="00951115"/>
    <w:rsid w:val="00951BC3"/>
    <w:rsid w:val="00951C7B"/>
    <w:rsid w:val="00951E51"/>
    <w:rsid w:val="009520A7"/>
    <w:rsid w:val="009522BB"/>
    <w:rsid w:val="009528BF"/>
    <w:rsid w:val="00953A34"/>
    <w:rsid w:val="0095461E"/>
    <w:rsid w:val="00954680"/>
    <w:rsid w:val="00954EFC"/>
    <w:rsid w:val="009555D8"/>
    <w:rsid w:val="009571AD"/>
    <w:rsid w:val="0095786C"/>
    <w:rsid w:val="00957AAA"/>
    <w:rsid w:val="009601A9"/>
    <w:rsid w:val="00960C06"/>
    <w:rsid w:val="00961997"/>
    <w:rsid w:val="00962CD9"/>
    <w:rsid w:val="009637EE"/>
    <w:rsid w:val="009638A9"/>
    <w:rsid w:val="00963C1C"/>
    <w:rsid w:val="0096449C"/>
    <w:rsid w:val="0096514A"/>
    <w:rsid w:val="00967B35"/>
    <w:rsid w:val="009709AB"/>
    <w:rsid w:val="00970B6C"/>
    <w:rsid w:val="00972945"/>
    <w:rsid w:val="0097356C"/>
    <w:rsid w:val="00973974"/>
    <w:rsid w:val="00973B8E"/>
    <w:rsid w:val="00975020"/>
    <w:rsid w:val="00975FA0"/>
    <w:rsid w:val="009760B9"/>
    <w:rsid w:val="00976143"/>
    <w:rsid w:val="00977E05"/>
    <w:rsid w:val="0098052C"/>
    <w:rsid w:val="00980646"/>
    <w:rsid w:val="009828E9"/>
    <w:rsid w:val="00982AC0"/>
    <w:rsid w:val="009831B8"/>
    <w:rsid w:val="00983C0F"/>
    <w:rsid w:val="00983D14"/>
    <w:rsid w:val="0098496E"/>
    <w:rsid w:val="00984C61"/>
    <w:rsid w:val="0098538B"/>
    <w:rsid w:val="0098724F"/>
    <w:rsid w:val="00991A82"/>
    <w:rsid w:val="00991ABD"/>
    <w:rsid w:val="00993328"/>
    <w:rsid w:val="00993574"/>
    <w:rsid w:val="00993A95"/>
    <w:rsid w:val="00994765"/>
    <w:rsid w:val="0099511F"/>
    <w:rsid w:val="00996B2E"/>
    <w:rsid w:val="0099718E"/>
    <w:rsid w:val="00997A7D"/>
    <w:rsid w:val="009A0770"/>
    <w:rsid w:val="009A1121"/>
    <w:rsid w:val="009A18C7"/>
    <w:rsid w:val="009A2ABE"/>
    <w:rsid w:val="009A31F4"/>
    <w:rsid w:val="009A3D8F"/>
    <w:rsid w:val="009A3DCD"/>
    <w:rsid w:val="009A526E"/>
    <w:rsid w:val="009A5C12"/>
    <w:rsid w:val="009A5C2A"/>
    <w:rsid w:val="009A5CC6"/>
    <w:rsid w:val="009A74F9"/>
    <w:rsid w:val="009B008F"/>
    <w:rsid w:val="009B0373"/>
    <w:rsid w:val="009B0B0C"/>
    <w:rsid w:val="009B0B2E"/>
    <w:rsid w:val="009B19CA"/>
    <w:rsid w:val="009B1CBA"/>
    <w:rsid w:val="009B22FC"/>
    <w:rsid w:val="009B315E"/>
    <w:rsid w:val="009B32AC"/>
    <w:rsid w:val="009B3BCB"/>
    <w:rsid w:val="009B423C"/>
    <w:rsid w:val="009B44E1"/>
    <w:rsid w:val="009B6200"/>
    <w:rsid w:val="009B62E7"/>
    <w:rsid w:val="009B6370"/>
    <w:rsid w:val="009B6AC9"/>
    <w:rsid w:val="009B6F2D"/>
    <w:rsid w:val="009B77D9"/>
    <w:rsid w:val="009B79CD"/>
    <w:rsid w:val="009C04FB"/>
    <w:rsid w:val="009C0F40"/>
    <w:rsid w:val="009C12E9"/>
    <w:rsid w:val="009C13D6"/>
    <w:rsid w:val="009C1670"/>
    <w:rsid w:val="009C1C5B"/>
    <w:rsid w:val="009C2986"/>
    <w:rsid w:val="009C38D6"/>
    <w:rsid w:val="009C3EEE"/>
    <w:rsid w:val="009C3FA2"/>
    <w:rsid w:val="009C47D8"/>
    <w:rsid w:val="009C4AE5"/>
    <w:rsid w:val="009C592B"/>
    <w:rsid w:val="009C689B"/>
    <w:rsid w:val="009C714D"/>
    <w:rsid w:val="009D0DB3"/>
    <w:rsid w:val="009D1742"/>
    <w:rsid w:val="009D193D"/>
    <w:rsid w:val="009D1BD0"/>
    <w:rsid w:val="009D2081"/>
    <w:rsid w:val="009D2122"/>
    <w:rsid w:val="009D26C6"/>
    <w:rsid w:val="009D28AA"/>
    <w:rsid w:val="009D2975"/>
    <w:rsid w:val="009D2B15"/>
    <w:rsid w:val="009D2F66"/>
    <w:rsid w:val="009D4604"/>
    <w:rsid w:val="009D579C"/>
    <w:rsid w:val="009D639A"/>
    <w:rsid w:val="009D68B1"/>
    <w:rsid w:val="009D6D7F"/>
    <w:rsid w:val="009E182F"/>
    <w:rsid w:val="009E23C7"/>
    <w:rsid w:val="009E252D"/>
    <w:rsid w:val="009E3E84"/>
    <w:rsid w:val="009E48B4"/>
    <w:rsid w:val="009E48FF"/>
    <w:rsid w:val="009E5539"/>
    <w:rsid w:val="009E5E12"/>
    <w:rsid w:val="009E61B4"/>
    <w:rsid w:val="009E6232"/>
    <w:rsid w:val="009E6C07"/>
    <w:rsid w:val="009E7DEF"/>
    <w:rsid w:val="009F007E"/>
    <w:rsid w:val="009F03F6"/>
    <w:rsid w:val="009F12DF"/>
    <w:rsid w:val="009F204F"/>
    <w:rsid w:val="009F3241"/>
    <w:rsid w:val="009F35D7"/>
    <w:rsid w:val="009F4671"/>
    <w:rsid w:val="009F4C10"/>
    <w:rsid w:val="009F59F1"/>
    <w:rsid w:val="009F60BE"/>
    <w:rsid w:val="009F6E35"/>
    <w:rsid w:val="009F7970"/>
    <w:rsid w:val="009F7CBE"/>
    <w:rsid w:val="00A0056C"/>
    <w:rsid w:val="00A01076"/>
    <w:rsid w:val="00A0200B"/>
    <w:rsid w:val="00A0247A"/>
    <w:rsid w:val="00A02B86"/>
    <w:rsid w:val="00A03904"/>
    <w:rsid w:val="00A04495"/>
    <w:rsid w:val="00A04F31"/>
    <w:rsid w:val="00A05176"/>
    <w:rsid w:val="00A056D0"/>
    <w:rsid w:val="00A05A9A"/>
    <w:rsid w:val="00A06DFE"/>
    <w:rsid w:val="00A0708E"/>
    <w:rsid w:val="00A0777B"/>
    <w:rsid w:val="00A07AD9"/>
    <w:rsid w:val="00A07DDD"/>
    <w:rsid w:val="00A1117F"/>
    <w:rsid w:val="00A111BF"/>
    <w:rsid w:val="00A11F9E"/>
    <w:rsid w:val="00A12D7E"/>
    <w:rsid w:val="00A1348F"/>
    <w:rsid w:val="00A13844"/>
    <w:rsid w:val="00A13C4C"/>
    <w:rsid w:val="00A13E53"/>
    <w:rsid w:val="00A13E7A"/>
    <w:rsid w:val="00A13F85"/>
    <w:rsid w:val="00A14E1A"/>
    <w:rsid w:val="00A156B1"/>
    <w:rsid w:val="00A156EA"/>
    <w:rsid w:val="00A15B32"/>
    <w:rsid w:val="00A15F73"/>
    <w:rsid w:val="00A16623"/>
    <w:rsid w:val="00A16675"/>
    <w:rsid w:val="00A16CF1"/>
    <w:rsid w:val="00A16D64"/>
    <w:rsid w:val="00A1755F"/>
    <w:rsid w:val="00A1783D"/>
    <w:rsid w:val="00A20280"/>
    <w:rsid w:val="00A20DD2"/>
    <w:rsid w:val="00A217C0"/>
    <w:rsid w:val="00A21EDC"/>
    <w:rsid w:val="00A21F48"/>
    <w:rsid w:val="00A221EF"/>
    <w:rsid w:val="00A2319A"/>
    <w:rsid w:val="00A24203"/>
    <w:rsid w:val="00A24EB8"/>
    <w:rsid w:val="00A2794C"/>
    <w:rsid w:val="00A3004A"/>
    <w:rsid w:val="00A310EB"/>
    <w:rsid w:val="00A316EB"/>
    <w:rsid w:val="00A31ABC"/>
    <w:rsid w:val="00A32414"/>
    <w:rsid w:val="00A32AE1"/>
    <w:rsid w:val="00A33B4B"/>
    <w:rsid w:val="00A346EA"/>
    <w:rsid w:val="00A34BDC"/>
    <w:rsid w:val="00A367C6"/>
    <w:rsid w:val="00A36CA3"/>
    <w:rsid w:val="00A37892"/>
    <w:rsid w:val="00A41C98"/>
    <w:rsid w:val="00A41E34"/>
    <w:rsid w:val="00A4215F"/>
    <w:rsid w:val="00A42490"/>
    <w:rsid w:val="00A42683"/>
    <w:rsid w:val="00A426B5"/>
    <w:rsid w:val="00A426C4"/>
    <w:rsid w:val="00A432E6"/>
    <w:rsid w:val="00A43BAD"/>
    <w:rsid w:val="00A43EAB"/>
    <w:rsid w:val="00A4401C"/>
    <w:rsid w:val="00A446AF"/>
    <w:rsid w:val="00A4470F"/>
    <w:rsid w:val="00A44CFA"/>
    <w:rsid w:val="00A44F3D"/>
    <w:rsid w:val="00A45705"/>
    <w:rsid w:val="00A46270"/>
    <w:rsid w:val="00A47345"/>
    <w:rsid w:val="00A4784B"/>
    <w:rsid w:val="00A47B5F"/>
    <w:rsid w:val="00A504E4"/>
    <w:rsid w:val="00A520A5"/>
    <w:rsid w:val="00A52C97"/>
    <w:rsid w:val="00A52CB8"/>
    <w:rsid w:val="00A53067"/>
    <w:rsid w:val="00A53EFF"/>
    <w:rsid w:val="00A55074"/>
    <w:rsid w:val="00A55DCA"/>
    <w:rsid w:val="00A56128"/>
    <w:rsid w:val="00A56DFC"/>
    <w:rsid w:val="00A57642"/>
    <w:rsid w:val="00A576D1"/>
    <w:rsid w:val="00A60450"/>
    <w:rsid w:val="00A6060B"/>
    <w:rsid w:val="00A6181C"/>
    <w:rsid w:val="00A61E3B"/>
    <w:rsid w:val="00A634EA"/>
    <w:rsid w:val="00A634F0"/>
    <w:rsid w:val="00A642BC"/>
    <w:rsid w:val="00A64CBD"/>
    <w:rsid w:val="00A6539E"/>
    <w:rsid w:val="00A659D1"/>
    <w:rsid w:val="00A6764B"/>
    <w:rsid w:val="00A67B11"/>
    <w:rsid w:val="00A703B7"/>
    <w:rsid w:val="00A713AB"/>
    <w:rsid w:val="00A723CB"/>
    <w:rsid w:val="00A7263F"/>
    <w:rsid w:val="00A72D3E"/>
    <w:rsid w:val="00A74236"/>
    <w:rsid w:val="00A749EA"/>
    <w:rsid w:val="00A74A61"/>
    <w:rsid w:val="00A74B5D"/>
    <w:rsid w:val="00A75166"/>
    <w:rsid w:val="00A7584E"/>
    <w:rsid w:val="00A75B29"/>
    <w:rsid w:val="00A76A04"/>
    <w:rsid w:val="00A76CE8"/>
    <w:rsid w:val="00A770F0"/>
    <w:rsid w:val="00A7719E"/>
    <w:rsid w:val="00A7792A"/>
    <w:rsid w:val="00A77CBB"/>
    <w:rsid w:val="00A802E0"/>
    <w:rsid w:val="00A817BF"/>
    <w:rsid w:val="00A8186E"/>
    <w:rsid w:val="00A82B71"/>
    <w:rsid w:val="00A83CF5"/>
    <w:rsid w:val="00A847F4"/>
    <w:rsid w:val="00A84E8E"/>
    <w:rsid w:val="00A8537E"/>
    <w:rsid w:val="00A858CF"/>
    <w:rsid w:val="00A87792"/>
    <w:rsid w:val="00A87B77"/>
    <w:rsid w:val="00A87BF4"/>
    <w:rsid w:val="00A903A3"/>
    <w:rsid w:val="00A90D0F"/>
    <w:rsid w:val="00A90F35"/>
    <w:rsid w:val="00A917CE"/>
    <w:rsid w:val="00A927D6"/>
    <w:rsid w:val="00A932DE"/>
    <w:rsid w:val="00A945D9"/>
    <w:rsid w:val="00A95574"/>
    <w:rsid w:val="00A957DA"/>
    <w:rsid w:val="00A95E52"/>
    <w:rsid w:val="00A9690F"/>
    <w:rsid w:val="00A96C85"/>
    <w:rsid w:val="00A96CC7"/>
    <w:rsid w:val="00A970B1"/>
    <w:rsid w:val="00A97E01"/>
    <w:rsid w:val="00A97F97"/>
    <w:rsid w:val="00AA0EA8"/>
    <w:rsid w:val="00AA14DD"/>
    <w:rsid w:val="00AA1CD1"/>
    <w:rsid w:val="00AA2704"/>
    <w:rsid w:val="00AA290D"/>
    <w:rsid w:val="00AA2DAF"/>
    <w:rsid w:val="00AA304B"/>
    <w:rsid w:val="00AA36D8"/>
    <w:rsid w:val="00AA4A18"/>
    <w:rsid w:val="00AA4AF3"/>
    <w:rsid w:val="00AA4F35"/>
    <w:rsid w:val="00AA5994"/>
    <w:rsid w:val="00AA66C1"/>
    <w:rsid w:val="00AA750A"/>
    <w:rsid w:val="00AA7D4F"/>
    <w:rsid w:val="00AB139B"/>
    <w:rsid w:val="00AB13A3"/>
    <w:rsid w:val="00AB175F"/>
    <w:rsid w:val="00AB1A56"/>
    <w:rsid w:val="00AB20CD"/>
    <w:rsid w:val="00AB25C9"/>
    <w:rsid w:val="00AB293D"/>
    <w:rsid w:val="00AB2C8D"/>
    <w:rsid w:val="00AB31DB"/>
    <w:rsid w:val="00AB4A18"/>
    <w:rsid w:val="00AB5301"/>
    <w:rsid w:val="00AB6589"/>
    <w:rsid w:val="00AB6910"/>
    <w:rsid w:val="00AB76D1"/>
    <w:rsid w:val="00AB77FA"/>
    <w:rsid w:val="00AB7F07"/>
    <w:rsid w:val="00AC009B"/>
    <w:rsid w:val="00AC0BEE"/>
    <w:rsid w:val="00AC1784"/>
    <w:rsid w:val="00AC17C5"/>
    <w:rsid w:val="00AC2375"/>
    <w:rsid w:val="00AC2C79"/>
    <w:rsid w:val="00AC3686"/>
    <w:rsid w:val="00AC52A8"/>
    <w:rsid w:val="00AC6F4D"/>
    <w:rsid w:val="00AC732A"/>
    <w:rsid w:val="00AC75F1"/>
    <w:rsid w:val="00AC79B5"/>
    <w:rsid w:val="00AD003B"/>
    <w:rsid w:val="00AD1B84"/>
    <w:rsid w:val="00AD2ECD"/>
    <w:rsid w:val="00AD36B9"/>
    <w:rsid w:val="00AD4098"/>
    <w:rsid w:val="00AD4202"/>
    <w:rsid w:val="00AD4206"/>
    <w:rsid w:val="00AD439C"/>
    <w:rsid w:val="00AD4969"/>
    <w:rsid w:val="00AD4E38"/>
    <w:rsid w:val="00AD5604"/>
    <w:rsid w:val="00AD5B0C"/>
    <w:rsid w:val="00AD5C64"/>
    <w:rsid w:val="00AD5FB6"/>
    <w:rsid w:val="00AD64B5"/>
    <w:rsid w:val="00AD67B1"/>
    <w:rsid w:val="00AD6CAC"/>
    <w:rsid w:val="00AD7036"/>
    <w:rsid w:val="00AD7048"/>
    <w:rsid w:val="00AD7082"/>
    <w:rsid w:val="00AD76F5"/>
    <w:rsid w:val="00AD7AF8"/>
    <w:rsid w:val="00AE0A8D"/>
    <w:rsid w:val="00AE1509"/>
    <w:rsid w:val="00AE1859"/>
    <w:rsid w:val="00AE2E03"/>
    <w:rsid w:val="00AE2E25"/>
    <w:rsid w:val="00AE3237"/>
    <w:rsid w:val="00AE3801"/>
    <w:rsid w:val="00AE4F6D"/>
    <w:rsid w:val="00AE514A"/>
    <w:rsid w:val="00AE5504"/>
    <w:rsid w:val="00AE5D91"/>
    <w:rsid w:val="00AE7D3D"/>
    <w:rsid w:val="00AE7DDC"/>
    <w:rsid w:val="00AF1250"/>
    <w:rsid w:val="00AF1562"/>
    <w:rsid w:val="00AF1576"/>
    <w:rsid w:val="00AF19DD"/>
    <w:rsid w:val="00AF2AFE"/>
    <w:rsid w:val="00AF4AE5"/>
    <w:rsid w:val="00AF4DCD"/>
    <w:rsid w:val="00AF538B"/>
    <w:rsid w:val="00AF5A80"/>
    <w:rsid w:val="00AF60A2"/>
    <w:rsid w:val="00AF6CD9"/>
    <w:rsid w:val="00AF6CFD"/>
    <w:rsid w:val="00AF7594"/>
    <w:rsid w:val="00AF792E"/>
    <w:rsid w:val="00AF799B"/>
    <w:rsid w:val="00AF7AD1"/>
    <w:rsid w:val="00B00155"/>
    <w:rsid w:val="00B00EF9"/>
    <w:rsid w:val="00B010E5"/>
    <w:rsid w:val="00B01548"/>
    <w:rsid w:val="00B01592"/>
    <w:rsid w:val="00B0200D"/>
    <w:rsid w:val="00B03179"/>
    <w:rsid w:val="00B0317C"/>
    <w:rsid w:val="00B047A6"/>
    <w:rsid w:val="00B04D92"/>
    <w:rsid w:val="00B05050"/>
    <w:rsid w:val="00B060C0"/>
    <w:rsid w:val="00B06C36"/>
    <w:rsid w:val="00B07679"/>
    <w:rsid w:val="00B07C18"/>
    <w:rsid w:val="00B10DC0"/>
    <w:rsid w:val="00B12D16"/>
    <w:rsid w:val="00B13621"/>
    <w:rsid w:val="00B13894"/>
    <w:rsid w:val="00B13D07"/>
    <w:rsid w:val="00B1407E"/>
    <w:rsid w:val="00B14D8D"/>
    <w:rsid w:val="00B15390"/>
    <w:rsid w:val="00B1589D"/>
    <w:rsid w:val="00B1758C"/>
    <w:rsid w:val="00B177E1"/>
    <w:rsid w:val="00B17BE4"/>
    <w:rsid w:val="00B23295"/>
    <w:rsid w:val="00B24669"/>
    <w:rsid w:val="00B264EF"/>
    <w:rsid w:val="00B26A59"/>
    <w:rsid w:val="00B2756F"/>
    <w:rsid w:val="00B275FE"/>
    <w:rsid w:val="00B27693"/>
    <w:rsid w:val="00B30855"/>
    <w:rsid w:val="00B30F77"/>
    <w:rsid w:val="00B335FC"/>
    <w:rsid w:val="00B3373F"/>
    <w:rsid w:val="00B3441B"/>
    <w:rsid w:val="00B34AC4"/>
    <w:rsid w:val="00B35A1E"/>
    <w:rsid w:val="00B35A94"/>
    <w:rsid w:val="00B367E9"/>
    <w:rsid w:val="00B36B7B"/>
    <w:rsid w:val="00B3769F"/>
    <w:rsid w:val="00B376A1"/>
    <w:rsid w:val="00B37C91"/>
    <w:rsid w:val="00B4044F"/>
    <w:rsid w:val="00B40B4F"/>
    <w:rsid w:val="00B40BDC"/>
    <w:rsid w:val="00B41464"/>
    <w:rsid w:val="00B41485"/>
    <w:rsid w:val="00B41982"/>
    <w:rsid w:val="00B424EF"/>
    <w:rsid w:val="00B4282B"/>
    <w:rsid w:val="00B43F08"/>
    <w:rsid w:val="00B44728"/>
    <w:rsid w:val="00B45F90"/>
    <w:rsid w:val="00B47965"/>
    <w:rsid w:val="00B47DFE"/>
    <w:rsid w:val="00B52193"/>
    <w:rsid w:val="00B52619"/>
    <w:rsid w:val="00B52DA3"/>
    <w:rsid w:val="00B5367C"/>
    <w:rsid w:val="00B53F77"/>
    <w:rsid w:val="00B54663"/>
    <w:rsid w:val="00B54827"/>
    <w:rsid w:val="00B548AF"/>
    <w:rsid w:val="00B54A81"/>
    <w:rsid w:val="00B56586"/>
    <w:rsid w:val="00B566B3"/>
    <w:rsid w:val="00B57953"/>
    <w:rsid w:val="00B57C2C"/>
    <w:rsid w:val="00B57C84"/>
    <w:rsid w:val="00B60B1C"/>
    <w:rsid w:val="00B614FA"/>
    <w:rsid w:val="00B6162E"/>
    <w:rsid w:val="00B617A5"/>
    <w:rsid w:val="00B62E59"/>
    <w:rsid w:val="00B636FD"/>
    <w:rsid w:val="00B639D1"/>
    <w:rsid w:val="00B64224"/>
    <w:rsid w:val="00B65863"/>
    <w:rsid w:val="00B65B51"/>
    <w:rsid w:val="00B65FA5"/>
    <w:rsid w:val="00B6660D"/>
    <w:rsid w:val="00B7019C"/>
    <w:rsid w:val="00B703D9"/>
    <w:rsid w:val="00B70D4E"/>
    <w:rsid w:val="00B71044"/>
    <w:rsid w:val="00B72953"/>
    <w:rsid w:val="00B74223"/>
    <w:rsid w:val="00B744AF"/>
    <w:rsid w:val="00B74A63"/>
    <w:rsid w:val="00B74DEC"/>
    <w:rsid w:val="00B75ED4"/>
    <w:rsid w:val="00B76083"/>
    <w:rsid w:val="00B763F0"/>
    <w:rsid w:val="00B76801"/>
    <w:rsid w:val="00B76B6C"/>
    <w:rsid w:val="00B76BFA"/>
    <w:rsid w:val="00B76E80"/>
    <w:rsid w:val="00B77CE6"/>
    <w:rsid w:val="00B80192"/>
    <w:rsid w:val="00B81C41"/>
    <w:rsid w:val="00B8229C"/>
    <w:rsid w:val="00B827F9"/>
    <w:rsid w:val="00B8295A"/>
    <w:rsid w:val="00B82E64"/>
    <w:rsid w:val="00B82E70"/>
    <w:rsid w:val="00B840C2"/>
    <w:rsid w:val="00B8557F"/>
    <w:rsid w:val="00B85C8C"/>
    <w:rsid w:val="00B86124"/>
    <w:rsid w:val="00B86AEE"/>
    <w:rsid w:val="00B90580"/>
    <w:rsid w:val="00B90BFB"/>
    <w:rsid w:val="00B90F5E"/>
    <w:rsid w:val="00B92D04"/>
    <w:rsid w:val="00B93252"/>
    <w:rsid w:val="00B93C1D"/>
    <w:rsid w:val="00B94A3D"/>
    <w:rsid w:val="00B96404"/>
    <w:rsid w:val="00B969EA"/>
    <w:rsid w:val="00B96CE3"/>
    <w:rsid w:val="00B9711D"/>
    <w:rsid w:val="00B9746B"/>
    <w:rsid w:val="00B97893"/>
    <w:rsid w:val="00BA006F"/>
    <w:rsid w:val="00BA02ED"/>
    <w:rsid w:val="00BA0BA8"/>
    <w:rsid w:val="00BA1A6E"/>
    <w:rsid w:val="00BA1B46"/>
    <w:rsid w:val="00BA2166"/>
    <w:rsid w:val="00BA2458"/>
    <w:rsid w:val="00BA2C65"/>
    <w:rsid w:val="00BA478D"/>
    <w:rsid w:val="00BA560E"/>
    <w:rsid w:val="00BA56F6"/>
    <w:rsid w:val="00BA612E"/>
    <w:rsid w:val="00BA661F"/>
    <w:rsid w:val="00BA7685"/>
    <w:rsid w:val="00BB01C0"/>
    <w:rsid w:val="00BB06AC"/>
    <w:rsid w:val="00BB133B"/>
    <w:rsid w:val="00BB195A"/>
    <w:rsid w:val="00BB279E"/>
    <w:rsid w:val="00BB2B42"/>
    <w:rsid w:val="00BB3E9B"/>
    <w:rsid w:val="00BB4212"/>
    <w:rsid w:val="00BB42AE"/>
    <w:rsid w:val="00BB47ED"/>
    <w:rsid w:val="00BB4EB1"/>
    <w:rsid w:val="00BB507F"/>
    <w:rsid w:val="00BB5CB7"/>
    <w:rsid w:val="00BB6E4F"/>
    <w:rsid w:val="00BB7949"/>
    <w:rsid w:val="00BB7D65"/>
    <w:rsid w:val="00BC085E"/>
    <w:rsid w:val="00BC1213"/>
    <w:rsid w:val="00BC20F8"/>
    <w:rsid w:val="00BC251D"/>
    <w:rsid w:val="00BC2FD7"/>
    <w:rsid w:val="00BC38A0"/>
    <w:rsid w:val="00BC4517"/>
    <w:rsid w:val="00BC49C0"/>
    <w:rsid w:val="00BC6631"/>
    <w:rsid w:val="00BC692E"/>
    <w:rsid w:val="00BD044F"/>
    <w:rsid w:val="00BD11C0"/>
    <w:rsid w:val="00BD13DE"/>
    <w:rsid w:val="00BD14EC"/>
    <w:rsid w:val="00BD19E5"/>
    <w:rsid w:val="00BD2E05"/>
    <w:rsid w:val="00BD35FF"/>
    <w:rsid w:val="00BD3744"/>
    <w:rsid w:val="00BD3B23"/>
    <w:rsid w:val="00BD3F15"/>
    <w:rsid w:val="00BD43FC"/>
    <w:rsid w:val="00BD5A27"/>
    <w:rsid w:val="00BD5ADF"/>
    <w:rsid w:val="00BD739A"/>
    <w:rsid w:val="00BE0C2C"/>
    <w:rsid w:val="00BE0F59"/>
    <w:rsid w:val="00BE1537"/>
    <w:rsid w:val="00BE1673"/>
    <w:rsid w:val="00BE1909"/>
    <w:rsid w:val="00BE21E9"/>
    <w:rsid w:val="00BE3430"/>
    <w:rsid w:val="00BE3E50"/>
    <w:rsid w:val="00BE6395"/>
    <w:rsid w:val="00BE66E8"/>
    <w:rsid w:val="00BE68B1"/>
    <w:rsid w:val="00BE75D1"/>
    <w:rsid w:val="00BF158A"/>
    <w:rsid w:val="00BF18D3"/>
    <w:rsid w:val="00BF1BA1"/>
    <w:rsid w:val="00BF1DE5"/>
    <w:rsid w:val="00BF2B45"/>
    <w:rsid w:val="00BF2F7C"/>
    <w:rsid w:val="00BF3429"/>
    <w:rsid w:val="00BF3E50"/>
    <w:rsid w:val="00BF41D4"/>
    <w:rsid w:val="00BF50A6"/>
    <w:rsid w:val="00BF6320"/>
    <w:rsid w:val="00BF6333"/>
    <w:rsid w:val="00BF649B"/>
    <w:rsid w:val="00BF674D"/>
    <w:rsid w:val="00BF6B93"/>
    <w:rsid w:val="00BF7485"/>
    <w:rsid w:val="00BF7991"/>
    <w:rsid w:val="00C00754"/>
    <w:rsid w:val="00C00875"/>
    <w:rsid w:val="00C012FC"/>
    <w:rsid w:val="00C01A13"/>
    <w:rsid w:val="00C0294C"/>
    <w:rsid w:val="00C02A99"/>
    <w:rsid w:val="00C0354A"/>
    <w:rsid w:val="00C03AC8"/>
    <w:rsid w:val="00C04386"/>
    <w:rsid w:val="00C055F9"/>
    <w:rsid w:val="00C05AD7"/>
    <w:rsid w:val="00C06204"/>
    <w:rsid w:val="00C064D3"/>
    <w:rsid w:val="00C10039"/>
    <w:rsid w:val="00C10C9C"/>
    <w:rsid w:val="00C10E8C"/>
    <w:rsid w:val="00C11C7B"/>
    <w:rsid w:val="00C12849"/>
    <w:rsid w:val="00C12C1E"/>
    <w:rsid w:val="00C12C32"/>
    <w:rsid w:val="00C12C5A"/>
    <w:rsid w:val="00C14794"/>
    <w:rsid w:val="00C14A80"/>
    <w:rsid w:val="00C150AF"/>
    <w:rsid w:val="00C16D18"/>
    <w:rsid w:val="00C174F0"/>
    <w:rsid w:val="00C176D7"/>
    <w:rsid w:val="00C20814"/>
    <w:rsid w:val="00C20B55"/>
    <w:rsid w:val="00C20F1F"/>
    <w:rsid w:val="00C228EF"/>
    <w:rsid w:val="00C22EDF"/>
    <w:rsid w:val="00C23181"/>
    <w:rsid w:val="00C23BEF"/>
    <w:rsid w:val="00C23E0A"/>
    <w:rsid w:val="00C240EB"/>
    <w:rsid w:val="00C24BB2"/>
    <w:rsid w:val="00C255A9"/>
    <w:rsid w:val="00C27D8F"/>
    <w:rsid w:val="00C305F4"/>
    <w:rsid w:val="00C30748"/>
    <w:rsid w:val="00C32ADF"/>
    <w:rsid w:val="00C3329B"/>
    <w:rsid w:val="00C3353A"/>
    <w:rsid w:val="00C33F6A"/>
    <w:rsid w:val="00C340C4"/>
    <w:rsid w:val="00C34D91"/>
    <w:rsid w:val="00C35360"/>
    <w:rsid w:val="00C36833"/>
    <w:rsid w:val="00C377E3"/>
    <w:rsid w:val="00C40082"/>
    <w:rsid w:val="00C41D83"/>
    <w:rsid w:val="00C42137"/>
    <w:rsid w:val="00C42385"/>
    <w:rsid w:val="00C423D9"/>
    <w:rsid w:val="00C426E0"/>
    <w:rsid w:val="00C4293F"/>
    <w:rsid w:val="00C42ABE"/>
    <w:rsid w:val="00C436E8"/>
    <w:rsid w:val="00C43AE0"/>
    <w:rsid w:val="00C451E4"/>
    <w:rsid w:val="00C46340"/>
    <w:rsid w:val="00C47218"/>
    <w:rsid w:val="00C4754A"/>
    <w:rsid w:val="00C477E7"/>
    <w:rsid w:val="00C50CAE"/>
    <w:rsid w:val="00C50EF4"/>
    <w:rsid w:val="00C52B80"/>
    <w:rsid w:val="00C543C0"/>
    <w:rsid w:val="00C54D7D"/>
    <w:rsid w:val="00C56316"/>
    <w:rsid w:val="00C56505"/>
    <w:rsid w:val="00C56CE9"/>
    <w:rsid w:val="00C5770E"/>
    <w:rsid w:val="00C60406"/>
    <w:rsid w:val="00C604EE"/>
    <w:rsid w:val="00C60D5D"/>
    <w:rsid w:val="00C6109E"/>
    <w:rsid w:val="00C611A4"/>
    <w:rsid w:val="00C61608"/>
    <w:rsid w:val="00C62FB0"/>
    <w:rsid w:val="00C6342D"/>
    <w:rsid w:val="00C64C86"/>
    <w:rsid w:val="00C656D9"/>
    <w:rsid w:val="00C65744"/>
    <w:rsid w:val="00C6692F"/>
    <w:rsid w:val="00C67E08"/>
    <w:rsid w:val="00C67E9D"/>
    <w:rsid w:val="00C70162"/>
    <w:rsid w:val="00C7144F"/>
    <w:rsid w:val="00C72FDE"/>
    <w:rsid w:val="00C737C7"/>
    <w:rsid w:val="00C749E8"/>
    <w:rsid w:val="00C74AF4"/>
    <w:rsid w:val="00C74EC5"/>
    <w:rsid w:val="00C7517E"/>
    <w:rsid w:val="00C76001"/>
    <w:rsid w:val="00C76863"/>
    <w:rsid w:val="00C77C1F"/>
    <w:rsid w:val="00C80907"/>
    <w:rsid w:val="00C8151D"/>
    <w:rsid w:val="00C816CC"/>
    <w:rsid w:val="00C82114"/>
    <w:rsid w:val="00C82380"/>
    <w:rsid w:val="00C8294A"/>
    <w:rsid w:val="00C82B08"/>
    <w:rsid w:val="00C830E3"/>
    <w:rsid w:val="00C83B5C"/>
    <w:rsid w:val="00C85E93"/>
    <w:rsid w:val="00C87203"/>
    <w:rsid w:val="00C87B4F"/>
    <w:rsid w:val="00C91A71"/>
    <w:rsid w:val="00C91B84"/>
    <w:rsid w:val="00C92465"/>
    <w:rsid w:val="00C941C2"/>
    <w:rsid w:val="00C94511"/>
    <w:rsid w:val="00C948A3"/>
    <w:rsid w:val="00C94ED7"/>
    <w:rsid w:val="00C955BD"/>
    <w:rsid w:val="00C95DC0"/>
    <w:rsid w:val="00C96AE1"/>
    <w:rsid w:val="00C97655"/>
    <w:rsid w:val="00CA048D"/>
    <w:rsid w:val="00CA06DD"/>
    <w:rsid w:val="00CA0FBE"/>
    <w:rsid w:val="00CA25FC"/>
    <w:rsid w:val="00CA298A"/>
    <w:rsid w:val="00CA3453"/>
    <w:rsid w:val="00CA40C7"/>
    <w:rsid w:val="00CA57C4"/>
    <w:rsid w:val="00CA6F30"/>
    <w:rsid w:val="00CA7590"/>
    <w:rsid w:val="00CA79F7"/>
    <w:rsid w:val="00CB0383"/>
    <w:rsid w:val="00CB076B"/>
    <w:rsid w:val="00CB0E22"/>
    <w:rsid w:val="00CB1F1D"/>
    <w:rsid w:val="00CB2C75"/>
    <w:rsid w:val="00CB2E91"/>
    <w:rsid w:val="00CB521A"/>
    <w:rsid w:val="00CB53D9"/>
    <w:rsid w:val="00CB666C"/>
    <w:rsid w:val="00CB66BC"/>
    <w:rsid w:val="00CB717E"/>
    <w:rsid w:val="00CB7285"/>
    <w:rsid w:val="00CB7DAC"/>
    <w:rsid w:val="00CC0040"/>
    <w:rsid w:val="00CC00BC"/>
    <w:rsid w:val="00CC07E7"/>
    <w:rsid w:val="00CC0CA5"/>
    <w:rsid w:val="00CC1071"/>
    <w:rsid w:val="00CC12E3"/>
    <w:rsid w:val="00CC1A2F"/>
    <w:rsid w:val="00CC20B6"/>
    <w:rsid w:val="00CC26C5"/>
    <w:rsid w:val="00CC5C8A"/>
    <w:rsid w:val="00CC66E2"/>
    <w:rsid w:val="00CC6AF2"/>
    <w:rsid w:val="00CC6C0C"/>
    <w:rsid w:val="00CC6E01"/>
    <w:rsid w:val="00CC72E6"/>
    <w:rsid w:val="00CC757F"/>
    <w:rsid w:val="00CC7A42"/>
    <w:rsid w:val="00CC7BCD"/>
    <w:rsid w:val="00CC7BFB"/>
    <w:rsid w:val="00CC7D0D"/>
    <w:rsid w:val="00CD1135"/>
    <w:rsid w:val="00CD186E"/>
    <w:rsid w:val="00CD196C"/>
    <w:rsid w:val="00CD2EAB"/>
    <w:rsid w:val="00CD5F26"/>
    <w:rsid w:val="00CD62F1"/>
    <w:rsid w:val="00CD6EE8"/>
    <w:rsid w:val="00CE0F74"/>
    <w:rsid w:val="00CE104E"/>
    <w:rsid w:val="00CE12C1"/>
    <w:rsid w:val="00CE13C0"/>
    <w:rsid w:val="00CE1413"/>
    <w:rsid w:val="00CE1B25"/>
    <w:rsid w:val="00CE206B"/>
    <w:rsid w:val="00CE2921"/>
    <w:rsid w:val="00CE3386"/>
    <w:rsid w:val="00CE396A"/>
    <w:rsid w:val="00CE40F8"/>
    <w:rsid w:val="00CE46D4"/>
    <w:rsid w:val="00CE4A07"/>
    <w:rsid w:val="00CE5B2D"/>
    <w:rsid w:val="00CE68BC"/>
    <w:rsid w:val="00CE6C1D"/>
    <w:rsid w:val="00CE72A1"/>
    <w:rsid w:val="00CF0432"/>
    <w:rsid w:val="00CF0513"/>
    <w:rsid w:val="00CF17FF"/>
    <w:rsid w:val="00CF1DDF"/>
    <w:rsid w:val="00CF2015"/>
    <w:rsid w:val="00CF2097"/>
    <w:rsid w:val="00CF2256"/>
    <w:rsid w:val="00CF2EAA"/>
    <w:rsid w:val="00CF3814"/>
    <w:rsid w:val="00CF4101"/>
    <w:rsid w:val="00CF4933"/>
    <w:rsid w:val="00CF4EFC"/>
    <w:rsid w:val="00CF53F7"/>
    <w:rsid w:val="00CF546A"/>
    <w:rsid w:val="00CF5721"/>
    <w:rsid w:val="00CF599D"/>
    <w:rsid w:val="00CF76DC"/>
    <w:rsid w:val="00D005C0"/>
    <w:rsid w:val="00D01447"/>
    <w:rsid w:val="00D019E7"/>
    <w:rsid w:val="00D02A8B"/>
    <w:rsid w:val="00D02B3D"/>
    <w:rsid w:val="00D034B9"/>
    <w:rsid w:val="00D04765"/>
    <w:rsid w:val="00D047F6"/>
    <w:rsid w:val="00D04A33"/>
    <w:rsid w:val="00D051E1"/>
    <w:rsid w:val="00D056A8"/>
    <w:rsid w:val="00D06C67"/>
    <w:rsid w:val="00D072C2"/>
    <w:rsid w:val="00D07831"/>
    <w:rsid w:val="00D101EC"/>
    <w:rsid w:val="00D109F6"/>
    <w:rsid w:val="00D11C4D"/>
    <w:rsid w:val="00D11CBF"/>
    <w:rsid w:val="00D13394"/>
    <w:rsid w:val="00D13F26"/>
    <w:rsid w:val="00D142D3"/>
    <w:rsid w:val="00D15088"/>
    <w:rsid w:val="00D167EF"/>
    <w:rsid w:val="00D16964"/>
    <w:rsid w:val="00D17CE6"/>
    <w:rsid w:val="00D208C8"/>
    <w:rsid w:val="00D20B06"/>
    <w:rsid w:val="00D21DB8"/>
    <w:rsid w:val="00D21EB0"/>
    <w:rsid w:val="00D227A1"/>
    <w:rsid w:val="00D23928"/>
    <w:rsid w:val="00D24C60"/>
    <w:rsid w:val="00D256D2"/>
    <w:rsid w:val="00D257E4"/>
    <w:rsid w:val="00D25FD8"/>
    <w:rsid w:val="00D267D2"/>
    <w:rsid w:val="00D27298"/>
    <w:rsid w:val="00D278E7"/>
    <w:rsid w:val="00D30090"/>
    <w:rsid w:val="00D30E92"/>
    <w:rsid w:val="00D31AC6"/>
    <w:rsid w:val="00D31AE4"/>
    <w:rsid w:val="00D349DC"/>
    <w:rsid w:val="00D34FA4"/>
    <w:rsid w:val="00D36860"/>
    <w:rsid w:val="00D370C3"/>
    <w:rsid w:val="00D41613"/>
    <w:rsid w:val="00D42BAD"/>
    <w:rsid w:val="00D42E75"/>
    <w:rsid w:val="00D432D8"/>
    <w:rsid w:val="00D438F8"/>
    <w:rsid w:val="00D43AC8"/>
    <w:rsid w:val="00D43C6A"/>
    <w:rsid w:val="00D445E1"/>
    <w:rsid w:val="00D45721"/>
    <w:rsid w:val="00D45A8C"/>
    <w:rsid w:val="00D467B0"/>
    <w:rsid w:val="00D46CD4"/>
    <w:rsid w:val="00D476E4"/>
    <w:rsid w:val="00D506C0"/>
    <w:rsid w:val="00D506D9"/>
    <w:rsid w:val="00D511D4"/>
    <w:rsid w:val="00D51578"/>
    <w:rsid w:val="00D51A00"/>
    <w:rsid w:val="00D51C9F"/>
    <w:rsid w:val="00D53085"/>
    <w:rsid w:val="00D533AE"/>
    <w:rsid w:val="00D53527"/>
    <w:rsid w:val="00D541F2"/>
    <w:rsid w:val="00D5474D"/>
    <w:rsid w:val="00D547F7"/>
    <w:rsid w:val="00D5500C"/>
    <w:rsid w:val="00D55592"/>
    <w:rsid w:val="00D558BA"/>
    <w:rsid w:val="00D55E3E"/>
    <w:rsid w:val="00D564A9"/>
    <w:rsid w:val="00D56A40"/>
    <w:rsid w:val="00D57348"/>
    <w:rsid w:val="00D6001E"/>
    <w:rsid w:val="00D60503"/>
    <w:rsid w:val="00D6068C"/>
    <w:rsid w:val="00D60BA2"/>
    <w:rsid w:val="00D617DA"/>
    <w:rsid w:val="00D62386"/>
    <w:rsid w:val="00D62EDE"/>
    <w:rsid w:val="00D63233"/>
    <w:rsid w:val="00D63484"/>
    <w:rsid w:val="00D635FB"/>
    <w:rsid w:val="00D63860"/>
    <w:rsid w:val="00D63950"/>
    <w:rsid w:val="00D642B8"/>
    <w:rsid w:val="00D65C26"/>
    <w:rsid w:val="00D664C5"/>
    <w:rsid w:val="00D665F0"/>
    <w:rsid w:val="00D66857"/>
    <w:rsid w:val="00D66BA5"/>
    <w:rsid w:val="00D70AA4"/>
    <w:rsid w:val="00D70E69"/>
    <w:rsid w:val="00D71249"/>
    <w:rsid w:val="00D742F6"/>
    <w:rsid w:val="00D74A81"/>
    <w:rsid w:val="00D74FEC"/>
    <w:rsid w:val="00D755C6"/>
    <w:rsid w:val="00D75638"/>
    <w:rsid w:val="00D767FF"/>
    <w:rsid w:val="00D77AED"/>
    <w:rsid w:val="00D77BBD"/>
    <w:rsid w:val="00D80773"/>
    <w:rsid w:val="00D80F4F"/>
    <w:rsid w:val="00D811D7"/>
    <w:rsid w:val="00D81494"/>
    <w:rsid w:val="00D819C2"/>
    <w:rsid w:val="00D819CF"/>
    <w:rsid w:val="00D81C78"/>
    <w:rsid w:val="00D81D4B"/>
    <w:rsid w:val="00D821D0"/>
    <w:rsid w:val="00D823A5"/>
    <w:rsid w:val="00D84870"/>
    <w:rsid w:val="00D856A4"/>
    <w:rsid w:val="00D859BD"/>
    <w:rsid w:val="00D85D93"/>
    <w:rsid w:val="00D8646E"/>
    <w:rsid w:val="00D87D8A"/>
    <w:rsid w:val="00D916D1"/>
    <w:rsid w:val="00D9174E"/>
    <w:rsid w:val="00D91CEB"/>
    <w:rsid w:val="00D920D0"/>
    <w:rsid w:val="00D9218F"/>
    <w:rsid w:val="00D921E4"/>
    <w:rsid w:val="00D9245E"/>
    <w:rsid w:val="00D92C1E"/>
    <w:rsid w:val="00D93CD0"/>
    <w:rsid w:val="00D93CF8"/>
    <w:rsid w:val="00D942FE"/>
    <w:rsid w:val="00D9498A"/>
    <w:rsid w:val="00D94F2A"/>
    <w:rsid w:val="00D95F05"/>
    <w:rsid w:val="00D95FAA"/>
    <w:rsid w:val="00D962C4"/>
    <w:rsid w:val="00D9640E"/>
    <w:rsid w:val="00D96A9B"/>
    <w:rsid w:val="00D97680"/>
    <w:rsid w:val="00D97A72"/>
    <w:rsid w:val="00D97CE8"/>
    <w:rsid w:val="00DA039E"/>
    <w:rsid w:val="00DA0AE5"/>
    <w:rsid w:val="00DA0E31"/>
    <w:rsid w:val="00DA119C"/>
    <w:rsid w:val="00DA14CD"/>
    <w:rsid w:val="00DA2135"/>
    <w:rsid w:val="00DA3A01"/>
    <w:rsid w:val="00DA3DA9"/>
    <w:rsid w:val="00DA418D"/>
    <w:rsid w:val="00DA43AE"/>
    <w:rsid w:val="00DA471D"/>
    <w:rsid w:val="00DA4F24"/>
    <w:rsid w:val="00DA5C03"/>
    <w:rsid w:val="00DA62CA"/>
    <w:rsid w:val="00DA7710"/>
    <w:rsid w:val="00DA7D3E"/>
    <w:rsid w:val="00DB055D"/>
    <w:rsid w:val="00DB19B8"/>
    <w:rsid w:val="00DB1A25"/>
    <w:rsid w:val="00DB1B7C"/>
    <w:rsid w:val="00DB1C08"/>
    <w:rsid w:val="00DB25E0"/>
    <w:rsid w:val="00DB2D52"/>
    <w:rsid w:val="00DB352C"/>
    <w:rsid w:val="00DB3775"/>
    <w:rsid w:val="00DB439F"/>
    <w:rsid w:val="00DB51D7"/>
    <w:rsid w:val="00DB54B0"/>
    <w:rsid w:val="00DB5DD4"/>
    <w:rsid w:val="00DB605E"/>
    <w:rsid w:val="00DB72AA"/>
    <w:rsid w:val="00DB7969"/>
    <w:rsid w:val="00DC2E16"/>
    <w:rsid w:val="00DC3EEC"/>
    <w:rsid w:val="00DC4466"/>
    <w:rsid w:val="00DC5390"/>
    <w:rsid w:val="00DC60EF"/>
    <w:rsid w:val="00DC6142"/>
    <w:rsid w:val="00DC73C3"/>
    <w:rsid w:val="00DC78AC"/>
    <w:rsid w:val="00DC7E51"/>
    <w:rsid w:val="00DD167E"/>
    <w:rsid w:val="00DD2C84"/>
    <w:rsid w:val="00DD501B"/>
    <w:rsid w:val="00DD5C7A"/>
    <w:rsid w:val="00DD6023"/>
    <w:rsid w:val="00DD6032"/>
    <w:rsid w:val="00DD6052"/>
    <w:rsid w:val="00DD68EF"/>
    <w:rsid w:val="00DD76D2"/>
    <w:rsid w:val="00DE063F"/>
    <w:rsid w:val="00DE1241"/>
    <w:rsid w:val="00DE1BB9"/>
    <w:rsid w:val="00DE2AC3"/>
    <w:rsid w:val="00DE38F6"/>
    <w:rsid w:val="00DE3E9C"/>
    <w:rsid w:val="00DE4AC7"/>
    <w:rsid w:val="00DE60BA"/>
    <w:rsid w:val="00DE6271"/>
    <w:rsid w:val="00DE628E"/>
    <w:rsid w:val="00DE6427"/>
    <w:rsid w:val="00DE763D"/>
    <w:rsid w:val="00DF13B0"/>
    <w:rsid w:val="00DF14BC"/>
    <w:rsid w:val="00DF21EB"/>
    <w:rsid w:val="00DF27F1"/>
    <w:rsid w:val="00DF2BB9"/>
    <w:rsid w:val="00DF3436"/>
    <w:rsid w:val="00DF3E6A"/>
    <w:rsid w:val="00DF4056"/>
    <w:rsid w:val="00DF524B"/>
    <w:rsid w:val="00DF5745"/>
    <w:rsid w:val="00DF5FCA"/>
    <w:rsid w:val="00DF66EE"/>
    <w:rsid w:val="00DF6DAA"/>
    <w:rsid w:val="00DF772B"/>
    <w:rsid w:val="00DF7963"/>
    <w:rsid w:val="00DF7C6D"/>
    <w:rsid w:val="00E01E0A"/>
    <w:rsid w:val="00E021D7"/>
    <w:rsid w:val="00E03102"/>
    <w:rsid w:val="00E03B4C"/>
    <w:rsid w:val="00E063D4"/>
    <w:rsid w:val="00E067F0"/>
    <w:rsid w:val="00E0685E"/>
    <w:rsid w:val="00E07340"/>
    <w:rsid w:val="00E0738A"/>
    <w:rsid w:val="00E07675"/>
    <w:rsid w:val="00E10A6B"/>
    <w:rsid w:val="00E112C7"/>
    <w:rsid w:val="00E11555"/>
    <w:rsid w:val="00E13544"/>
    <w:rsid w:val="00E137A8"/>
    <w:rsid w:val="00E138DA"/>
    <w:rsid w:val="00E13A7E"/>
    <w:rsid w:val="00E13B6D"/>
    <w:rsid w:val="00E14C98"/>
    <w:rsid w:val="00E14E23"/>
    <w:rsid w:val="00E1545B"/>
    <w:rsid w:val="00E15CF2"/>
    <w:rsid w:val="00E15D80"/>
    <w:rsid w:val="00E16BCF"/>
    <w:rsid w:val="00E16EAB"/>
    <w:rsid w:val="00E17BA5"/>
    <w:rsid w:val="00E21AFF"/>
    <w:rsid w:val="00E22273"/>
    <w:rsid w:val="00E22692"/>
    <w:rsid w:val="00E230F1"/>
    <w:rsid w:val="00E2331E"/>
    <w:rsid w:val="00E2359A"/>
    <w:rsid w:val="00E241C2"/>
    <w:rsid w:val="00E2433A"/>
    <w:rsid w:val="00E245F9"/>
    <w:rsid w:val="00E247BE"/>
    <w:rsid w:val="00E25B92"/>
    <w:rsid w:val="00E26FD9"/>
    <w:rsid w:val="00E27E6F"/>
    <w:rsid w:val="00E3105B"/>
    <w:rsid w:val="00E31ABF"/>
    <w:rsid w:val="00E31C2A"/>
    <w:rsid w:val="00E32B55"/>
    <w:rsid w:val="00E33231"/>
    <w:rsid w:val="00E335F7"/>
    <w:rsid w:val="00E33923"/>
    <w:rsid w:val="00E34EB0"/>
    <w:rsid w:val="00E34EE4"/>
    <w:rsid w:val="00E3533C"/>
    <w:rsid w:val="00E36D3E"/>
    <w:rsid w:val="00E37124"/>
    <w:rsid w:val="00E375ED"/>
    <w:rsid w:val="00E41011"/>
    <w:rsid w:val="00E42616"/>
    <w:rsid w:val="00E42E67"/>
    <w:rsid w:val="00E42EF8"/>
    <w:rsid w:val="00E4301E"/>
    <w:rsid w:val="00E449EC"/>
    <w:rsid w:val="00E44A3C"/>
    <w:rsid w:val="00E450AA"/>
    <w:rsid w:val="00E4521A"/>
    <w:rsid w:val="00E45225"/>
    <w:rsid w:val="00E45D24"/>
    <w:rsid w:val="00E45DD5"/>
    <w:rsid w:val="00E471D4"/>
    <w:rsid w:val="00E50CBB"/>
    <w:rsid w:val="00E51466"/>
    <w:rsid w:val="00E518C3"/>
    <w:rsid w:val="00E53E15"/>
    <w:rsid w:val="00E54A7F"/>
    <w:rsid w:val="00E558F4"/>
    <w:rsid w:val="00E55DDF"/>
    <w:rsid w:val="00E55FC1"/>
    <w:rsid w:val="00E56201"/>
    <w:rsid w:val="00E565A3"/>
    <w:rsid w:val="00E567C0"/>
    <w:rsid w:val="00E56BE5"/>
    <w:rsid w:val="00E5771A"/>
    <w:rsid w:val="00E57889"/>
    <w:rsid w:val="00E57A8F"/>
    <w:rsid w:val="00E57E0B"/>
    <w:rsid w:val="00E60529"/>
    <w:rsid w:val="00E6295D"/>
    <w:rsid w:val="00E63987"/>
    <w:rsid w:val="00E63A46"/>
    <w:rsid w:val="00E63CAF"/>
    <w:rsid w:val="00E64C91"/>
    <w:rsid w:val="00E64CB7"/>
    <w:rsid w:val="00E64D86"/>
    <w:rsid w:val="00E6501F"/>
    <w:rsid w:val="00E6516A"/>
    <w:rsid w:val="00E65886"/>
    <w:rsid w:val="00E65C5B"/>
    <w:rsid w:val="00E66915"/>
    <w:rsid w:val="00E670C5"/>
    <w:rsid w:val="00E671BF"/>
    <w:rsid w:val="00E6773E"/>
    <w:rsid w:val="00E6796A"/>
    <w:rsid w:val="00E6799D"/>
    <w:rsid w:val="00E711DD"/>
    <w:rsid w:val="00E71AF6"/>
    <w:rsid w:val="00E7231B"/>
    <w:rsid w:val="00E72DCB"/>
    <w:rsid w:val="00E739C6"/>
    <w:rsid w:val="00E73EA8"/>
    <w:rsid w:val="00E73FE4"/>
    <w:rsid w:val="00E748B0"/>
    <w:rsid w:val="00E755CF"/>
    <w:rsid w:val="00E75C22"/>
    <w:rsid w:val="00E75EDD"/>
    <w:rsid w:val="00E810F8"/>
    <w:rsid w:val="00E82204"/>
    <w:rsid w:val="00E8376D"/>
    <w:rsid w:val="00E8389C"/>
    <w:rsid w:val="00E839E8"/>
    <w:rsid w:val="00E83A85"/>
    <w:rsid w:val="00E84782"/>
    <w:rsid w:val="00E84C3A"/>
    <w:rsid w:val="00E8561C"/>
    <w:rsid w:val="00E85B48"/>
    <w:rsid w:val="00E86696"/>
    <w:rsid w:val="00E86FE0"/>
    <w:rsid w:val="00E8776B"/>
    <w:rsid w:val="00E87B13"/>
    <w:rsid w:val="00E90B0F"/>
    <w:rsid w:val="00E90CC0"/>
    <w:rsid w:val="00E913C8"/>
    <w:rsid w:val="00E91BAA"/>
    <w:rsid w:val="00E92360"/>
    <w:rsid w:val="00E92A02"/>
    <w:rsid w:val="00E933CE"/>
    <w:rsid w:val="00E938A5"/>
    <w:rsid w:val="00E951E3"/>
    <w:rsid w:val="00E965A1"/>
    <w:rsid w:val="00E974DC"/>
    <w:rsid w:val="00E97C76"/>
    <w:rsid w:val="00E97DF0"/>
    <w:rsid w:val="00EA0739"/>
    <w:rsid w:val="00EA0F95"/>
    <w:rsid w:val="00EA153F"/>
    <w:rsid w:val="00EA1A7E"/>
    <w:rsid w:val="00EA1DD8"/>
    <w:rsid w:val="00EA221F"/>
    <w:rsid w:val="00EA4038"/>
    <w:rsid w:val="00EA4D50"/>
    <w:rsid w:val="00EA5401"/>
    <w:rsid w:val="00EA6778"/>
    <w:rsid w:val="00EA6F3C"/>
    <w:rsid w:val="00EA7676"/>
    <w:rsid w:val="00EB18B4"/>
    <w:rsid w:val="00EB1B9F"/>
    <w:rsid w:val="00EB2692"/>
    <w:rsid w:val="00EB2B05"/>
    <w:rsid w:val="00EB38CE"/>
    <w:rsid w:val="00EB444C"/>
    <w:rsid w:val="00EB48E0"/>
    <w:rsid w:val="00EB4A3C"/>
    <w:rsid w:val="00EB5503"/>
    <w:rsid w:val="00EB593F"/>
    <w:rsid w:val="00EB5BE2"/>
    <w:rsid w:val="00EB639B"/>
    <w:rsid w:val="00EB65A1"/>
    <w:rsid w:val="00EB69FD"/>
    <w:rsid w:val="00EB6AF7"/>
    <w:rsid w:val="00EB7570"/>
    <w:rsid w:val="00EB7BAC"/>
    <w:rsid w:val="00EC0179"/>
    <w:rsid w:val="00EC04E8"/>
    <w:rsid w:val="00EC0D9B"/>
    <w:rsid w:val="00EC0ED1"/>
    <w:rsid w:val="00EC149C"/>
    <w:rsid w:val="00EC1E63"/>
    <w:rsid w:val="00EC1EA1"/>
    <w:rsid w:val="00EC2C79"/>
    <w:rsid w:val="00EC394B"/>
    <w:rsid w:val="00EC3C1C"/>
    <w:rsid w:val="00EC436A"/>
    <w:rsid w:val="00EC52B0"/>
    <w:rsid w:val="00EC5308"/>
    <w:rsid w:val="00EC5729"/>
    <w:rsid w:val="00EC5C1E"/>
    <w:rsid w:val="00EC5EDC"/>
    <w:rsid w:val="00EC5F56"/>
    <w:rsid w:val="00EC708C"/>
    <w:rsid w:val="00EC7420"/>
    <w:rsid w:val="00EC77B7"/>
    <w:rsid w:val="00ED0548"/>
    <w:rsid w:val="00ED0A57"/>
    <w:rsid w:val="00ED1920"/>
    <w:rsid w:val="00ED27D8"/>
    <w:rsid w:val="00ED2C19"/>
    <w:rsid w:val="00ED36C0"/>
    <w:rsid w:val="00ED3DDE"/>
    <w:rsid w:val="00ED3F8E"/>
    <w:rsid w:val="00ED51E3"/>
    <w:rsid w:val="00ED54CB"/>
    <w:rsid w:val="00ED641A"/>
    <w:rsid w:val="00ED6CDC"/>
    <w:rsid w:val="00ED72F1"/>
    <w:rsid w:val="00EE02E2"/>
    <w:rsid w:val="00EE1A18"/>
    <w:rsid w:val="00EE1B3E"/>
    <w:rsid w:val="00EE1C33"/>
    <w:rsid w:val="00EE2143"/>
    <w:rsid w:val="00EE21EC"/>
    <w:rsid w:val="00EE2405"/>
    <w:rsid w:val="00EE35C6"/>
    <w:rsid w:val="00EE362D"/>
    <w:rsid w:val="00EE5050"/>
    <w:rsid w:val="00EE5DB3"/>
    <w:rsid w:val="00EE70FE"/>
    <w:rsid w:val="00EE7512"/>
    <w:rsid w:val="00EE7F1A"/>
    <w:rsid w:val="00EF0EF9"/>
    <w:rsid w:val="00EF17BC"/>
    <w:rsid w:val="00EF20AF"/>
    <w:rsid w:val="00EF3050"/>
    <w:rsid w:val="00EF32EC"/>
    <w:rsid w:val="00EF4B9D"/>
    <w:rsid w:val="00EF4ECA"/>
    <w:rsid w:val="00EF6C18"/>
    <w:rsid w:val="00F003BC"/>
    <w:rsid w:val="00F00B06"/>
    <w:rsid w:val="00F02196"/>
    <w:rsid w:val="00F02285"/>
    <w:rsid w:val="00F023A6"/>
    <w:rsid w:val="00F02710"/>
    <w:rsid w:val="00F02BD8"/>
    <w:rsid w:val="00F0493A"/>
    <w:rsid w:val="00F04BE5"/>
    <w:rsid w:val="00F050F7"/>
    <w:rsid w:val="00F05E88"/>
    <w:rsid w:val="00F05F2E"/>
    <w:rsid w:val="00F06839"/>
    <w:rsid w:val="00F06898"/>
    <w:rsid w:val="00F06D44"/>
    <w:rsid w:val="00F0710C"/>
    <w:rsid w:val="00F0732C"/>
    <w:rsid w:val="00F0778C"/>
    <w:rsid w:val="00F102E8"/>
    <w:rsid w:val="00F10373"/>
    <w:rsid w:val="00F11DE1"/>
    <w:rsid w:val="00F1291B"/>
    <w:rsid w:val="00F14601"/>
    <w:rsid w:val="00F15A30"/>
    <w:rsid w:val="00F17357"/>
    <w:rsid w:val="00F1744E"/>
    <w:rsid w:val="00F204D3"/>
    <w:rsid w:val="00F20986"/>
    <w:rsid w:val="00F20C78"/>
    <w:rsid w:val="00F20E89"/>
    <w:rsid w:val="00F21710"/>
    <w:rsid w:val="00F22158"/>
    <w:rsid w:val="00F22D9E"/>
    <w:rsid w:val="00F22EC8"/>
    <w:rsid w:val="00F22FC4"/>
    <w:rsid w:val="00F23581"/>
    <w:rsid w:val="00F23C41"/>
    <w:rsid w:val="00F24D30"/>
    <w:rsid w:val="00F26013"/>
    <w:rsid w:val="00F26DD9"/>
    <w:rsid w:val="00F26E31"/>
    <w:rsid w:val="00F275B6"/>
    <w:rsid w:val="00F27D4C"/>
    <w:rsid w:val="00F31368"/>
    <w:rsid w:val="00F32F46"/>
    <w:rsid w:val="00F33325"/>
    <w:rsid w:val="00F33A6D"/>
    <w:rsid w:val="00F340B3"/>
    <w:rsid w:val="00F3525F"/>
    <w:rsid w:val="00F35912"/>
    <w:rsid w:val="00F3592F"/>
    <w:rsid w:val="00F35E2B"/>
    <w:rsid w:val="00F3624B"/>
    <w:rsid w:val="00F365E1"/>
    <w:rsid w:val="00F36BE9"/>
    <w:rsid w:val="00F37B05"/>
    <w:rsid w:val="00F404C2"/>
    <w:rsid w:val="00F4066C"/>
    <w:rsid w:val="00F40EC1"/>
    <w:rsid w:val="00F410D6"/>
    <w:rsid w:val="00F4110B"/>
    <w:rsid w:val="00F4115C"/>
    <w:rsid w:val="00F414C2"/>
    <w:rsid w:val="00F417C9"/>
    <w:rsid w:val="00F41E3D"/>
    <w:rsid w:val="00F42015"/>
    <w:rsid w:val="00F42842"/>
    <w:rsid w:val="00F45722"/>
    <w:rsid w:val="00F45EE9"/>
    <w:rsid w:val="00F46267"/>
    <w:rsid w:val="00F479A1"/>
    <w:rsid w:val="00F51B1D"/>
    <w:rsid w:val="00F52CCE"/>
    <w:rsid w:val="00F5381C"/>
    <w:rsid w:val="00F53AF3"/>
    <w:rsid w:val="00F53D38"/>
    <w:rsid w:val="00F549E2"/>
    <w:rsid w:val="00F5519B"/>
    <w:rsid w:val="00F559FE"/>
    <w:rsid w:val="00F55D12"/>
    <w:rsid w:val="00F55FFF"/>
    <w:rsid w:val="00F56025"/>
    <w:rsid w:val="00F56A02"/>
    <w:rsid w:val="00F60375"/>
    <w:rsid w:val="00F612EB"/>
    <w:rsid w:val="00F615E0"/>
    <w:rsid w:val="00F6186D"/>
    <w:rsid w:val="00F62992"/>
    <w:rsid w:val="00F636C7"/>
    <w:rsid w:val="00F64446"/>
    <w:rsid w:val="00F644D6"/>
    <w:rsid w:val="00F65035"/>
    <w:rsid w:val="00F6676C"/>
    <w:rsid w:val="00F70991"/>
    <w:rsid w:val="00F70C6E"/>
    <w:rsid w:val="00F70CBB"/>
    <w:rsid w:val="00F7105B"/>
    <w:rsid w:val="00F716DE"/>
    <w:rsid w:val="00F71A1A"/>
    <w:rsid w:val="00F7302A"/>
    <w:rsid w:val="00F7362A"/>
    <w:rsid w:val="00F74BE9"/>
    <w:rsid w:val="00F75305"/>
    <w:rsid w:val="00F807D4"/>
    <w:rsid w:val="00F817D2"/>
    <w:rsid w:val="00F81B5C"/>
    <w:rsid w:val="00F81BDC"/>
    <w:rsid w:val="00F82EDA"/>
    <w:rsid w:val="00F83AEA"/>
    <w:rsid w:val="00F83D6F"/>
    <w:rsid w:val="00F84CBA"/>
    <w:rsid w:val="00F85271"/>
    <w:rsid w:val="00F85361"/>
    <w:rsid w:val="00F85AF9"/>
    <w:rsid w:val="00F8666C"/>
    <w:rsid w:val="00F86BA8"/>
    <w:rsid w:val="00F90013"/>
    <w:rsid w:val="00F90146"/>
    <w:rsid w:val="00F90B51"/>
    <w:rsid w:val="00F90E2A"/>
    <w:rsid w:val="00F91C1F"/>
    <w:rsid w:val="00F920FC"/>
    <w:rsid w:val="00F92AEC"/>
    <w:rsid w:val="00F92C85"/>
    <w:rsid w:val="00F92FB8"/>
    <w:rsid w:val="00F93D5F"/>
    <w:rsid w:val="00F959B4"/>
    <w:rsid w:val="00F95BEE"/>
    <w:rsid w:val="00FA080A"/>
    <w:rsid w:val="00FA0D31"/>
    <w:rsid w:val="00FA20C8"/>
    <w:rsid w:val="00FA2140"/>
    <w:rsid w:val="00FA262A"/>
    <w:rsid w:val="00FA38C6"/>
    <w:rsid w:val="00FA4762"/>
    <w:rsid w:val="00FA4FC3"/>
    <w:rsid w:val="00FA590D"/>
    <w:rsid w:val="00FA5E7D"/>
    <w:rsid w:val="00FA66EE"/>
    <w:rsid w:val="00FA78A1"/>
    <w:rsid w:val="00FB1436"/>
    <w:rsid w:val="00FB2187"/>
    <w:rsid w:val="00FB28F6"/>
    <w:rsid w:val="00FB2E61"/>
    <w:rsid w:val="00FB346C"/>
    <w:rsid w:val="00FB3654"/>
    <w:rsid w:val="00FB36CE"/>
    <w:rsid w:val="00FB3FFF"/>
    <w:rsid w:val="00FB5BA5"/>
    <w:rsid w:val="00FB65EF"/>
    <w:rsid w:val="00FB6C3F"/>
    <w:rsid w:val="00FB75E3"/>
    <w:rsid w:val="00FC006E"/>
    <w:rsid w:val="00FC04A6"/>
    <w:rsid w:val="00FC0AFE"/>
    <w:rsid w:val="00FC0E44"/>
    <w:rsid w:val="00FC138E"/>
    <w:rsid w:val="00FC1E87"/>
    <w:rsid w:val="00FC3340"/>
    <w:rsid w:val="00FC420F"/>
    <w:rsid w:val="00FC431C"/>
    <w:rsid w:val="00FC500A"/>
    <w:rsid w:val="00FC60F8"/>
    <w:rsid w:val="00FC78A5"/>
    <w:rsid w:val="00FD0252"/>
    <w:rsid w:val="00FD1173"/>
    <w:rsid w:val="00FD1D92"/>
    <w:rsid w:val="00FD1F8D"/>
    <w:rsid w:val="00FD26D9"/>
    <w:rsid w:val="00FD3315"/>
    <w:rsid w:val="00FD33AB"/>
    <w:rsid w:val="00FD484D"/>
    <w:rsid w:val="00FD63DF"/>
    <w:rsid w:val="00FD65C0"/>
    <w:rsid w:val="00FD7016"/>
    <w:rsid w:val="00FD7A41"/>
    <w:rsid w:val="00FD7CCC"/>
    <w:rsid w:val="00FD7ED8"/>
    <w:rsid w:val="00FE0193"/>
    <w:rsid w:val="00FE0B53"/>
    <w:rsid w:val="00FE18E1"/>
    <w:rsid w:val="00FE2D5C"/>
    <w:rsid w:val="00FE324F"/>
    <w:rsid w:val="00FE37E6"/>
    <w:rsid w:val="00FE3A81"/>
    <w:rsid w:val="00FE53D7"/>
    <w:rsid w:val="00FE578C"/>
    <w:rsid w:val="00FE6157"/>
    <w:rsid w:val="00FE6350"/>
    <w:rsid w:val="00FE6EAB"/>
    <w:rsid w:val="00FE77F0"/>
    <w:rsid w:val="00FF0302"/>
    <w:rsid w:val="00FF1571"/>
    <w:rsid w:val="00FF1A18"/>
    <w:rsid w:val="00FF1C73"/>
    <w:rsid w:val="00FF1EE8"/>
    <w:rsid w:val="00FF2147"/>
    <w:rsid w:val="00FF2BC4"/>
    <w:rsid w:val="00FF3F83"/>
    <w:rsid w:val="00FF47D5"/>
    <w:rsid w:val="00FF47EF"/>
    <w:rsid w:val="00FF4998"/>
    <w:rsid w:val="00FF4C0D"/>
    <w:rsid w:val="00FF56F6"/>
    <w:rsid w:val="00FF5767"/>
    <w:rsid w:val="00FF6AC0"/>
    <w:rsid w:val="00FF788E"/>
    <w:rsid w:val="00FF7A00"/>
  </w:rsids>
  <m:mathPr>
    <m:mathFont m:val="Cambria Math"/>
    <m:brkBin m:val="before"/>
    <m:brkBinSub m:val="--"/>
    <m:smallFrac m:val="0"/>
    <m:dispDef/>
    <m:lMargin m:val="0"/>
    <m:rMargin m:val="0"/>
    <m:defJc m:val="centerGroup"/>
    <m:wrapIndent m:val="1440"/>
    <m:intLim m:val="subSup"/>
    <m:naryLim m:val="undOvr"/>
  </m:mathPr>
  <w:themeFontLang w:val="nl-BE"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19B66"/>
  <w15:docId w15:val="{B4D72449-9CB5-4072-9468-5C2BF8492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nl-BE" w:eastAsia="nl-B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59D"/>
    <w:pPr>
      <w:spacing w:line="276" w:lineRule="auto"/>
      <w:jc w:val="both"/>
    </w:pPr>
    <w:rPr>
      <w:rFonts w:ascii="Arial" w:hAnsi="Arial" w:cs="Arial"/>
      <w:sz w:val="22"/>
      <w:szCs w:val="24"/>
      <w:lang w:val="en-GB" w:eastAsia="en-US"/>
    </w:rPr>
  </w:style>
  <w:style w:type="paragraph" w:styleId="Heading1">
    <w:name w:val="heading 1"/>
    <w:basedOn w:val="Normal"/>
    <w:next w:val="Normal"/>
    <w:link w:val="Heading1Char"/>
    <w:uiPriority w:val="9"/>
    <w:qFormat/>
    <w:rsid w:val="00EA5401"/>
    <w:pPr>
      <w:keepNext/>
      <w:spacing w:before="240" w:after="60"/>
      <w:outlineLvl w:val="0"/>
    </w:pPr>
    <w:rPr>
      <w:rFonts w:cs="DaunPenh"/>
      <w:b/>
      <w:smallCaps/>
      <w:spacing w:val="5"/>
      <w:sz w:val="28"/>
      <w:szCs w:val="32"/>
      <w:lang w:bidi="en-US"/>
    </w:rPr>
  </w:style>
  <w:style w:type="paragraph" w:styleId="Heading2">
    <w:name w:val="heading 2"/>
    <w:basedOn w:val="Heading1"/>
    <w:next w:val="Normal"/>
    <w:link w:val="Heading2Char"/>
    <w:uiPriority w:val="9"/>
    <w:unhideWhenUsed/>
    <w:qFormat/>
    <w:rsid w:val="002C482B"/>
    <w:pPr>
      <w:outlineLvl w:val="1"/>
    </w:pPr>
    <w:rPr>
      <w:bCs/>
      <w:iCs/>
      <w:sz w:val="24"/>
      <w:szCs w:val="30"/>
    </w:rPr>
  </w:style>
  <w:style w:type="paragraph" w:styleId="Heading3">
    <w:name w:val="heading 3"/>
    <w:basedOn w:val="Heading1"/>
    <w:next w:val="Normal"/>
    <w:link w:val="Heading3Char"/>
    <w:uiPriority w:val="9"/>
    <w:unhideWhenUsed/>
    <w:qFormat/>
    <w:rsid w:val="00EA5401"/>
    <w:pPr>
      <w:outlineLvl w:val="2"/>
    </w:pPr>
    <w:rPr>
      <w:bCs/>
      <w:sz w:val="22"/>
      <w:szCs w:val="26"/>
    </w:rPr>
  </w:style>
  <w:style w:type="paragraph" w:styleId="Heading4">
    <w:name w:val="heading 4"/>
    <w:basedOn w:val="Normal"/>
    <w:next w:val="Normal"/>
    <w:link w:val="Heading4Char"/>
    <w:uiPriority w:val="9"/>
    <w:unhideWhenUsed/>
    <w:qFormat/>
    <w:rsid w:val="0059263F"/>
    <w:pPr>
      <w:keepNext/>
      <w:spacing w:before="240" w:after="60"/>
      <w:outlineLvl w:val="3"/>
    </w:pPr>
    <w:rPr>
      <w:b/>
      <w:bCs/>
      <w:szCs w:val="22"/>
      <w:u w:val="single"/>
    </w:rPr>
  </w:style>
  <w:style w:type="paragraph" w:styleId="Heading5">
    <w:name w:val="heading 5"/>
    <w:basedOn w:val="Normal"/>
    <w:next w:val="Normal"/>
    <w:link w:val="Heading5Char"/>
    <w:uiPriority w:val="9"/>
    <w:unhideWhenUsed/>
    <w:qFormat/>
    <w:rsid w:val="00BD2E05"/>
    <w:pPr>
      <w:spacing w:before="240" w:after="60"/>
      <w:outlineLvl w:val="4"/>
    </w:pPr>
    <w:rPr>
      <w:b/>
      <w:bCs/>
      <w:iCs/>
      <w:sz w:val="24"/>
      <w:szCs w:val="26"/>
    </w:rPr>
  </w:style>
  <w:style w:type="paragraph" w:styleId="Heading6">
    <w:name w:val="heading 6"/>
    <w:basedOn w:val="Normal"/>
    <w:next w:val="Normal"/>
    <w:link w:val="Heading6Char"/>
    <w:uiPriority w:val="9"/>
    <w:semiHidden/>
    <w:unhideWhenUsed/>
    <w:qFormat/>
    <w:rsid w:val="00BB279E"/>
    <w:pPr>
      <w:spacing w:before="240" w:after="60"/>
      <w:outlineLvl w:val="5"/>
    </w:pPr>
    <w:rPr>
      <w:rFonts w:ascii="Calibri" w:hAnsi="Calibri"/>
      <w:b/>
      <w:bCs/>
      <w:szCs w:val="22"/>
    </w:rPr>
  </w:style>
  <w:style w:type="paragraph" w:styleId="Heading7">
    <w:name w:val="heading 7"/>
    <w:basedOn w:val="Normal"/>
    <w:next w:val="Normal"/>
    <w:link w:val="Heading7Char"/>
    <w:uiPriority w:val="9"/>
    <w:semiHidden/>
    <w:unhideWhenUsed/>
    <w:qFormat/>
    <w:rsid w:val="00BB279E"/>
    <w:pPr>
      <w:spacing w:before="240" w:after="60"/>
      <w:outlineLvl w:val="6"/>
    </w:pPr>
    <w:rPr>
      <w:rFonts w:ascii="Calibri" w:hAnsi="Calibri"/>
      <w:sz w:val="24"/>
    </w:rPr>
  </w:style>
  <w:style w:type="paragraph" w:styleId="Heading8">
    <w:name w:val="heading 8"/>
    <w:basedOn w:val="Normal"/>
    <w:next w:val="Normal"/>
    <w:link w:val="Heading8Char"/>
    <w:uiPriority w:val="9"/>
    <w:semiHidden/>
    <w:unhideWhenUsed/>
    <w:qFormat/>
    <w:rsid w:val="00BB279E"/>
    <w:pPr>
      <w:spacing w:before="240" w:after="60"/>
      <w:outlineLvl w:val="7"/>
    </w:pPr>
    <w:rPr>
      <w:rFonts w:ascii="Calibri" w:hAnsi="Calibri"/>
      <w:i/>
      <w:iCs/>
      <w:sz w:val="24"/>
    </w:rPr>
  </w:style>
  <w:style w:type="paragraph" w:styleId="Heading9">
    <w:name w:val="heading 9"/>
    <w:basedOn w:val="Normal"/>
    <w:next w:val="Normal"/>
    <w:link w:val="Heading9Char"/>
    <w:uiPriority w:val="9"/>
    <w:semiHidden/>
    <w:unhideWhenUsed/>
    <w:qFormat/>
    <w:rsid w:val="00BB279E"/>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A3308"/>
    <w:rPr>
      <w:rFonts w:ascii="Arial" w:hAnsi="Arial"/>
      <w:sz w:val="18"/>
    </w:rPr>
    <w:tblP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28" w:type="dxa"/>
        <w:bottom w:w="28" w:type="dxa"/>
      </w:tblCellMar>
    </w:tblPr>
    <w:tcPr>
      <w:vAlign w:val="center"/>
    </w:tcPr>
    <w:tblStylePr w:type="firstRow">
      <w:rPr>
        <w:rFonts w:ascii="Arial" w:hAnsi="Arial"/>
        <w:b/>
        <w:sz w:val="20"/>
      </w:rPr>
      <w:tblPr/>
      <w:tcPr>
        <w:tcBorders>
          <w:top w:val="single" w:sz="12" w:space="0" w:color="auto"/>
          <w:left w:val="single" w:sz="12" w:space="0" w:color="auto"/>
          <w:bottom w:val="single" w:sz="12" w:space="0" w:color="auto"/>
          <w:right w:val="single" w:sz="12" w:space="0" w:color="auto"/>
        </w:tcBorders>
      </w:tcPr>
    </w:tblStylePr>
    <w:tblStylePr w:type="lastRow">
      <w:rPr>
        <w:rFonts w:ascii="Arial" w:hAnsi="Arial"/>
        <w:sz w:val="18"/>
      </w:rPr>
      <w:tblPr/>
      <w:tcPr>
        <w:tcMar>
          <w:top w:w="28" w:type="dxa"/>
          <w:left w:w="0" w:type="nil"/>
          <w:bottom w:w="28" w:type="dxa"/>
          <w:right w:w="0" w:type="nil"/>
        </w:tcMar>
      </w:tcPr>
    </w:tblStylePr>
  </w:style>
  <w:style w:type="character" w:customStyle="1" w:styleId="Heading1Char">
    <w:name w:val="Heading 1 Char"/>
    <w:link w:val="Heading1"/>
    <w:uiPriority w:val="9"/>
    <w:rsid w:val="00EA5401"/>
    <w:rPr>
      <w:rFonts w:ascii="Arial" w:hAnsi="Arial" w:cs="DaunPenh"/>
      <w:b/>
      <w:smallCaps/>
      <w:spacing w:val="5"/>
      <w:sz w:val="28"/>
      <w:szCs w:val="32"/>
      <w:lang w:bidi="en-US"/>
    </w:rPr>
  </w:style>
  <w:style w:type="character" w:customStyle="1" w:styleId="Heading2Char">
    <w:name w:val="Heading 2 Char"/>
    <w:link w:val="Heading2"/>
    <w:uiPriority w:val="9"/>
    <w:rsid w:val="002C482B"/>
    <w:rPr>
      <w:rFonts w:ascii="Arial" w:eastAsia="Times New Roman" w:hAnsi="Arial" w:cs="DaunPenh"/>
      <w:b/>
      <w:bCs/>
      <w:iCs/>
      <w:smallCaps/>
      <w:spacing w:val="5"/>
      <w:sz w:val="24"/>
      <w:szCs w:val="30"/>
      <w:lang w:bidi="en-US"/>
    </w:rPr>
  </w:style>
  <w:style w:type="character" w:customStyle="1" w:styleId="Heading3Char">
    <w:name w:val="Heading 3 Char"/>
    <w:link w:val="Heading3"/>
    <w:uiPriority w:val="9"/>
    <w:rsid w:val="00EA5401"/>
    <w:rPr>
      <w:rFonts w:ascii="Arial" w:eastAsia="Times New Roman" w:hAnsi="Arial" w:cs="DaunPenh"/>
      <w:b/>
      <w:bCs/>
      <w:smallCaps/>
      <w:spacing w:val="5"/>
      <w:szCs w:val="26"/>
      <w:lang w:bidi="en-US"/>
    </w:rPr>
  </w:style>
  <w:style w:type="character" w:customStyle="1" w:styleId="Heading4Char">
    <w:name w:val="Heading 4 Char"/>
    <w:link w:val="Heading4"/>
    <w:uiPriority w:val="9"/>
    <w:rsid w:val="0059263F"/>
    <w:rPr>
      <w:rFonts w:ascii="Arial" w:hAnsi="Arial" w:cs="Arial"/>
      <w:b/>
      <w:bCs/>
      <w:u w:val="single"/>
    </w:rPr>
  </w:style>
  <w:style w:type="character" w:customStyle="1" w:styleId="Heading5Char">
    <w:name w:val="Heading 5 Char"/>
    <w:link w:val="Heading5"/>
    <w:uiPriority w:val="9"/>
    <w:rsid w:val="00BD2E05"/>
    <w:rPr>
      <w:rFonts w:ascii="Arial" w:hAnsi="Arial" w:cs="Arial"/>
      <w:b/>
      <w:bCs/>
      <w:iCs/>
      <w:sz w:val="24"/>
      <w:szCs w:val="26"/>
    </w:rPr>
  </w:style>
  <w:style w:type="character" w:customStyle="1" w:styleId="Heading6Char">
    <w:name w:val="Heading 6 Char"/>
    <w:link w:val="Heading6"/>
    <w:uiPriority w:val="9"/>
    <w:semiHidden/>
    <w:rsid w:val="00BB279E"/>
    <w:rPr>
      <w:b/>
      <w:bCs/>
    </w:rPr>
  </w:style>
  <w:style w:type="character" w:customStyle="1" w:styleId="Heading7Char">
    <w:name w:val="Heading 7 Char"/>
    <w:link w:val="Heading7"/>
    <w:uiPriority w:val="9"/>
    <w:semiHidden/>
    <w:rsid w:val="00BB279E"/>
    <w:rPr>
      <w:sz w:val="24"/>
      <w:szCs w:val="24"/>
    </w:rPr>
  </w:style>
  <w:style w:type="character" w:customStyle="1" w:styleId="Heading8Char">
    <w:name w:val="Heading 8 Char"/>
    <w:link w:val="Heading8"/>
    <w:uiPriority w:val="9"/>
    <w:semiHidden/>
    <w:rsid w:val="00BB279E"/>
    <w:rPr>
      <w:i/>
      <w:iCs/>
      <w:sz w:val="24"/>
      <w:szCs w:val="24"/>
    </w:rPr>
  </w:style>
  <w:style w:type="character" w:customStyle="1" w:styleId="Heading9Char">
    <w:name w:val="Heading 9 Char"/>
    <w:link w:val="Heading9"/>
    <w:uiPriority w:val="9"/>
    <w:semiHidden/>
    <w:rsid w:val="00BB279E"/>
    <w:rPr>
      <w:rFonts w:ascii="Cambria" w:eastAsia="Times New Roman" w:hAnsi="Cambria"/>
    </w:rPr>
  </w:style>
  <w:style w:type="paragraph" w:styleId="Title">
    <w:name w:val="Title"/>
    <w:basedOn w:val="Heading1"/>
    <w:next w:val="Normal"/>
    <w:link w:val="TitleChar"/>
    <w:qFormat/>
    <w:rsid w:val="00516FBE"/>
    <w:pPr>
      <w:jc w:val="center"/>
    </w:pPr>
    <w:rPr>
      <w:sz w:val="40"/>
    </w:rPr>
  </w:style>
  <w:style w:type="character" w:customStyle="1" w:styleId="TitleChar">
    <w:name w:val="Title Char"/>
    <w:link w:val="Title"/>
    <w:rsid w:val="00516FBE"/>
    <w:rPr>
      <w:rFonts w:ascii="Arial" w:hAnsi="Arial" w:cs="DaunPenh"/>
      <w:b/>
      <w:smallCaps/>
      <w:spacing w:val="5"/>
      <w:sz w:val="40"/>
      <w:szCs w:val="32"/>
      <w:lang w:bidi="en-US"/>
    </w:rPr>
  </w:style>
  <w:style w:type="paragraph" w:styleId="Subtitle">
    <w:name w:val="Subtitle"/>
    <w:basedOn w:val="Normal"/>
    <w:next w:val="Normal"/>
    <w:link w:val="SubtitleChar"/>
    <w:uiPriority w:val="11"/>
    <w:qFormat/>
    <w:rsid w:val="00BB279E"/>
    <w:pPr>
      <w:spacing w:after="60"/>
      <w:jc w:val="center"/>
      <w:outlineLvl w:val="1"/>
    </w:pPr>
    <w:rPr>
      <w:rFonts w:ascii="Cambria" w:hAnsi="Cambria"/>
      <w:sz w:val="24"/>
    </w:rPr>
  </w:style>
  <w:style w:type="character" w:customStyle="1" w:styleId="SubtitleChar">
    <w:name w:val="Subtitle Char"/>
    <w:link w:val="Subtitle"/>
    <w:uiPriority w:val="11"/>
    <w:rsid w:val="00BB279E"/>
    <w:rPr>
      <w:rFonts w:ascii="Cambria" w:eastAsia="Times New Roman" w:hAnsi="Cambria"/>
      <w:sz w:val="24"/>
      <w:szCs w:val="24"/>
    </w:rPr>
  </w:style>
  <w:style w:type="character" w:styleId="Strong">
    <w:name w:val="Strong"/>
    <w:uiPriority w:val="22"/>
    <w:qFormat/>
    <w:rsid w:val="00BB279E"/>
    <w:rPr>
      <w:b/>
      <w:bCs/>
    </w:rPr>
  </w:style>
  <w:style w:type="character" w:styleId="Emphasis">
    <w:name w:val="Emphasis"/>
    <w:uiPriority w:val="20"/>
    <w:qFormat/>
    <w:rsid w:val="00BB279E"/>
    <w:rPr>
      <w:rFonts w:ascii="Calibri" w:hAnsi="Calibri"/>
      <w:b/>
      <w:i/>
      <w:iCs/>
    </w:rPr>
  </w:style>
  <w:style w:type="paragraph" w:styleId="NoSpacing">
    <w:name w:val="No Spacing"/>
    <w:basedOn w:val="Normal"/>
    <w:link w:val="NoSpacingChar"/>
    <w:uiPriority w:val="1"/>
    <w:qFormat/>
    <w:rsid w:val="00BB279E"/>
    <w:rPr>
      <w:szCs w:val="32"/>
    </w:rPr>
  </w:style>
  <w:style w:type="paragraph" w:styleId="ListParagraph">
    <w:name w:val="List Paragraph"/>
    <w:basedOn w:val="Normal"/>
    <w:link w:val="ListParagraphChar"/>
    <w:uiPriority w:val="34"/>
    <w:qFormat/>
    <w:rsid w:val="00BB279E"/>
    <w:pPr>
      <w:ind w:left="720"/>
      <w:contextualSpacing/>
    </w:pPr>
  </w:style>
  <w:style w:type="paragraph" w:styleId="Quote">
    <w:name w:val="Quote"/>
    <w:basedOn w:val="Normal"/>
    <w:next w:val="Normal"/>
    <w:link w:val="QuoteChar"/>
    <w:uiPriority w:val="29"/>
    <w:qFormat/>
    <w:rsid w:val="00BB279E"/>
    <w:rPr>
      <w:rFonts w:ascii="Calibri" w:hAnsi="Calibri"/>
      <w:i/>
      <w:sz w:val="24"/>
    </w:rPr>
  </w:style>
  <w:style w:type="character" w:customStyle="1" w:styleId="QuoteChar">
    <w:name w:val="Quote Char"/>
    <w:link w:val="Quote"/>
    <w:uiPriority w:val="29"/>
    <w:rsid w:val="00BB279E"/>
    <w:rPr>
      <w:i/>
      <w:sz w:val="24"/>
      <w:szCs w:val="24"/>
    </w:rPr>
  </w:style>
  <w:style w:type="paragraph" w:styleId="IntenseQuote">
    <w:name w:val="Intense Quote"/>
    <w:basedOn w:val="Normal"/>
    <w:next w:val="Normal"/>
    <w:link w:val="IntenseQuoteChar"/>
    <w:uiPriority w:val="30"/>
    <w:qFormat/>
    <w:rsid w:val="00BB279E"/>
    <w:pPr>
      <w:ind w:left="720" w:right="720"/>
    </w:pPr>
    <w:rPr>
      <w:rFonts w:ascii="Calibri" w:hAnsi="Calibri"/>
      <w:b/>
      <w:i/>
      <w:sz w:val="24"/>
      <w:szCs w:val="22"/>
    </w:rPr>
  </w:style>
  <w:style w:type="character" w:customStyle="1" w:styleId="IntenseQuoteChar">
    <w:name w:val="Intense Quote Char"/>
    <w:link w:val="IntenseQuote"/>
    <w:uiPriority w:val="30"/>
    <w:rsid w:val="00BB279E"/>
    <w:rPr>
      <w:b/>
      <w:i/>
      <w:sz w:val="24"/>
    </w:rPr>
  </w:style>
  <w:style w:type="character" w:styleId="SubtleEmphasis">
    <w:name w:val="Subtle Emphasis"/>
    <w:uiPriority w:val="19"/>
    <w:qFormat/>
    <w:rsid w:val="00BB279E"/>
    <w:rPr>
      <w:i/>
      <w:color w:val="5A5A5A"/>
    </w:rPr>
  </w:style>
  <w:style w:type="character" w:styleId="IntenseEmphasis">
    <w:name w:val="Intense Emphasis"/>
    <w:uiPriority w:val="21"/>
    <w:qFormat/>
    <w:rsid w:val="00BB279E"/>
    <w:rPr>
      <w:b/>
      <w:i/>
      <w:sz w:val="24"/>
      <w:szCs w:val="24"/>
      <w:u w:val="single"/>
    </w:rPr>
  </w:style>
  <w:style w:type="character" w:styleId="SubtleReference">
    <w:name w:val="Subtle Reference"/>
    <w:uiPriority w:val="31"/>
    <w:qFormat/>
    <w:rsid w:val="00BB279E"/>
    <w:rPr>
      <w:sz w:val="24"/>
      <w:szCs w:val="24"/>
      <w:u w:val="single"/>
    </w:rPr>
  </w:style>
  <w:style w:type="character" w:styleId="IntenseReference">
    <w:name w:val="Intense Reference"/>
    <w:uiPriority w:val="32"/>
    <w:qFormat/>
    <w:rsid w:val="00BB279E"/>
    <w:rPr>
      <w:b/>
      <w:sz w:val="24"/>
      <w:u w:val="single"/>
    </w:rPr>
  </w:style>
  <w:style w:type="character" w:styleId="BookTitle">
    <w:name w:val="Book Title"/>
    <w:uiPriority w:val="33"/>
    <w:qFormat/>
    <w:rsid w:val="0047185F"/>
    <w:rPr>
      <w:rFonts w:eastAsia="Times New Roman"/>
      <w:b/>
      <w:sz w:val="32"/>
    </w:rPr>
  </w:style>
  <w:style w:type="paragraph" w:styleId="TOCHeading">
    <w:name w:val="TOC Heading"/>
    <w:basedOn w:val="Heading1"/>
    <w:next w:val="Normal"/>
    <w:uiPriority w:val="39"/>
    <w:unhideWhenUsed/>
    <w:qFormat/>
    <w:rsid w:val="00BB279E"/>
    <w:pPr>
      <w:outlineLvl w:val="9"/>
    </w:pPr>
    <w:rPr>
      <w:rFonts w:cs="Times New Roman"/>
    </w:rPr>
  </w:style>
  <w:style w:type="paragraph" w:styleId="FootnoteText">
    <w:name w:val="footnote text"/>
    <w:aliases w:val="ft,f,single space,Footnote Text Char Char,fn,FOOTNOTES,footnote text,Footnote Text Char1,Footnote Text Char1 Char,single space Char, Car Char,Car Char, Char Char,Char Char,Nbpage Moens,Footnote Text Char Char Char Char Char,Geneva 9,Char"/>
    <w:basedOn w:val="Normal"/>
    <w:link w:val="FootnoteTextChar"/>
    <w:uiPriority w:val="99"/>
    <w:unhideWhenUsed/>
    <w:rsid w:val="00BB279E"/>
    <w:rPr>
      <w:sz w:val="20"/>
      <w:szCs w:val="20"/>
    </w:rPr>
  </w:style>
  <w:style w:type="character" w:customStyle="1" w:styleId="FootnoteTextChar">
    <w:name w:val="Footnote Text Char"/>
    <w:aliases w:val="ft Char,f Char,single space Char1,Footnote Text Char Char Char,fn Char,FOOTNOTES Char,footnote text Char,Footnote Text Char1 Char1,Footnote Text Char1 Char Char,single space Char Char, Car Char Char,Car Char Char, Char Char Char"/>
    <w:link w:val="FootnoteText"/>
    <w:uiPriority w:val="99"/>
    <w:rsid w:val="00BB279E"/>
    <w:rPr>
      <w:rFonts w:ascii="Arial" w:hAnsi="Arial"/>
      <w:sz w:val="20"/>
      <w:szCs w:val="20"/>
    </w:rPr>
  </w:style>
  <w:style w:type="character" w:styleId="FootnoteReference">
    <w:name w:val="footnote reference"/>
    <w:aliases w:val="SUPERS,ftref,fr,16 Point,Superscript 6 Point,de nota al pie,Ref,Footnote Ref in FtNote,(NECG) Footnote Reference,Fußnotenzeichen DISS,16 Point Char,Superscript 6 Point Char,BVI fnr Char Char Char Char,ftref Char Char Char Char"/>
    <w:link w:val="BVIfnrCharCharChar"/>
    <w:uiPriority w:val="99"/>
    <w:unhideWhenUsed/>
    <w:rsid w:val="00BB279E"/>
    <w:rPr>
      <w:vertAlign w:val="superscript"/>
    </w:rPr>
  </w:style>
  <w:style w:type="paragraph" w:styleId="Caption">
    <w:name w:val="caption"/>
    <w:basedOn w:val="Normal"/>
    <w:next w:val="Normal"/>
    <w:link w:val="CaptionChar"/>
    <w:uiPriority w:val="35"/>
    <w:unhideWhenUsed/>
    <w:qFormat/>
    <w:rsid w:val="00EC2C79"/>
    <w:pPr>
      <w:keepNext/>
    </w:pPr>
    <w:rPr>
      <w:b/>
      <w:bCs/>
      <w:sz w:val="18"/>
      <w:szCs w:val="18"/>
    </w:rPr>
  </w:style>
  <w:style w:type="paragraph" w:styleId="BalloonText">
    <w:name w:val="Balloon Text"/>
    <w:basedOn w:val="Normal"/>
    <w:link w:val="BalloonTextChar"/>
    <w:uiPriority w:val="99"/>
    <w:semiHidden/>
    <w:unhideWhenUsed/>
    <w:rsid w:val="004F169D"/>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4F169D"/>
    <w:rPr>
      <w:rFonts w:ascii="Tahoma" w:hAnsi="Tahoma" w:cs="Tahoma"/>
      <w:sz w:val="16"/>
      <w:szCs w:val="16"/>
    </w:rPr>
  </w:style>
  <w:style w:type="paragraph" w:styleId="TOC1">
    <w:name w:val="toc 1"/>
    <w:basedOn w:val="Normal"/>
    <w:next w:val="Normal"/>
    <w:autoRedefine/>
    <w:uiPriority w:val="39"/>
    <w:unhideWhenUsed/>
    <w:rsid w:val="00F70991"/>
    <w:pPr>
      <w:tabs>
        <w:tab w:val="left" w:pos="440"/>
        <w:tab w:val="right" w:leader="dot" w:pos="9350"/>
      </w:tabs>
      <w:spacing w:after="100"/>
    </w:pPr>
    <w:rPr>
      <w:b/>
    </w:rPr>
  </w:style>
  <w:style w:type="paragraph" w:styleId="TOC2">
    <w:name w:val="toc 2"/>
    <w:basedOn w:val="Normal"/>
    <w:next w:val="Normal"/>
    <w:autoRedefine/>
    <w:uiPriority w:val="39"/>
    <w:unhideWhenUsed/>
    <w:rsid w:val="00622BC2"/>
    <w:pPr>
      <w:spacing w:after="100"/>
      <w:ind w:left="220"/>
    </w:pPr>
  </w:style>
  <w:style w:type="paragraph" w:styleId="TOC3">
    <w:name w:val="toc 3"/>
    <w:basedOn w:val="Normal"/>
    <w:next w:val="Normal"/>
    <w:autoRedefine/>
    <w:uiPriority w:val="39"/>
    <w:unhideWhenUsed/>
    <w:rsid w:val="00622BC2"/>
    <w:pPr>
      <w:spacing w:after="100"/>
      <w:ind w:left="440"/>
    </w:pPr>
  </w:style>
  <w:style w:type="character" w:styleId="Hyperlink">
    <w:name w:val="Hyperlink"/>
    <w:uiPriority w:val="99"/>
    <w:unhideWhenUsed/>
    <w:rsid w:val="00622BC2"/>
    <w:rPr>
      <w:color w:val="0000FF"/>
      <w:u w:val="single"/>
    </w:rPr>
  </w:style>
  <w:style w:type="paragraph" w:styleId="Header">
    <w:name w:val="header"/>
    <w:basedOn w:val="Normal"/>
    <w:link w:val="HeaderChar"/>
    <w:uiPriority w:val="99"/>
    <w:unhideWhenUsed/>
    <w:rsid w:val="00044F27"/>
    <w:pPr>
      <w:tabs>
        <w:tab w:val="center" w:pos="4680"/>
        <w:tab w:val="right" w:pos="9360"/>
      </w:tabs>
      <w:spacing w:line="240" w:lineRule="auto"/>
    </w:pPr>
  </w:style>
  <w:style w:type="character" w:customStyle="1" w:styleId="HeaderChar">
    <w:name w:val="Header Char"/>
    <w:link w:val="Header"/>
    <w:uiPriority w:val="99"/>
    <w:rsid w:val="00044F27"/>
    <w:rPr>
      <w:rFonts w:ascii="Arial" w:hAnsi="Arial" w:cs="Arial"/>
      <w:szCs w:val="24"/>
    </w:rPr>
  </w:style>
  <w:style w:type="paragraph" w:styleId="Footer">
    <w:name w:val="footer"/>
    <w:basedOn w:val="Normal"/>
    <w:link w:val="FooterChar"/>
    <w:uiPriority w:val="99"/>
    <w:unhideWhenUsed/>
    <w:rsid w:val="00044F27"/>
    <w:pPr>
      <w:tabs>
        <w:tab w:val="center" w:pos="4680"/>
        <w:tab w:val="right" w:pos="9360"/>
      </w:tabs>
      <w:spacing w:line="240" w:lineRule="auto"/>
    </w:pPr>
  </w:style>
  <w:style w:type="character" w:customStyle="1" w:styleId="FooterChar">
    <w:name w:val="Footer Char"/>
    <w:link w:val="Footer"/>
    <w:uiPriority w:val="99"/>
    <w:rsid w:val="00044F27"/>
    <w:rPr>
      <w:rFonts w:ascii="Arial" w:hAnsi="Arial" w:cs="Arial"/>
      <w:szCs w:val="24"/>
    </w:rPr>
  </w:style>
  <w:style w:type="table" w:customStyle="1" w:styleId="TableGrid1">
    <w:name w:val="Table Grid1"/>
    <w:basedOn w:val="TableNormal"/>
    <w:next w:val="TableGrid"/>
    <w:uiPriority w:val="59"/>
    <w:rsid w:val="003E791B"/>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uiPriority w:val="99"/>
    <w:semiHidden/>
    <w:rsid w:val="00D11C4D"/>
    <w:rPr>
      <w:color w:val="808080"/>
    </w:rPr>
  </w:style>
  <w:style w:type="paragraph" w:customStyle="1" w:styleId="Tablecustom">
    <w:name w:val="Table custom"/>
    <w:basedOn w:val="Normal"/>
    <w:link w:val="TablecustomChar"/>
    <w:rsid w:val="00DF14BC"/>
    <w:pPr>
      <w:spacing w:line="288" w:lineRule="auto"/>
    </w:pPr>
    <w:rPr>
      <w:rFonts w:eastAsia="SimSun"/>
      <w:b/>
      <w:bCs/>
      <w:sz w:val="18"/>
      <w:szCs w:val="16"/>
      <w:lang w:eastAsia="zh-CN"/>
    </w:rPr>
  </w:style>
  <w:style w:type="character" w:customStyle="1" w:styleId="TablecustomChar">
    <w:name w:val="Table custom Char"/>
    <w:link w:val="Tablecustom"/>
    <w:rsid w:val="00DF14BC"/>
    <w:rPr>
      <w:rFonts w:ascii="Arial" w:eastAsia="SimSun" w:hAnsi="Arial" w:cs="Arial"/>
      <w:b/>
      <w:bCs/>
      <w:sz w:val="18"/>
      <w:szCs w:val="16"/>
      <w:lang w:eastAsia="zh-CN"/>
    </w:rPr>
  </w:style>
  <w:style w:type="character" w:customStyle="1" w:styleId="CaptionChar">
    <w:name w:val="Caption Char"/>
    <w:link w:val="Caption"/>
    <w:rsid w:val="0026673A"/>
    <w:rPr>
      <w:rFonts w:ascii="Arial" w:hAnsi="Arial" w:cs="Arial"/>
      <w:b/>
      <w:bCs/>
      <w:sz w:val="18"/>
      <w:szCs w:val="18"/>
    </w:rPr>
  </w:style>
  <w:style w:type="character" w:styleId="CommentReference">
    <w:name w:val="annotation reference"/>
    <w:unhideWhenUsed/>
    <w:rsid w:val="002930F6"/>
    <w:rPr>
      <w:sz w:val="16"/>
      <w:szCs w:val="16"/>
    </w:rPr>
  </w:style>
  <w:style w:type="paragraph" w:styleId="CommentText">
    <w:name w:val="annotation text"/>
    <w:basedOn w:val="Normal"/>
    <w:link w:val="CommentTextChar"/>
    <w:unhideWhenUsed/>
    <w:rsid w:val="002930F6"/>
    <w:pPr>
      <w:spacing w:line="240" w:lineRule="auto"/>
    </w:pPr>
    <w:rPr>
      <w:sz w:val="20"/>
      <w:szCs w:val="20"/>
    </w:rPr>
  </w:style>
  <w:style w:type="character" w:customStyle="1" w:styleId="CommentTextChar">
    <w:name w:val="Comment Text Char"/>
    <w:link w:val="CommentText"/>
    <w:rsid w:val="002930F6"/>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2930F6"/>
    <w:rPr>
      <w:b/>
      <w:bCs/>
    </w:rPr>
  </w:style>
  <w:style w:type="character" w:customStyle="1" w:styleId="CommentSubjectChar">
    <w:name w:val="Comment Subject Char"/>
    <w:link w:val="CommentSubject"/>
    <w:uiPriority w:val="99"/>
    <w:semiHidden/>
    <w:rsid w:val="002930F6"/>
    <w:rPr>
      <w:rFonts w:ascii="Arial" w:hAnsi="Arial" w:cs="Arial"/>
      <w:b/>
      <w:bCs/>
      <w:sz w:val="20"/>
      <w:szCs w:val="20"/>
    </w:rPr>
  </w:style>
  <w:style w:type="character" w:customStyle="1" w:styleId="apple-style-span">
    <w:name w:val="apple-style-span"/>
    <w:basedOn w:val="DefaultParagraphFont"/>
    <w:rsid w:val="00822A1B"/>
  </w:style>
  <w:style w:type="character" w:customStyle="1" w:styleId="apple-converted-space">
    <w:name w:val="apple-converted-space"/>
    <w:basedOn w:val="DefaultParagraphFont"/>
    <w:rsid w:val="00822A1B"/>
  </w:style>
  <w:style w:type="paragraph" w:styleId="NormalWeb">
    <w:name w:val="Normal (Web)"/>
    <w:basedOn w:val="Normal"/>
    <w:uiPriority w:val="99"/>
    <w:unhideWhenUsed/>
    <w:rsid w:val="009709AB"/>
    <w:pPr>
      <w:spacing w:before="100" w:beforeAutospacing="1" w:after="100" w:afterAutospacing="1" w:line="240" w:lineRule="auto"/>
      <w:jc w:val="left"/>
    </w:pPr>
    <w:rPr>
      <w:rFonts w:ascii="Times New Roman" w:hAnsi="Times New Roman" w:cs="Times New Roman"/>
      <w:sz w:val="24"/>
    </w:rPr>
  </w:style>
  <w:style w:type="character" w:styleId="FollowedHyperlink">
    <w:name w:val="FollowedHyperlink"/>
    <w:uiPriority w:val="99"/>
    <w:semiHidden/>
    <w:unhideWhenUsed/>
    <w:rsid w:val="00C65744"/>
    <w:rPr>
      <w:color w:val="800080"/>
      <w:u w:val="single"/>
    </w:rPr>
  </w:style>
  <w:style w:type="paragraph" w:styleId="PlainText">
    <w:name w:val="Plain Text"/>
    <w:basedOn w:val="Normal"/>
    <w:link w:val="PlainTextChar"/>
    <w:uiPriority w:val="99"/>
    <w:unhideWhenUsed/>
    <w:rsid w:val="004A5983"/>
    <w:pPr>
      <w:spacing w:line="240" w:lineRule="auto"/>
      <w:jc w:val="left"/>
    </w:pPr>
    <w:rPr>
      <w:rFonts w:ascii="Calibri" w:eastAsiaTheme="minorHAnsi" w:hAnsi="Calibri" w:cs="Consolas"/>
      <w:szCs w:val="21"/>
      <w:lang w:val="nl-BE"/>
    </w:rPr>
  </w:style>
  <w:style w:type="character" w:customStyle="1" w:styleId="PlainTextChar">
    <w:name w:val="Plain Text Char"/>
    <w:basedOn w:val="DefaultParagraphFont"/>
    <w:link w:val="PlainText"/>
    <w:uiPriority w:val="99"/>
    <w:rsid w:val="004A5983"/>
    <w:rPr>
      <w:rFonts w:eastAsiaTheme="minorHAnsi" w:cs="Consolas"/>
      <w:sz w:val="22"/>
      <w:szCs w:val="21"/>
      <w:lang w:eastAsia="en-US"/>
    </w:rPr>
  </w:style>
  <w:style w:type="character" w:customStyle="1" w:styleId="NoSpacingChar">
    <w:name w:val="No Spacing Char"/>
    <w:basedOn w:val="DefaultParagraphFont"/>
    <w:link w:val="NoSpacing"/>
    <w:uiPriority w:val="1"/>
    <w:rsid w:val="00481EF4"/>
    <w:rPr>
      <w:rFonts w:ascii="Arial" w:hAnsi="Arial" w:cs="Arial"/>
      <w:sz w:val="22"/>
      <w:szCs w:val="32"/>
      <w:lang w:val="en-GB" w:eastAsia="en-US"/>
    </w:rPr>
  </w:style>
  <w:style w:type="paragraph" w:styleId="EndnoteText">
    <w:name w:val="endnote text"/>
    <w:basedOn w:val="Normal"/>
    <w:link w:val="EndnoteTextChar"/>
    <w:semiHidden/>
    <w:rsid w:val="00AF1562"/>
    <w:pPr>
      <w:spacing w:line="240" w:lineRule="auto"/>
      <w:jc w:val="left"/>
    </w:pPr>
    <w:rPr>
      <w:rFonts w:ascii="Times New Roman" w:hAnsi="Times New Roman" w:cs="Times New Roman"/>
      <w:szCs w:val="20"/>
      <w:lang w:val="en-US"/>
    </w:rPr>
  </w:style>
  <w:style w:type="character" w:customStyle="1" w:styleId="EndnoteTextChar">
    <w:name w:val="Endnote Text Char"/>
    <w:basedOn w:val="DefaultParagraphFont"/>
    <w:link w:val="EndnoteText"/>
    <w:semiHidden/>
    <w:rsid w:val="00AF1562"/>
    <w:rPr>
      <w:rFonts w:ascii="Times New Roman" w:hAnsi="Times New Roman"/>
      <w:sz w:val="22"/>
      <w:lang w:val="en-US" w:eastAsia="en-US"/>
    </w:rPr>
  </w:style>
  <w:style w:type="paragraph" w:customStyle="1" w:styleId="p5">
    <w:name w:val="p5"/>
    <w:basedOn w:val="Normal"/>
    <w:rsid w:val="00AF1562"/>
    <w:pPr>
      <w:widowControl w:val="0"/>
      <w:tabs>
        <w:tab w:val="left" w:pos="204"/>
      </w:tabs>
      <w:overflowPunct w:val="0"/>
      <w:autoSpaceDE w:val="0"/>
      <w:autoSpaceDN w:val="0"/>
      <w:adjustRightInd w:val="0"/>
      <w:spacing w:line="240" w:lineRule="atLeast"/>
      <w:jc w:val="left"/>
      <w:textAlignment w:val="baseline"/>
    </w:pPr>
    <w:rPr>
      <w:rFonts w:ascii="Times New Roman" w:hAnsi="Times New Roman" w:cs="Times New Roman"/>
      <w:sz w:val="24"/>
      <w:szCs w:val="20"/>
      <w:lang w:val="en-US"/>
    </w:rPr>
  </w:style>
  <w:style w:type="paragraph" w:customStyle="1" w:styleId="RegHead2">
    <w:name w:val="RegHead2"/>
    <w:basedOn w:val="Normal"/>
    <w:next w:val="RegPara"/>
    <w:rsid w:val="00AF1562"/>
    <w:pPr>
      <w:keepNext/>
      <w:numPr>
        <w:ilvl w:val="1"/>
        <w:numId w:val="6"/>
      </w:numPr>
      <w:spacing w:before="180" w:line="240" w:lineRule="auto"/>
      <w:jc w:val="center"/>
    </w:pPr>
    <w:rPr>
      <w:rFonts w:ascii="Times New Roman" w:hAnsi="Times New Roman" w:cs="Times New Roman"/>
      <w:b/>
      <w:szCs w:val="20"/>
      <w:u w:val="single"/>
      <w:lang w:val="en-US" w:eastAsia="de-DE"/>
    </w:rPr>
  </w:style>
  <w:style w:type="paragraph" w:customStyle="1" w:styleId="RegHead1">
    <w:name w:val="RegHead1"/>
    <w:basedOn w:val="Normal"/>
    <w:next w:val="RegHead2"/>
    <w:rsid w:val="00AF1562"/>
    <w:pPr>
      <w:keepNext/>
      <w:numPr>
        <w:numId w:val="6"/>
      </w:numPr>
      <w:spacing w:before="180" w:line="240" w:lineRule="auto"/>
      <w:jc w:val="center"/>
    </w:pPr>
    <w:rPr>
      <w:rFonts w:ascii="Times New Roman" w:hAnsi="Times New Roman" w:cs="Times New Roman"/>
      <w:b/>
      <w:caps/>
      <w:szCs w:val="20"/>
      <w:lang w:val="en-US" w:eastAsia="de-DE"/>
    </w:rPr>
  </w:style>
  <w:style w:type="paragraph" w:customStyle="1" w:styleId="RegPara">
    <w:name w:val="RegPara"/>
    <w:basedOn w:val="Normal"/>
    <w:rsid w:val="00AF1562"/>
    <w:pPr>
      <w:numPr>
        <w:ilvl w:val="2"/>
        <w:numId w:val="6"/>
      </w:numPr>
      <w:spacing w:before="180" w:line="240" w:lineRule="auto"/>
      <w:jc w:val="left"/>
    </w:pPr>
    <w:rPr>
      <w:rFonts w:ascii="Times New Roman" w:hAnsi="Times New Roman" w:cs="Times New Roman"/>
      <w:szCs w:val="20"/>
      <w:lang w:val="en-US" w:eastAsia="de-DE"/>
    </w:rPr>
  </w:style>
  <w:style w:type="paragraph" w:customStyle="1" w:styleId="ColorfulList-Accent11">
    <w:name w:val="Colorful List - Accent 11"/>
    <w:basedOn w:val="Normal"/>
    <w:uiPriority w:val="34"/>
    <w:qFormat/>
    <w:rsid w:val="00AF1562"/>
    <w:pPr>
      <w:spacing w:line="240" w:lineRule="auto"/>
      <w:ind w:left="720"/>
      <w:contextualSpacing/>
      <w:jc w:val="left"/>
    </w:pPr>
    <w:rPr>
      <w:rFonts w:ascii="Times New Roman" w:hAnsi="Times New Roman" w:cs="Times New Roman"/>
      <w:szCs w:val="20"/>
      <w:lang w:val="en-US"/>
    </w:rPr>
  </w:style>
  <w:style w:type="table" w:customStyle="1" w:styleId="Style1">
    <w:name w:val="Style1"/>
    <w:basedOn w:val="TableNormal"/>
    <w:uiPriority w:val="99"/>
    <w:rsid w:val="00AF1562"/>
    <w:tblPr/>
  </w:style>
  <w:style w:type="paragraph" w:styleId="Revision">
    <w:name w:val="Revision"/>
    <w:hidden/>
    <w:uiPriority w:val="99"/>
    <w:semiHidden/>
    <w:rsid w:val="00AF1562"/>
    <w:rPr>
      <w:rFonts w:ascii="Arial" w:hAnsi="Arial" w:cs="Arial"/>
      <w:sz w:val="22"/>
      <w:szCs w:val="24"/>
      <w:lang w:val="en-GB" w:eastAsia="en-US"/>
    </w:rPr>
  </w:style>
  <w:style w:type="table" w:customStyle="1" w:styleId="GridTable1Light1">
    <w:name w:val="Grid Table 1 Light1"/>
    <w:basedOn w:val="TableNormal"/>
    <w:uiPriority w:val="46"/>
    <w:rsid w:val="00176AF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29" w:type="dxa"/>
        <w:bottom w:w="29"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DMMethTableEquationParameters">
    <w:name w:val="SDMMethTableEquationParameters"/>
    <w:basedOn w:val="TableNormal"/>
    <w:uiPriority w:val="99"/>
    <w:rsid w:val="00B8229C"/>
    <w:rPr>
      <w:rFonts w:ascii="Arial" w:hAnsi="Arial"/>
      <w:sz w:val="22"/>
      <w:lang w:val="en-GB" w:eastAsia="en-GB"/>
    </w:rPr>
    <w:tblPr>
      <w:tblInd w:w="680" w:type="dxa"/>
      <w:tblCellMar>
        <w:top w:w="85" w:type="dxa"/>
        <w:bottom w:w="28" w:type="dxa"/>
      </w:tblCellMar>
    </w:tblPr>
    <w:trPr>
      <w:cantSplit/>
    </w:trPr>
    <w:tcPr>
      <w:vAlign w:val="center"/>
    </w:tcPr>
  </w:style>
  <w:style w:type="paragraph" w:customStyle="1" w:styleId="SDMMethCaptionEquationParametersTable">
    <w:name w:val="SDMMethCaptionEquationParametersTable"/>
    <w:basedOn w:val="Caption"/>
    <w:qFormat/>
    <w:rsid w:val="00B8229C"/>
    <w:pPr>
      <w:keepLines/>
      <w:tabs>
        <w:tab w:val="left" w:pos="1134"/>
        <w:tab w:val="left" w:pos="1956"/>
        <w:tab w:val="left" w:pos="2126"/>
        <w:tab w:val="left" w:pos="2693"/>
        <w:tab w:val="left" w:pos="3260"/>
      </w:tabs>
      <w:spacing w:before="180" w:line="240" w:lineRule="auto"/>
      <w:ind w:left="1956" w:hanging="1247"/>
    </w:pPr>
    <w:rPr>
      <w:rFonts w:cs="Times New Roman"/>
      <w:b w:val="0"/>
      <w:sz w:val="22"/>
      <w:szCs w:val="20"/>
      <w:lang w:eastAsia="de-DE"/>
    </w:rPr>
  </w:style>
  <w:style w:type="paragraph" w:customStyle="1" w:styleId="SDMMethEquation">
    <w:name w:val="SDMMethEquation"/>
    <w:basedOn w:val="Normal"/>
    <w:qFormat/>
    <w:rsid w:val="00B8229C"/>
    <w:pPr>
      <w:keepLines/>
      <w:spacing w:before="360" w:line="360" w:lineRule="auto"/>
    </w:pPr>
    <w:rPr>
      <w:szCs w:val="22"/>
      <w:lang w:eastAsia="de-DE"/>
    </w:rPr>
  </w:style>
  <w:style w:type="table" w:customStyle="1" w:styleId="SDMMethTableEquation">
    <w:name w:val="SDMMethTableEquation"/>
    <w:basedOn w:val="TableNormal"/>
    <w:uiPriority w:val="99"/>
    <w:rsid w:val="00B8229C"/>
    <w:rPr>
      <w:rFonts w:ascii="Arial" w:hAnsi="Arial"/>
      <w:sz w:val="22"/>
      <w:lang w:val="en-GB" w:eastAsia="en-GB"/>
    </w:rPr>
    <w:tblPr>
      <w:tblInd w:w="680" w:type="dxa"/>
    </w:tblPr>
    <w:trPr>
      <w:cantSplit/>
    </w:trPr>
    <w:tcPr>
      <w:vAlign w:val="center"/>
    </w:tcPr>
  </w:style>
  <w:style w:type="paragraph" w:customStyle="1" w:styleId="SDMTableBoxParaNotNumbered">
    <w:name w:val="SDMTable&amp;BoxParaNotNumbered"/>
    <w:basedOn w:val="Normal"/>
    <w:qFormat/>
    <w:rsid w:val="00B8229C"/>
    <w:pPr>
      <w:spacing w:line="240" w:lineRule="auto"/>
      <w:jc w:val="left"/>
    </w:pPr>
    <w:rPr>
      <w:rFonts w:cs="Times New Roman"/>
      <w:szCs w:val="20"/>
      <w:lang w:eastAsia="de-DE"/>
    </w:rPr>
  </w:style>
  <w:style w:type="paragraph" w:customStyle="1" w:styleId="SDMMethEquationNr">
    <w:name w:val="SDMMethEquationNr"/>
    <w:basedOn w:val="SDMMethEquation"/>
    <w:qFormat/>
    <w:rsid w:val="00B8229C"/>
    <w:pPr>
      <w:keepNext/>
      <w:numPr>
        <w:numId w:val="11"/>
      </w:numPr>
      <w:jc w:val="right"/>
    </w:pPr>
    <w:rPr>
      <w:sz w:val="20"/>
    </w:rPr>
  </w:style>
  <w:style w:type="numbering" w:customStyle="1" w:styleId="SDMMethEquationNumberingList">
    <w:name w:val="SDMMethEquationNumberingList"/>
    <w:uiPriority w:val="99"/>
    <w:rsid w:val="00B8229C"/>
    <w:pPr>
      <w:numPr>
        <w:numId w:val="10"/>
      </w:numPr>
    </w:pPr>
  </w:style>
  <w:style w:type="table" w:customStyle="1" w:styleId="thistable">
    <w:name w:val="this table"/>
    <w:basedOn w:val="TableNormal"/>
    <w:uiPriority w:val="99"/>
    <w:rsid w:val="00954680"/>
    <w:tblPr/>
  </w:style>
  <w:style w:type="character" w:styleId="HTMLCite">
    <w:name w:val="HTML Cite"/>
    <w:basedOn w:val="DefaultParagraphFont"/>
    <w:uiPriority w:val="99"/>
    <w:semiHidden/>
    <w:unhideWhenUsed/>
    <w:rsid w:val="00FF1571"/>
    <w:rPr>
      <w:i/>
      <w:iCs/>
    </w:rPr>
  </w:style>
  <w:style w:type="paragraph" w:customStyle="1" w:styleId="BVIfnrCharCharChar">
    <w:name w:val="BVI fnr Char Char Char"/>
    <w:aliases w:val="BVI fnr Zchn Zchn Char Char Char Char Char Char,ftref Char Char Char,BVI fnr Char1,BVI fnr Char,BVI fnr Car Car Char,BVI fnr Car Char,BVI fnr Car Car Car Car Char, BVI fnr Char Char Char"/>
    <w:basedOn w:val="Normal"/>
    <w:link w:val="FootnoteReference"/>
    <w:uiPriority w:val="99"/>
    <w:rsid w:val="002A74A7"/>
    <w:pPr>
      <w:spacing w:after="160" w:line="240" w:lineRule="exact"/>
      <w:jc w:val="left"/>
    </w:pPr>
    <w:rPr>
      <w:rFonts w:ascii="Calibri" w:hAnsi="Calibri" w:cs="Times New Roman"/>
      <w:sz w:val="20"/>
      <w:szCs w:val="20"/>
      <w:vertAlign w:val="superscript"/>
      <w:lang w:val="nl-BE" w:eastAsia="nl-BE"/>
    </w:rPr>
  </w:style>
  <w:style w:type="character" w:customStyle="1" w:styleId="ListParagraphChar">
    <w:name w:val="List Paragraph Char"/>
    <w:link w:val="ListParagraph"/>
    <w:uiPriority w:val="99"/>
    <w:locked/>
    <w:rsid w:val="006F43B6"/>
    <w:rPr>
      <w:rFonts w:ascii="Arial" w:hAnsi="Arial" w:cs="Arial"/>
      <w:sz w:val="22"/>
      <w:szCs w:val="24"/>
      <w:lang w:val="en-GB" w:eastAsia="en-US"/>
    </w:rPr>
  </w:style>
  <w:style w:type="character" w:customStyle="1" w:styleId="hps">
    <w:name w:val="hps"/>
    <w:basedOn w:val="DefaultParagraphFont"/>
    <w:rsid w:val="00334F24"/>
  </w:style>
  <w:style w:type="character" w:customStyle="1" w:styleId="st">
    <w:name w:val="st"/>
    <w:basedOn w:val="DefaultParagraphFont"/>
    <w:rsid w:val="00C54D7D"/>
  </w:style>
  <w:style w:type="paragraph" w:customStyle="1" w:styleId="Default">
    <w:name w:val="Default"/>
    <w:rsid w:val="0072632E"/>
    <w:pPr>
      <w:autoSpaceDE w:val="0"/>
      <w:autoSpaceDN w:val="0"/>
      <w:adjustRightInd w:val="0"/>
    </w:pPr>
    <w:rPr>
      <w:rFonts w:ascii="Times New Roman" w:hAnsi="Times New Roman"/>
      <w:color w:val="000000"/>
      <w:sz w:val="24"/>
      <w:szCs w:val="24"/>
      <w:lang w:val="en-US"/>
    </w:rPr>
  </w:style>
  <w:style w:type="character" w:customStyle="1" w:styleId="filename-text">
    <w:name w:val="filename-text"/>
    <w:basedOn w:val="DefaultParagraphFont"/>
    <w:rsid w:val="00C22EDF"/>
  </w:style>
  <w:style w:type="table" w:customStyle="1" w:styleId="PlainTable21">
    <w:name w:val="Plain Table 21"/>
    <w:basedOn w:val="TableNormal"/>
    <w:uiPriority w:val="42"/>
    <w:rsid w:val="009A526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10498">
      <w:bodyDiv w:val="1"/>
      <w:marLeft w:val="0"/>
      <w:marRight w:val="0"/>
      <w:marTop w:val="0"/>
      <w:marBottom w:val="0"/>
      <w:divBdr>
        <w:top w:val="none" w:sz="0" w:space="0" w:color="auto"/>
        <w:left w:val="none" w:sz="0" w:space="0" w:color="auto"/>
        <w:bottom w:val="none" w:sz="0" w:space="0" w:color="auto"/>
        <w:right w:val="none" w:sz="0" w:space="0" w:color="auto"/>
      </w:divBdr>
    </w:div>
    <w:div w:id="32924907">
      <w:bodyDiv w:val="1"/>
      <w:marLeft w:val="0"/>
      <w:marRight w:val="0"/>
      <w:marTop w:val="0"/>
      <w:marBottom w:val="0"/>
      <w:divBdr>
        <w:top w:val="none" w:sz="0" w:space="0" w:color="auto"/>
        <w:left w:val="none" w:sz="0" w:space="0" w:color="auto"/>
        <w:bottom w:val="none" w:sz="0" w:space="0" w:color="auto"/>
        <w:right w:val="none" w:sz="0" w:space="0" w:color="auto"/>
      </w:divBdr>
    </w:div>
    <w:div w:id="43910824">
      <w:bodyDiv w:val="1"/>
      <w:marLeft w:val="0"/>
      <w:marRight w:val="0"/>
      <w:marTop w:val="0"/>
      <w:marBottom w:val="0"/>
      <w:divBdr>
        <w:top w:val="none" w:sz="0" w:space="0" w:color="auto"/>
        <w:left w:val="none" w:sz="0" w:space="0" w:color="auto"/>
        <w:bottom w:val="none" w:sz="0" w:space="0" w:color="auto"/>
        <w:right w:val="none" w:sz="0" w:space="0" w:color="auto"/>
      </w:divBdr>
    </w:div>
    <w:div w:id="54738630">
      <w:bodyDiv w:val="1"/>
      <w:marLeft w:val="0"/>
      <w:marRight w:val="0"/>
      <w:marTop w:val="0"/>
      <w:marBottom w:val="0"/>
      <w:divBdr>
        <w:top w:val="none" w:sz="0" w:space="0" w:color="auto"/>
        <w:left w:val="none" w:sz="0" w:space="0" w:color="auto"/>
        <w:bottom w:val="none" w:sz="0" w:space="0" w:color="auto"/>
        <w:right w:val="none" w:sz="0" w:space="0" w:color="auto"/>
      </w:divBdr>
    </w:div>
    <w:div w:id="69161739">
      <w:bodyDiv w:val="1"/>
      <w:marLeft w:val="0"/>
      <w:marRight w:val="0"/>
      <w:marTop w:val="0"/>
      <w:marBottom w:val="0"/>
      <w:divBdr>
        <w:top w:val="none" w:sz="0" w:space="0" w:color="auto"/>
        <w:left w:val="none" w:sz="0" w:space="0" w:color="auto"/>
        <w:bottom w:val="none" w:sz="0" w:space="0" w:color="auto"/>
        <w:right w:val="none" w:sz="0" w:space="0" w:color="auto"/>
      </w:divBdr>
    </w:div>
    <w:div w:id="93597873">
      <w:bodyDiv w:val="1"/>
      <w:marLeft w:val="0"/>
      <w:marRight w:val="0"/>
      <w:marTop w:val="0"/>
      <w:marBottom w:val="0"/>
      <w:divBdr>
        <w:top w:val="none" w:sz="0" w:space="0" w:color="auto"/>
        <w:left w:val="none" w:sz="0" w:space="0" w:color="auto"/>
        <w:bottom w:val="none" w:sz="0" w:space="0" w:color="auto"/>
        <w:right w:val="none" w:sz="0" w:space="0" w:color="auto"/>
      </w:divBdr>
    </w:div>
    <w:div w:id="144903154">
      <w:bodyDiv w:val="1"/>
      <w:marLeft w:val="0"/>
      <w:marRight w:val="0"/>
      <w:marTop w:val="0"/>
      <w:marBottom w:val="0"/>
      <w:divBdr>
        <w:top w:val="none" w:sz="0" w:space="0" w:color="auto"/>
        <w:left w:val="none" w:sz="0" w:space="0" w:color="auto"/>
        <w:bottom w:val="none" w:sz="0" w:space="0" w:color="auto"/>
        <w:right w:val="none" w:sz="0" w:space="0" w:color="auto"/>
      </w:divBdr>
    </w:div>
    <w:div w:id="180054655">
      <w:bodyDiv w:val="1"/>
      <w:marLeft w:val="0"/>
      <w:marRight w:val="0"/>
      <w:marTop w:val="0"/>
      <w:marBottom w:val="0"/>
      <w:divBdr>
        <w:top w:val="none" w:sz="0" w:space="0" w:color="auto"/>
        <w:left w:val="none" w:sz="0" w:space="0" w:color="auto"/>
        <w:bottom w:val="none" w:sz="0" w:space="0" w:color="auto"/>
        <w:right w:val="none" w:sz="0" w:space="0" w:color="auto"/>
      </w:divBdr>
    </w:div>
    <w:div w:id="198904396">
      <w:bodyDiv w:val="1"/>
      <w:marLeft w:val="0"/>
      <w:marRight w:val="0"/>
      <w:marTop w:val="0"/>
      <w:marBottom w:val="0"/>
      <w:divBdr>
        <w:top w:val="none" w:sz="0" w:space="0" w:color="auto"/>
        <w:left w:val="none" w:sz="0" w:space="0" w:color="auto"/>
        <w:bottom w:val="none" w:sz="0" w:space="0" w:color="auto"/>
        <w:right w:val="none" w:sz="0" w:space="0" w:color="auto"/>
      </w:divBdr>
    </w:div>
    <w:div w:id="228810202">
      <w:bodyDiv w:val="1"/>
      <w:marLeft w:val="0"/>
      <w:marRight w:val="0"/>
      <w:marTop w:val="0"/>
      <w:marBottom w:val="0"/>
      <w:divBdr>
        <w:top w:val="none" w:sz="0" w:space="0" w:color="auto"/>
        <w:left w:val="none" w:sz="0" w:space="0" w:color="auto"/>
        <w:bottom w:val="none" w:sz="0" w:space="0" w:color="auto"/>
        <w:right w:val="none" w:sz="0" w:space="0" w:color="auto"/>
      </w:divBdr>
    </w:div>
    <w:div w:id="229704668">
      <w:bodyDiv w:val="1"/>
      <w:marLeft w:val="0"/>
      <w:marRight w:val="0"/>
      <w:marTop w:val="0"/>
      <w:marBottom w:val="0"/>
      <w:divBdr>
        <w:top w:val="none" w:sz="0" w:space="0" w:color="auto"/>
        <w:left w:val="none" w:sz="0" w:space="0" w:color="auto"/>
        <w:bottom w:val="none" w:sz="0" w:space="0" w:color="auto"/>
        <w:right w:val="none" w:sz="0" w:space="0" w:color="auto"/>
      </w:divBdr>
    </w:div>
    <w:div w:id="230585479">
      <w:bodyDiv w:val="1"/>
      <w:marLeft w:val="0"/>
      <w:marRight w:val="0"/>
      <w:marTop w:val="0"/>
      <w:marBottom w:val="0"/>
      <w:divBdr>
        <w:top w:val="none" w:sz="0" w:space="0" w:color="auto"/>
        <w:left w:val="none" w:sz="0" w:space="0" w:color="auto"/>
        <w:bottom w:val="none" w:sz="0" w:space="0" w:color="auto"/>
        <w:right w:val="none" w:sz="0" w:space="0" w:color="auto"/>
      </w:divBdr>
    </w:div>
    <w:div w:id="258297373">
      <w:bodyDiv w:val="1"/>
      <w:marLeft w:val="0"/>
      <w:marRight w:val="0"/>
      <w:marTop w:val="0"/>
      <w:marBottom w:val="0"/>
      <w:divBdr>
        <w:top w:val="none" w:sz="0" w:space="0" w:color="auto"/>
        <w:left w:val="none" w:sz="0" w:space="0" w:color="auto"/>
        <w:bottom w:val="none" w:sz="0" w:space="0" w:color="auto"/>
        <w:right w:val="none" w:sz="0" w:space="0" w:color="auto"/>
      </w:divBdr>
    </w:div>
    <w:div w:id="270816913">
      <w:bodyDiv w:val="1"/>
      <w:marLeft w:val="0"/>
      <w:marRight w:val="0"/>
      <w:marTop w:val="0"/>
      <w:marBottom w:val="0"/>
      <w:divBdr>
        <w:top w:val="none" w:sz="0" w:space="0" w:color="auto"/>
        <w:left w:val="none" w:sz="0" w:space="0" w:color="auto"/>
        <w:bottom w:val="none" w:sz="0" w:space="0" w:color="auto"/>
        <w:right w:val="none" w:sz="0" w:space="0" w:color="auto"/>
      </w:divBdr>
    </w:div>
    <w:div w:id="291641615">
      <w:bodyDiv w:val="1"/>
      <w:marLeft w:val="0"/>
      <w:marRight w:val="0"/>
      <w:marTop w:val="0"/>
      <w:marBottom w:val="0"/>
      <w:divBdr>
        <w:top w:val="none" w:sz="0" w:space="0" w:color="auto"/>
        <w:left w:val="none" w:sz="0" w:space="0" w:color="auto"/>
        <w:bottom w:val="none" w:sz="0" w:space="0" w:color="auto"/>
        <w:right w:val="none" w:sz="0" w:space="0" w:color="auto"/>
      </w:divBdr>
    </w:div>
    <w:div w:id="310721084">
      <w:bodyDiv w:val="1"/>
      <w:marLeft w:val="0"/>
      <w:marRight w:val="0"/>
      <w:marTop w:val="0"/>
      <w:marBottom w:val="0"/>
      <w:divBdr>
        <w:top w:val="none" w:sz="0" w:space="0" w:color="auto"/>
        <w:left w:val="none" w:sz="0" w:space="0" w:color="auto"/>
        <w:bottom w:val="none" w:sz="0" w:space="0" w:color="auto"/>
        <w:right w:val="none" w:sz="0" w:space="0" w:color="auto"/>
      </w:divBdr>
    </w:div>
    <w:div w:id="312294154">
      <w:bodyDiv w:val="1"/>
      <w:marLeft w:val="0"/>
      <w:marRight w:val="0"/>
      <w:marTop w:val="0"/>
      <w:marBottom w:val="0"/>
      <w:divBdr>
        <w:top w:val="none" w:sz="0" w:space="0" w:color="auto"/>
        <w:left w:val="none" w:sz="0" w:space="0" w:color="auto"/>
        <w:bottom w:val="none" w:sz="0" w:space="0" w:color="auto"/>
        <w:right w:val="none" w:sz="0" w:space="0" w:color="auto"/>
      </w:divBdr>
    </w:div>
    <w:div w:id="321591628">
      <w:bodyDiv w:val="1"/>
      <w:marLeft w:val="0"/>
      <w:marRight w:val="0"/>
      <w:marTop w:val="0"/>
      <w:marBottom w:val="0"/>
      <w:divBdr>
        <w:top w:val="none" w:sz="0" w:space="0" w:color="auto"/>
        <w:left w:val="none" w:sz="0" w:space="0" w:color="auto"/>
        <w:bottom w:val="none" w:sz="0" w:space="0" w:color="auto"/>
        <w:right w:val="none" w:sz="0" w:space="0" w:color="auto"/>
      </w:divBdr>
    </w:div>
    <w:div w:id="321811321">
      <w:bodyDiv w:val="1"/>
      <w:marLeft w:val="0"/>
      <w:marRight w:val="0"/>
      <w:marTop w:val="0"/>
      <w:marBottom w:val="0"/>
      <w:divBdr>
        <w:top w:val="none" w:sz="0" w:space="0" w:color="auto"/>
        <w:left w:val="none" w:sz="0" w:space="0" w:color="auto"/>
        <w:bottom w:val="none" w:sz="0" w:space="0" w:color="auto"/>
        <w:right w:val="none" w:sz="0" w:space="0" w:color="auto"/>
      </w:divBdr>
    </w:div>
    <w:div w:id="327515112">
      <w:bodyDiv w:val="1"/>
      <w:marLeft w:val="0"/>
      <w:marRight w:val="0"/>
      <w:marTop w:val="0"/>
      <w:marBottom w:val="0"/>
      <w:divBdr>
        <w:top w:val="none" w:sz="0" w:space="0" w:color="auto"/>
        <w:left w:val="none" w:sz="0" w:space="0" w:color="auto"/>
        <w:bottom w:val="none" w:sz="0" w:space="0" w:color="auto"/>
        <w:right w:val="none" w:sz="0" w:space="0" w:color="auto"/>
      </w:divBdr>
    </w:div>
    <w:div w:id="335957489">
      <w:bodyDiv w:val="1"/>
      <w:marLeft w:val="0"/>
      <w:marRight w:val="0"/>
      <w:marTop w:val="0"/>
      <w:marBottom w:val="0"/>
      <w:divBdr>
        <w:top w:val="none" w:sz="0" w:space="0" w:color="auto"/>
        <w:left w:val="none" w:sz="0" w:space="0" w:color="auto"/>
        <w:bottom w:val="none" w:sz="0" w:space="0" w:color="auto"/>
        <w:right w:val="none" w:sz="0" w:space="0" w:color="auto"/>
      </w:divBdr>
    </w:div>
    <w:div w:id="349766741">
      <w:bodyDiv w:val="1"/>
      <w:marLeft w:val="0"/>
      <w:marRight w:val="0"/>
      <w:marTop w:val="0"/>
      <w:marBottom w:val="0"/>
      <w:divBdr>
        <w:top w:val="none" w:sz="0" w:space="0" w:color="auto"/>
        <w:left w:val="none" w:sz="0" w:space="0" w:color="auto"/>
        <w:bottom w:val="none" w:sz="0" w:space="0" w:color="auto"/>
        <w:right w:val="none" w:sz="0" w:space="0" w:color="auto"/>
      </w:divBdr>
    </w:div>
    <w:div w:id="379867351">
      <w:bodyDiv w:val="1"/>
      <w:marLeft w:val="0"/>
      <w:marRight w:val="0"/>
      <w:marTop w:val="0"/>
      <w:marBottom w:val="0"/>
      <w:divBdr>
        <w:top w:val="none" w:sz="0" w:space="0" w:color="auto"/>
        <w:left w:val="none" w:sz="0" w:space="0" w:color="auto"/>
        <w:bottom w:val="none" w:sz="0" w:space="0" w:color="auto"/>
        <w:right w:val="none" w:sz="0" w:space="0" w:color="auto"/>
      </w:divBdr>
    </w:div>
    <w:div w:id="405538741">
      <w:bodyDiv w:val="1"/>
      <w:marLeft w:val="0"/>
      <w:marRight w:val="0"/>
      <w:marTop w:val="0"/>
      <w:marBottom w:val="0"/>
      <w:divBdr>
        <w:top w:val="none" w:sz="0" w:space="0" w:color="auto"/>
        <w:left w:val="none" w:sz="0" w:space="0" w:color="auto"/>
        <w:bottom w:val="none" w:sz="0" w:space="0" w:color="auto"/>
        <w:right w:val="none" w:sz="0" w:space="0" w:color="auto"/>
      </w:divBdr>
    </w:div>
    <w:div w:id="408383567">
      <w:bodyDiv w:val="1"/>
      <w:marLeft w:val="0"/>
      <w:marRight w:val="0"/>
      <w:marTop w:val="0"/>
      <w:marBottom w:val="0"/>
      <w:divBdr>
        <w:top w:val="none" w:sz="0" w:space="0" w:color="auto"/>
        <w:left w:val="none" w:sz="0" w:space="0" w:color="auto"/>
        <w:bottom w:val="none" w:sz="0" w:space="0" w:color="auto"/>
        <w:right w:val="none" w:sz="0" w:space="0" w:color="auto"/>
      </w:divBdr>
    </w:div>
    <w:div w:id="411857026">
      <w:bodyDiv w:val="1"/>
      <w:marLeft w:val="0"/>
      <w:marRight w:val="0"/>
      <w:marTop w:val="0"/>
      <w:marBottom w:val="0"/>
      <w:divBdr>
        <w:top w:val="none" w:sz="0" w:space="0" w:color="auto"/>
        <w:left w:val="none" w:sz="0" w:space="0" w:color="auto"/>
        <w:bottom w:val="none" w:sz="0" w:space="0" w:color="auto"/>
        <w:right w:val="none" w:sz="0" w:space="0" w:color="auto"/>
      </w:divBdr>
    </w:div>
    <w:div w:id="418526958">
      <w:bodyDiv w:val="1"/>
      <w:marLeft w:val="0"/>
      <w:marRight w:val="0"/>
      <w:marTop w:val="0"/>
      <w:marBottom w:val="0"/>
      <w:divBdr>
        <w:top w:val="none" w:sz="0" w:space="0" w:color="auto"/>
        <w:left w:val="none" w:sz="0" w:space="0" w:color="auto"/>
        <w:bottom w:val="none" w:sz="0" w:space="0" w:color="auto"/>
        <w:right w:val="none" w:sz="0" w:space="0" w:color="auto"/>
      </w:divBdr>
    </w:div>
    <w:div w:id="423960850">
      <w:bodyDiv w:val="1"/>
      <w:marLeft w:val="0"/>
      <w:marRight w:val="0"/>
      <w:marTop w:val="0"/>
      <w:marBottom w:val="0"/>
      <w:divBdr>
        <w:top w:val="none" w:sz="0" w:space="0" w:color="auto"/>
        <w:left w:val="none" w:sz="0" w:space="0" w:color="auto"/>
        <w:bottom w:val="none" w:sz="0" w:space="0" w:color="auto"/>
        <w:right w:val="none" w:sz="0" w:space="0" w:color="auto"/>
      </w:divBdr>
    </w:div>
    <w:div w:id="476462216">
      <w:bodyDiv w:val="1"/>
      <w:marLeft w:val="0"/>
      <w:marRight w:val="0"/>
      <w:marTop w:val="0"/>
      <w:marBottom w:val="0"/>
      <w:divBdr>
        <w:top w:val="none" w:sz="0" w:space="0" w:color="auto"/>
        <w:left w:val="none" w:sz="0" w:space="0" w:color="auto"/>
        <w:bottom w:val="none" w:sz="0" w:space="0" w:color="auto"/>
        <w:right w:val="none" w:sz="0" w:space="0" w:color="auto"/>
      </w:divBdr>
    </w:div>
    <w:div w:id="503015196">
      <w:bodyDiv w:val="1"/>
      <w:marLeft w:val="0"/>
      <w:marRight w:val="0"/>
      <w:marTop w:val="0"/>
      <w:marBottom w:val="0"/>
      <w:divBdr>
        <w:top w:val="none" w:sz="0" w:space="0" w:color="auto"/>
        <w:left w:val="none" w:sz="0" w:space="0" w:color="auto"/>
        <w:bottom w:val="none" w:sz="0" w:space="0" w:color="auto"/>
        <w:right w:val="none" w:sz="0" w:space="0" w:color="auto"/>
      </w:divBdr>
    </w:div>
    <w:div w:id="520437993">
      <w:bodyDiv w:val="1"/>
      <w:marLeft w:val="0"/>
      <w:marRight w:val="0"/>
      <w:marTop w:val="0"/>
      <w:marBottom w:val="0"/>
      <w:divBdr>
        <w:top w:val="none" w:sz="0" w:space="0" w:color="auto"/>
        <w:left w:val="none" w:sz="0" w:space="0" w:color="auto"/>
        <w:bottom w:val="none" w:sz="0" w:space="0" w:color="auto"/>
        <w:right w:val="none" w:sz="0" w:space="0" w:color="auto"/>
      </w:divBdr>
    </w:div>
    <w:div w:id="544297058">
      <w:bodyDiv w:val="1"/>
      <w:marLeft w:val="0"/>
      <w:marRight w:val="0"/>
      <w:marTop w:val="0"/>
      <w:marBottom w:val="0"/>
      <w:divBdr>
        <w:top w:val="none" w:sz="0" w:space="0" w:color="auto"/>
        <w:left w:val="none" w:sz="0" w:space="0" w:color="auto"/>
        <w:bottom w:val="none" w:sz="0" w:space="0" w:color="auto"/>
        <w:right w:val="none" w:sz="0" w:space="0" w:color="auto"/>
      </w:divBdr>
    </w:div>
    <w:div w:id="560411768">
      <w:bodyDiv w:val="1"/>
      <w:marLeft w:val="0"/>
      <w:marRight w:val="0"/>
      <w:marTop w:val="0"/>
      <w:marBottom w:val="0"/>
      <w:divBdr>
        <w:top w:val="none" w:sz="0" w:space="0" w:color="auto"/>
        <w:left w:val="none" w:sz="0" w:space="0" w:color="auto"/>
        <w:bottom w:val="none" w:sz="0" w:space="0" w:color="auto"/>
        <w:right w:val="none" w:sz="0" w:space="0" w:color="auto"/>
      </w:divBdr>
    </w:div>
    <w:div w:id="611858749">
      <w:bodyDiv w:val="1"/>
      <w:marLeft w:val="0"/>
      <w:marRight w:val="0"/>
      <w:marTop w:val="0"/>
      <w:marBottom w:val="0"/>
      <w:divBdr>
        <w:top w:val="none" w:sz="0" w:space="0" w:color="auto"/>
        <w:left w:val="none" w:sz="0" w:space="0" w:color="auto"/>
        <w:bottom w:val="none" w:sz="0" w:space="0" w:color="auto"/>
        <w:right w:val="none" w:sz="0" w:space="0" w:color="auto"/>
      </w:divBdr>
    </w:div>
    <w:div w:id="621880834">
      <w:bodyDiv w:val="1"/>
      <w:marLeft w:val="0"/>
      <w:marRight w:val="0"/>
      <w:marTop w:val="0"/>
      <w:marBottom w:val="0"/>
      <w:divBdr>
        <w:top w:val="none" w:sz="0" w:space="0" w:color="auto"/>
        <w:left w:val="none" w:sz="0" w:space="0" w:color="auto"/>
        <w:bottom w:val="none" w:sz="0" w:space="0" w:color="auto"/>
        <w:right w:val="none" w:sz="0" w:space="0" w:color="auto"/>
      </w:divBdr>
    </w:div>
    <w:div w:id="623002566">
      <w:bodyDiv w:val="1"/>
      <w:marLeft w:val="0"/>
      <w:marRight w:val="0"/>
      <w:marTop w:val="0"/>
      <w:marBottom w:val="0"/>
      <w:divBdr>
        <w:top w:val="none" w:sz="0" w:space="0" w:color="auto"/>
        <w:left w:val="none" w:sz="0" w:space="0" w:color="auto"/>
        <w:bottom w:val="none" w:sz="0" w:space="0" w:color="auto"/>
        <w:right w:val="none" w:sz="0" w:space="0" w:color="auto"/>
      </w:divBdr>
    </w:div>
    <w:div w:id="638345832">
      <w:bodyDiv w:val="1"/>
      <w:marLeft w:val="0"/>
      <w:marRight w:val="0"/>
      <w:marTop w:val="0"/>
      <w:marBottom w:val="0"/>
      <w:divBdr>
        <w:top w:val="none" w:sz="0" w:space="0" w:color="auto"/>
        <w:left w:val="none" w:sz="0" w:space="0" w:color="auto"/>
        <w:bottom w:val="none" w:sz="0" w:space="0" w:color="auto"/>
        <w:right w:val="none" w:sz="0" w:space="0" w:color="auto"/>
      </w:divBdr>
    </w:div>
    <w:div w:id="659701423">
      <w:bodyDiv w:val="1"/>
      <w:marLeft w:val="0"/>
      <w:marRight w:val="0"/>
      <w:marTop w:val="0"/>
      <w:marBottom w:val="0"/>
      <w:divBdr>
        <w:top w:val="none" w:sz="0" w:space="0" w:color="auto"/>
        <w:left w:val="none" w:sz="0" w:space="0" w:color="auto"/>
        <w:bottom w:val="none" w:sz="0" w:space="0" w:color="auto"/>
        <w:right w:val="none" w:sz="0" w:space="0" w:color="auto"/>
      </w:divBdr>
    </w:div>
    <w:div w:id="707529177">
      <w:bodyDiv w:val="1"/>
      <w:marLeft w:val="0"/>
      <w:marRight w:val="0"/>
      <w:marTop w:val="0"/>
      <w:marBottom w:val="0"/>
      <w:divBdr>
        <w:top w:val="none" w:sz="0" w:space="0" w:color="auto"/>
        <w:left w:val="none" w:sz="0" w:space="0" w:color="auto"/>
        <w:bottom w:val="none" w:sz="0" w:space="0" w:color="auto"/>
        <w:right w:val="none" w:sz="0" w:space="0" w:color="auto"/>
      </w:divBdr>
    </w:div>
    <w:div w:id="712116422">
      <w:bodyDiv w:val="1"/>
      <w:marLeft w:val="0"/>
      <w:marRight w:val="0"/>
      <w:marTop w:val="0"/>
      <w:marBottom w:val="0"/>
      <w:divBdr>
        <w:top w:val="none" w:sz="0" w:space="0" w:color="auto"/>
        <w:left w:val="none" w:sz="0" w:space="0" w:color="auto"/>
        <w:bottom w:val="none" w:sz="0" w:space="0" w:color="auto"/>
        <w:right w:val="none" w:sz="0" w:space="0" w:color="auto"/>
      </w:divBdr>
    </w:div>
    <w:div w:id="734397192">
      <w:bodyDiv w:val="1"/>
      <w:marLeft w:val="0"/>
      <w:marRight w:val="0"/>
      <w:marTop w:val="0"/>
      <w:marBottom w:val="0"/>
      <w:divBdr>
        <w:top w:val="none" w:sz="0" w:space="0" w:color="auto"/>
        <w:left w:val="none" w:sz="0" w:space="0" w:color="auto"/>
        <w:bottom w:val="none" w:sz="0" w:space="0" w:color="auto"/>
        <w:right w:val="none" w:sz="0" w:space="0" w:color="auto"/>
      </w:divBdr>
    </w:div>
    <w:div w:id="745149144">
      <w:bodyDiv w:val="1"/>
      <w:marLeft w:val="0"/>
      <w:marRight w:val="0"/>
      <w:marTop w:val="0"/>
      <w:marBottom w:val="0"/>
      <w:divBdr>
        <w:top w:val="none" w:sz="0" w:space="0" w:color="auto"/>
        <w:left w:val="none" w:sz="0" w:space="0" w:color="auto"/>
        <w:bottom w:val="none" w:sz="0" w:space="0" w:color="auto"/>
        <w:right w:val="none" w:sz="0" w:space="0" w:color="auto"/>
      </w:divBdr>
    </w:div>
    <w:div w:id="760956363">
      <w:bodyDiv w:val="1"/>
      <w:marLeft w:val="0"/>
      <w:marRight w:val="0"/>
      <w:marTop w:val="0"/>
      <w:marBottom w:val="0"/>
      <w:divBdr>
        <w:top w:val="none" w:sz="0" w:space="0" w:color="auto"/>
        <w:left w:val="none" w:sz="0" w:space="0" w:color="auto"/>
        <w:bottom w:val="none" w:sz="0" w:space="0" w:color="auto"/>
        <w:right w:val="none" w:sz="0" w:space="0" w:color="auto"/>
      </w:divBdr>
    </w:div>
    <w:div w:id="771240186">
      <w:bodyDiv w:val="1"/>
      <w:marLeft w:val="0"/>
      <w:marRight w:val="0"/>
      <w:marTop w:val="0"/>
      <w:marBottom w:val="0"/>
      <w:divBdr>
        <w:top w:val="none" w:sz="0" w:space="0" w:color="auto"/>
        <w:left w:val="none" w:sz="0" w:space="0" w:color="auto"/>
        <w:bottom w:val="none" w:sz="0" w:space="0" w:color="auto"/>
        <w:right w:val="none" w:sz="0" w:space="0" w:color="auto"/>
      </w:divBdr>
    </w:div>
    <w:div w:id="780026982">
      <w:bodyDiv w:val="1"/>
      <w:marLeft w:val="0"/>
      <w:marRight w:val="0"/>
      <w:marTop w:val="0"/>
      <w:marBottom w:val="0"/>
      <w:divBdr>
        <w:top w:val="none" w:sz="0" w:space="0" w:color="auto"/>
        <w:left w:val="none" w:sz="0" w:space="0" w:color="auto"/>
        <w:bottom w:val="none" w:sz="0" w:space="0" w:color="auto"/>
        <w:right w:val="none" w:sz="0" w:space="0" w:color="auto"/>
      </w:divBdr>
    </w:div>
    <w:div w:id="788474947">
      <w:bodyDiv w:val="1"/>
      <w:marLeft w:val="0"/>
      <w:marRight w:val="0"/>
      <w:marTop w:val="0"/>
      <w:marBottom w:val="0"/>
      <w:divBdr>
        <w:top w:val="none" w:sz="0" w:space="0" w:color="auto"/>
        <w:left w:val="none" w:sz="0" w:space="0" w:color="auto"/>
        <w:bottom w:val="none" w:sz="0" w:space="0" w:color="auto"/>
        <w:right w:val="none" w:sz="0" w:space="0" w:color="auto"/>
      </w:divBdr>
    </w:div>
    <w:div w:id="861550887">
      <w:bodyDiv w:val="1"/>
      <w:marLeft w:val="0"/>
      <w:marRight w:val="0"/>
      <w:marTop w:val="0"/>
      <w:marBottom w:val="0"/>
      <w:divBdr>
        <w:top w:val="none" w:sz="0" w:space="0" w:color="auto"/>
        <w:left w:val="none" w:sz="0" w:space="0" w:color="auto"/>
        <w:bottom w:val="none" w:sz="0" w:space="0" w:color="auto"/>
        <w:right w:val="none" w:sz="0" w:space="0" w:color="auto"/>
      </w:divBdr>
    </w:div>
    <w:div w:id="866258657">
      <w:bodyDiv w:val="1"/>
      <w:marLeft w:val="0"/>
      <w:marRight w:val="0"/>
      <w:marTop w:val="0"/>
      <w:marBottom w:val="0"/>
      <w:divBdr>
        <w:top w:val="none" w:sz="0" w:space="0" w:color="auto"/>
        <w:left w:val="none" w:sz="0" w:space="0" w:color="auto"/>
        <w:bottom w:val="none" w:sz="0" w:space="0" w:color="auto"/>
        <w:right w:val="none" w:sz="0" w:space="0" w:color="auto"/>
      </w:divBdr>
    </w:div>
    <w:div w:id="888538870">
      <w:bodyDiv w:val="1"/>
      <w:marLeft w:val="0"/>
      <w:marRight w:val="0"/>
      <w:marTop w:val="0"/>
      <w:marBottom w:val="0"/>
      <w:divBdr>
        <w:top w:val="none" w:sz="0" w:space="0" w:color="auto"/>
        <w:left w:val="none" w:sz="0" w:space="0" w:color="auto"/>
        <w:bottom w:val="none" w:sz="0" w:space="0" w:color="auto"/>
        <w:right w:val="none" w:sz="0" w:space="0" w:color="auto"/>
      </w:divBdr>
    </w:div>
    <w:div w:id="905870584">
      <w:bodyDiv w:val="1"/>
      <w:marLeft w:val="0"/>
      <w:marRight w:val="0"/>
      <w:marTop w:val="0"/>
      <w:marBottom w:val="0"/>
      <w:divBdr>
        <w:top w:val="none" w:sz="0" w:space="0" w:color="auto"/>
        <w:left w:val="none" w:sz="0" w:space="0" w:color="auto"/>
        <w:bottom w:val="none" w:sz="0" w:space="0" w:color="auto"/>
        <w:right w:val="none" w:sz="0" w:space="0" w:color="auto"/>
      </w:divBdr>
    </w:div>
    <w:div w:id="929318790">
      <w:bodyDiv w:val="1"/>
      <w:marLeft w:val="0"/>
      <w:marRight w:val="0"/>
      <w:marTop w:val="0"/>
      <w:marBottom w:val="0"/>
      <w:divBdr>
        <w:top w:val="none" w:sz="0" w:space="0" w:color="auto"/>
        <w:left w:val="none" w:sz="0" w:space="0" w:color="auto"/>
        <w:bottom w:val="none" w:sz="0" w:space="0" w:color="auto"/>
        <w:right w:val="none" w:sz="0" w:space="0" w:color="auto"/>
      </w:divBdr>
    </w:div>
    <w:div w:id="951519846">
      <w:bodyDiv w:val="1"/>
      <w:marLeft w:val="0"/>
      <w:marRight w:val="0"/>
      <w:marTop w:val="0"/>
      <w:marBottom w:val="0"/>
      <w:divBdr>
        <w:top w:val="none" w:sz="0" w:space="0" w:color="auto"/>
        <w:left w:val="none" w:sz="0" w:space="0" w:color="auto"/>
        <w:bottom w:val="none" w:sz="0" w:space="0" w:color="auto"/>
        <w:right w:val="none" w:sz="0" w:space="0" w:color="auto"/>
      </w:divBdr>
    </w:div>
    <w:div w:id="960766856">
      <w:bodyDiv w:val="1"/>
      <w:marLeft w:val="0"/>
      <w:marRight w:val="0"/>
      <w:marTop w:val="0"/>
      <w:marBottom w:val="0"/>
      <w:divBdr>
        <w:top w:val="none" w:sz="0" w:space="0" w:color="auto"/>
        <w:left w:val="none" w:sz="0" w:space="0" w:color="auto"/>
        <w:bottom w:val="none" w:sz="0" w:space="0" w:color="auto"/>
        <w:right w:val="none" w:sz="0" w:space="0" w:color="auto"/>
      </w:divBdr>
    </w:div>
    <w:div w:id="1013071481">
      <w:bodyDiv w:val="1"/>
      <w:marLeft w:val="0"/>
      <w:marRight w:val="0"/>
      <w:marTop w:val="0"/>
      <w:marBottom w:val="0"/>
      <w:divBdr>
        <w:top w:val="none" w:sz="0" w:space="0" w:color="auto"/>
        <w:left w:val="none" w:sz="0" w:space="0" w:color="auto"/>
        <w:bottom w:val="none" w:sz="0" w:space="0" w:color="auto"/>
        <w:right w:val="none" w:sz="0" w:space="0" w:color="auto"/>
      </w:divBdr>
    </w:div>
    <w:div w:id="1032418787">
      <w:bodyDiv w:val="1"/>
      <w:marLeft w:val="0"/>
      <w:marRight w:val="0"/>
      <w:marTop w:val="0"/>
      <w:marBottom w:val="0"/>
      <w:divBdr>
        <w:top w:val="none" w:sz="0" w:space="0" w:color="auto"/>
        <w:left w:val="none" w:sz="0" w:space="0" w:color="auto"/>
        <w:bottom w:val="none" w:sz="0" w:space="0" w:color="auto"/>
        <w:right w:val="none" w:sz="0" w:space="0" w:color="auto"/>
      </w:divBdr>
    </w:div>
    <w:div w:id="1050811004">
      <w:bodyDiv w:val="1"/>
      <w:marLeft w:val="0"/>
      <w:marRight w:val="0"/>
      <w:marTop w:val="0"/>
      <w:marBottom w:val="0"/>
      <w:divBdr>
        <w:top w:val="none" w:sz="0" w:space="0" w:color="auto"/>
        <w:left w:val="none" w:sz="0" w:space="0" w:color="auto"/>
        <w:bottom w:val="none" w:sz="0" w:space="0" w:color="auto"/>
        <w:right w:val="none" w:sz="0" w:space="0" w:color="auto"/>
      </w:divBdr>
    </w:div>
    <w:div w:id="1098062120">
      <w:bodyDiv w:val="1"/>
      <w:marLeft w:val="0"/>
      <w:marRight w:val="0"/>
      <w:marTop w:val="0"/>
      <w:marBottom w:val="0"/>
      <w:divBdr>
        <w:top w:val="none" w:sz="0" w:space="0" w:color="auto"/>
        <w:left w:val="none" w:sz="0" w:space="0" w:color="auto"/>
        <w:bottom w:val="none" w:sz="0" w:space="0" w:color="auto"/>
        <w:right w:val="none" w:sz="0" w:space="0" w:color="auto"/>
      </w:divBdr>
    </w:div>
    <w:div w:id="1104616282">
      <w:bodyDiv w:val="1"/>
      <w:marLeft w:val="0"/>
      <w:marRight w:val="0"/>
      <w:marTop w:val="0"/>
      <w:marBottom w:val="0"/>
      <w:divBdr>
        <w:top w:val="none" w:sz="0" w:space="0" w:color="auto"/>
        <w:left w:val="none" w:sz="0" w:space="0" w:color="auto"/>
        <w:bottom w:val="none" w:sz="0" w:space="0" w:color="auto"/>
        <w:right w:val="none" w:sz="0" w:space="0" w:color="auto"/>
      </w:divBdr>
    </w:div>
    <w:div w:id="1158109474">
      <w:bodyDiv w:val="1"/>
      <w:marLeft w:val="0"/>
      <w:marRight w:val="0"/>
      <w:marTop w:val="0"/>
      <w:marBottom w:val="0"/>
      <w:divBdr>
        <w:top w:val="none" w:sz="0" w:space="0" w:color="auto"/>
        <w:left w:val="none" w:sz="0" w:space="0" w:color="auto"/>
        <w:bottom w:val="none" w:sz="0" w:space="0" w:color="auto"/>
        <w:right w:val="none" w:sz="0" w:space="0" w:color="auto"/>
      </w:divBdr>
    </w:div>
    <w:div w:id="1179196453">
      <w:bodyDiv w:val="1"/>
      <w:marLeft w:val="0"/>
      <w:marRight w:val="0"/>
      <w:marTop w:val="0"/>
      <w:marBottom w:val="0"/>
      <w:divBdr>
        <w:top w:val="none" w:sz="0" w:space="0" w:color="auto"/>
        <w:left w:val="none" w:sz="0" w:space="0" w:color="auto"/>
        <w:bottom w:val="none" w:sz="0" w:space="0" w:color="auto"/>
        <w:right w:val="none" w:sz="0" w:space="0" w:color="auto"/>
      </w:divBdr>
    </w:div>
    <w:div w:id="1195079848">
      <w:bodyDiv w:val="1"/>
      <w:marLeft w:val="0"/>
      <w:marRight w:val="0"/>
      <w:marTop w:val="0"/>
      <w:marBottom w:val="0"/>
      <w:divBdr>
        <w:top w:val="none" w:sz="0" w:space="0" w:color="auto"/>
        <w:left w:val="none" w:sz="0" w:space="0" w:color="auto"/>
        <w:bottom w:val="none" w:sz="0" w:space="0" w:color="auto"/>
        <w:right w:val="none" w:sz="0" w:space="0" w:color="auto"/>
      </w:divBdr>
    </w:div>
    <w:div w:id="1203132187">
      <w:bodyDiv w:val="1"/>
      <w:marLeft w:val="0"/>
      <w:marRight w:val="0"/>
      <w:marTop w:val="0"/>
      <w:marBottom w:val="0"/>
      <w:divBdr>
        <w:top w:val="none" w:sz="0" w:space="0" w:color="auto"/>
        <w:left w:val="none" w:sz="0" w:space="0" w:color="auto"/>
        <w:bottom w:val="none" w:sz="0" w:space="0" w:color="auto"/>
        <w:right w:val="none" w:sz="0" w:space="0" w:color="auto"/>
      </w:divBdr>
    </w:div>
    <w:div w:id="1213614530">
      <w:bodyDiv w:val="1"/>
      <w:marLeft w:val="0"/>
      <w:marRight w:val="0"/>
      <w:marTop w:val="0"/>
      <w:marBottom w:val="0"/>
      <w:divBdr>
        <w:top w:val="none" w:sz="0" w:space="0" w:color="auto"/>
        <w:left w:val="none" w:sz="0" w:space="0" w:color="auto"/>
        <w:bottom w:val="none" w:sz="0" w:space="0" w:color="auto"/>
        <w:right w:val="none" w:sz="0" w:space="0" w:color="auto"/>
      </w:divBdr>
    </w:div>
    <w:div w:id="1235553776">
      <w:bodyDiv w:val="1"/>
      <w:marLeft w:val="0"/>
      <w:marRight w:val="0"/>
      <w:marTop w:val="0"/>
      <w:marBottom w:val="0"/>
      <w:divBdr>
        <w:top w:val="none" w:sz="0" w:space="0" w:color="auto"/>
        <w:left w:val="none" w:sz="0" w:space="0" w:color="auto"/>
        <w:bottom w:val="none" w:sz="0" w:space="0" w:color="auto"/>
        <w:right w:val="none" w:sz="0" w:space="0" w:color="auto"/>
      </w:divBdr>
    </w:div>
    <w:div w:id="1240335971">
      <w:bodyDiv w:val="1"/>
      <w:marLeft w:val="0"/>
      <w:marRight w:val="0"/>
      <w:marTop w:val="0"/>
      <w:marBottom w:val="0"/>
      <w:divBdr>
        <w:top w:val="none" w:sz="0" w:space="0" w:color="auto"/>
        <w:left w:val="none" w:sz="0" w:space="0" w:color="auto"/>
        <w:bottom w:val="none" w:sz="0" w:space="0" w:color="auto"/>
        <w:right w:val="none" w:sz="0" w:space="0" w:color="auto"/>
      </w:divBdr>
    </w:div>
    <w:div w:id="1271742483">
      <w:bodyDiv w:val="1"/>
      <w:marLeft w:val="0"/>
      <w:marRight w:val="0"/>
      <w:marTop w:val="0"/>
      <w:marBottom w:val="0"/>
      <w:divBdr>
        <w:top w:val="none" w:sz="0" w:space="0" w:color="auto"/>
        <w:left w:val="none" w:sz="0" w:space="0" w:color="auto"/>
        <w:bottom w:val="none" w:sz="0" w:space="0" w:color="auto"/>
        <w:right w:val="none" w:sz="0" w:space="0" w:color="auto"/>
      </w:divBdr>
    </w:div>
    <w:div w:id="1275986920">
      <w:bodyDiv w:val="1"/>
      <w:marLeft w:val="0"/>
      <w:marRight w:val="0"/>
      <w:marTop w:val="0"/>
      <w:marBottom w:val="0"/>
      <w:divBdr>
        <w:top w:val="none" w:sz="0" w:space="0" w:color="auto"/>
        <w:left w:val="none" w:sz="0" w:space="0" w:color="auto"/>
        <w:bottom w:val="none" w:sz="0" w:space="0" w:color="auto"/>
        <w:right w:val="none" w:sz="0" w:space="0" w:color="auto"/>
      </w:divBdr>
    </w:div>
    <w:div w:id="1305504598">
      <w:bodyDiv w:val="1"/>
      <w:marLeft w:val="0"/>
      <w:marRight w:val="0"/>
      <w:marTop w:val="0"/>
      <w:marBottom w:val="0"/>
      <w:divBdr>
        <w:top w:val="none" w:sz="0" w:space="0" w:color="auto"/>
        <w:left w:val="none" w:sz="0" w:space="0" w:color="auto"/>
        <w:bottom w:val="none" w:sz="0" w:space="0" w:color="auto"/>
        <w:right w:val="none" w:sz="0" w:space="0" w:color="auto"/>
      </w:divBdr>
    </w:div>
    <w:div w:id="1311712059">
      <w:bodyDiv w:val="1"/>
      <w:marLeft w:val="0"/>
      <w:marRight w:val="0"/>
      <w:marTop w:val="0"/>
      <w:marBottom w:val="0"/>
      <w:divBdr>
        <w:top w:val="none" w:sz="0" w:space="0" w:color="auto"/>
        <w:left w:val="none" w:sz="0" w:space="0" w:color="auto"/>
        <w:bottom w:val="none" w:sz="0" w:space="0" w:color="auto"/>
        <w:right w:val="none" w:sz="0" w:space="0" w:color="auto"/>
      </w:divBdr>
    </w:div>
    <w:div w:id="1378117239">
      <w:bodyDiv w:val="1"/>
      <w:marLeft w:val="0"/>
      <w:marRight w:val="0"/>
      <w:marTop w:val="0"/>
      <w:marBottom w:val="0"/>
      <w:divBdr>
        <w:top w:val="none" w:sz="0" w:space="0" w:color="auto"/>
        <w:left w:val="none" w:sz="0" w:space="0" w:color="auto"/>
        <w:bottom w:val="none" w:sz="0" w:space="0" w:color="auto"/>
        <w:right w:val="none" w:sz="0" w:space="0" w:color="auto"/>
      </w:divBdr>
    </w:div>
    <w:div w:id="1381132145">
      <w:bodyDiv w:val="1"/>
      <w:marLeft w:val="0"/>
      <w:marRight w:val="0"/>
      <w:marTop w:val="0"/>
      <w:marBottom w:val="0"/>
      <w:divBdr>
        <w:top w:val="none" w:sz="0" w:space="0" w:color="auto"/>
        <w:left w:val="none" w:sz="0" w:space="0" w:color="auto"/>
        <w:bottom w:val="none" w:sz="0" w:space="0" w:color="auto"/>
        <w:right w:val="none" w:sz="0" w:space="0" w:color="auto"/>
      </w:divBdr>
    </w:div>
    <w:div w:id="1395197711">
      <w:bodyDiv w:val="1"/>
      <w:marLeft w:val="0"/>
      <w:marRight w:val="0"/>
      <w:marTop w:val="0"/>
      <w:marBottom w:val="0"/>
      <w:divBdr>
        <w:top w:val="none" w:sz="0" w:space="0" w:color="auto"/>
        <w:left w:val="none" w:sz="0" w:space="0" w:color="auto"/>
        <w:bottom w:val="none" w:sz="0" w:space="0" w:color="auto"/>
        <w:right w:val="none" w:sz="0" w:space="0" w:color="auto"/>
      </w:divBdr>
    </w:div>
    <w:div w:id="1421944226">
      <w:bodyDiv w:val="1"/>
      <w:marLeft w:val="0"/>
      <w:marRight w:val="0"/>
      <w:marTop w:val="0"/>
      <w:marBottom w:val="0"/>
      <w:divBdr>
        <w:top w:val="none" w:sz="0" w:space="0" w:color="auto"/>
        <w:left w:val="none" w:sz="0" w:space="0" w:color="auto"/>
        <w:bottom w:val="none" w:sz="0" w:space="0" w:color="auto"/>
        <w:right w:val="none" w:sz="0" w:space="0" w:color="auto"/>
      </w:divBdr>
    </w:div>
    <w:div w:id="1478766060">
      <w:bodyDiv w:val="1"/>
      <w:marLeft w:val="0"/>
      <w:marRight w:val="0"/>
      <w:marTop w:val="0"/>
      <w:marBottom w:val="0"/>
      <w:divBdr>
        <w:top w:val="none" w:sz="0" w:space="0" w:color="auto"/>
        <w:left w:val="none" w:sz="0" w:space="0" w:color="auto"/>
        <w:bottom w:val="none" w:sz="0" w:space="0" w:color="auto"/>
        <w:right w:val="none" w:sz="0" w:space="0" w:color="auto"/>
      </w:divBdr>
    </w:div>
    <w:div w:id="1494952091">
      <w:bodyDiv w:val="1"/>
      <w:marLeft w:val="0"/>
      <w:marRight w:val="0"/>
      <w:marTop w:val="0"/>
      <w:marBottom w:val="0"/>
      <w:divBdr>
        <w:top w:val="none" w:sz="0" w:space="0" w:color="auto"/>
        <w:left w:val="none" w:sz="0" w:space="0" w:color="auto"/>
        <w:bottom w:val="none" w:sz="0" w:space="0" w:color="auto"/>
        <w:right w:val="none" w:sz="0" w:space="0" w:color="auto"/>
      </w:divBdr>
    </w:div>
    <w:div w:id="1521167383">
      <w:bodyDiv w:val="1"/>
      <w:marLeft w:val="0"/>
      <w:marRight w:val="0"/>
      <w:marTop w:val="0"/>
      <w:marBottom w:val="0"/>
      <w:divBdr>
        <w:top w:val="none" w:sz="0" w:space="0" w:color="auto"/>
        <w:left w:val="none" w:sz="0" w:space="0" w:color="auto"/>
        <w:bottom w:val="none" w:sz="0" w:space="0" w:color="auto"/>
        <w:right w:val="none" w:sz="0" w:space="0" w:color="auto"/>
      </w:divBdr>
    </w:div>
    <w:div w:id="1548570455">
      <w:bodyDiv w:val="1"/>
      <w:marLeft w:val="0"/>
      <w:marRight w:val="0"/>
      <w:marTop w:val="0"/>
      <w:marBottom w:val="0"/>
      <w:divBdr>
        <w:top w:val="none" w:sz="0" w:space="0" w:color="auto"/>
        <w:left w:val="none" w:sz="0" w:space="0" w:color="auto"/>
        <w:bottom w:val="none" w:sz="0" w:space="0" w:color="auto"/>
        <w:right w:val="none" w:sz="0" w:space="0" w:color="auto"/>
      </w:divBdr>
    </w:div>
    <w:div w:id="1576814889">
      <w:bodyDiv w:val="1"/>
      <w:marLeft w:val="0"/>
      <w:marRight w:val="0"/>
      <w:marTop w:val="0"/>
      <w:marBottom w:val="0"/>
      <w:divBdr>
        <w:top w:val="none" w:sz="0" w:space="0" w:color="auto"/>
        <w:left w:val="none" w:sz="0" w:space="0" w:color="auto"/>
        <w:bottom w:val="none" w:sz="0" w:space="0" w:color="auto"/>
        <w:right w:val="none" w:sz="0" w:space="0" w:color="auto"/>
      </w:divBdr>
    </w:div>
    <w:div w:id="1652365612">
      <w:bodyDiv w:val="1"/>
      <w:marLeft w:val="0"/>
      <w:marRight w:val="0"/>
      <w:marTop w:val="0"/>
      <w:marBottom w:val="0"/>
      <w:divBdr>
        <w:top w:val="none" w:sz="0" w:space="0" w:color="auto"/>
        <w:left w:val="none" w:sz="0" w:space="0" w:color="auto"/>
        <w:bottom w:val="none" w:sz="0" w:space="0" w:color="auto"/>
        <w:right w:val="none" w:sz="0" w:space="0" w:color="auto"/>
      </w:divBdr>
    </w:div>
    <w:div w:id="1677997199">
      <w:bodyDiv w:val="1"/>
      <w:marLeft w:val="0"/>
      <w:marRight w:val="0"/>
      <w:marTop w:val="0"/>
      <w:marBottom w:val="0"/>
      <w:divBdr>
        <w:top w:val="none" w:sz="0" w:space="0" w:color="auto"/>
        <w:left w:val="none" w:sz="0" w:space="0" w:color="auto"/>
        <w:bottom w:val="none" w:sz="0" w:space="0" w:color="auto"/>
        <w:right w:val="none" w:sz="0" w:space="0" w:color="auto"/>
      </w:divBdr>
    </w:div>
    <w:div w:id="1695034001">
      <w:bodyDiv w:val="1"/>
      <w:marLeft w:val="0"/>
      <w:marRight w:val="0"/>
      <w:marTop w:val="0"/>
      <w:marBottom w:val="0"/>
      <w:divBdr>
        <w:top w:val="none" w:sz="0" w:space="0" w:color="auto"/>
        <w:left w:val="none" w:sz="0" w:space="0" w:color="auto"/>
        <w:bottom w:val="none" w:sz="0" w:space="0" w:color="auto"/>
        <w:right w:val="none" w:sz="0" w:space="0" w:color="auto"/>
      </w:divBdr>
    </w:div>
    <w:div w:id="1729647856">
      <w:bodyDiv w:val="1"/>
      <w:marLeft w:val="0"/>
      <w:marRight w:val="0"/>
      <w:marTop w:val="0"/>
      <w:marBottom w:val="0"/>
      <w:divBdr>
        <w:top w:val="none" w:sz="0" w:space="0" w:color="auto"/>
        <w:left w:val="none" w:sz="0" w:space="0" w:color="auto"/>
        <w:bottom w:val="none" w:sz="0" w:space="0" w:color="auto"/>
        <w:right w:val="none" w:sz="0" w:space="0" w:color="auto"/>
      </w:divBdr>
    </w:div>
    <w:div w:id="1736008483">
      <w:bodyDiv w:val="1"/>
      <w:marLeft w:val="0"/>
      <w:marRight w:val="0"/>
      <w:marTop w:val="0"/>
      <w:marBottom w:val="0"/>
      <w:divBdr>
        <w:top w:val="none" w:sz="0" w:space="0" w:color="auto"/>
        <w:left w:val="none" w:sz="0" w:space="0" w:color="auto"/>
        <w:bottom w:val="none" w:sz="0" w:space="0" w:color="auto"/>
        <w:right w:val="none" w:sz="0" w:space="0" w:color="auto"/>
      </w:divBdr>
    </w:div>
    <w:div w:id="1738090432">
      <w:bodyDiv w:val="1"/>
      <w:marLeft w:val="0"/>
      <w:marRight w:val="0"/>
      <w:marTop w:val="0"/>
      <w:marBottom w:val="0"/>
      <w:divBdr>
        <w:top w:val="none" w:sz="0" w:space="0" w:color="auto"/>
        <w:left w:val="none" w:sz="0" w:space="0" w:color="auto"/>
        <w:bottom w:val="none" w:sz="0" w:space="0" w:color="auto"/>
        <w:right w:val="none" w:sz="0" w:space="0" w:color="auto"/>
      </w:divBdr>
    </w:div>
    <w:div w:id="1741756394">
      <w:bodyDiv w:val="1"/>
      <w:marLeft w:val="0"/>
      <w:marRight w:val="0"/>
      <w:marTop w:val="0"/>
      <w:marBottom w:val="0"/>
      <w:divBdr>
        <w:top w:val="none" w:sz="0" w:space="0" w:color="auto"/>
        <w:left w:val="none" w:sz="0" w:space="0" w:color="auto"/>
        <w:bottom w:val="none" w:sz="0" w:space="0" w:color="auto"/>
        <w:right w:val="none" w:sz="0" w:space="0" w:color="auto"/>
      </w:divBdr>
    </w:div>
    <w:div w:id="1751350339">
      <w:bodyDiv w:val="1"/>
      <w:marLeft w:val="0"/>
      <w:marRight w:val="0"/>
      <w:marTop w:val="0"/>
      <w:marBottom w:val="0"/>
      <w:divBdr>
        <w:top w:val="none" w:sz="0" w:space="0" w:color="auto"/>
        <w:left w:val="none" w:sz="0" w:space="0" w:color="auto"/>
        <w:bottom w:val="none" w:sz="0" w:space="0" w:color="auto"/>
        <w:right w:val="none" w:sz="0" w:space="0" w:color="auto"/>
      </w:divBdr>
    </w:div>
    <w:div w:id="1762143729">
      <w:bodyDiv w:val="1"/>
      <w:marLeft w:val="0"/>
      <w:marRight w:val="0"/>
      <w:marTop w:val="0"/>
      <w:marBottom w:val="0"/>
      <w:divBdr>
        <w:top w:val="none" w:sz="0" w:space="0" w:color="auto"/>
        <w:left w:val="none" w:sz="0" w:space="0" w:color="auto"/>
        <w:bottom w:val="none" w:sz="0" w:space="0" w:color="auto"/>
        <w:right w:val="none" w:sz="0" w:space="0" w:color="auto"/>
      </w:divBdr>
    </w:div>
    <w:div w:id="1792045612">
      <w:bodyDiv w:val="1"/>
      <w:marLeft w:val="0"/>
      <w:marRight w:val="0"/>
      <w:marTop w:val="0"/>
      <w:marBottom w:val="0"/>
      <w:divBdr>
        <w:top w:val="none" w:sz="0" w:space="0" w:color="auto"/>
        <w:left w:val="none" w:sz="0" w:space="0" w:color="auto"/>
        <w:bottom w:val="none" w:sz="0" w:space="0" w:color="auto"/>
        <w:right w:val="none" w:sz="0" w:space="0" w:color="auto"/>
      </w:divBdr>
    </w:div>
    <w:div w:id="1818184907">
      <w:bodyDiv w:val="1"/>
      <w:marLeft w:val="0"/>
      <w:marRight w:val="0"/>
      <w:marTop w:val="0"/>
      <w:marBottom w:val="0"/>
      <w:divBdr>
        <w:top w:val="none" w:sz="0" w:space="0" w:color="auto"/>
        <w:left w:val="none" w:sz="0" w:space="0" w:color="auto"/>
        <w:bottom w:val="none" w:sz="0" w:space="0" w:color="auto"/>
        <w:right w:val="none" w:sz="0" w:space="0" w:color="auto"/>
      </w:divBdr>
    </w:div>
    <w:div w:id="1833446487">
      <w:bodyDiv w:val="1"/>
      <w:marLeft w:val="0"/>
      <w:marRight w:val="0"/>
      <w:marTop w:val="0"/>
      <w:marBottom w:val="0"/>
      <w:divBdr>
        <w:top w:val="none" w:sz="0" w:space="0" w:color="auto"/>
        <w:left w:val="none" w:sz="0" w:space="0" w:color="auto"/>
        <w:bottom w:val="none" w:sz="0" w:space="0" w:color="auto"/>
        <w:right w:val="none" w:sz="0" w:space="0" w:color="auto"/>
      </w:divBdr>
    </w:div>
    <w:div w:id="1853060310">
      <w:bodyDiv w:val="1"/>
      <w:marLeft w:val="0"/>
      <w:marRight w:val="0"/>
      <w:marTop w:val="0"/>
      <w:marBottom w:val="0"/>
      <w:divBdr>
        <w:top w:val="none" w:sz="0" w:space="0" w:color="auto"/>
        <w:left w:val="none" w:sz="0" w:space="0" w:color="auto"/>
        <w:bottom w:val="none" w:sz="0" w:space="0" w:color="auto"/>
        <w:right w:val="none" w:sz="0" w:space="0" w:color="auto"/>
      </w:divBdr>
    </w:div>
    <w:div w:id="1870990933">
      <w:bodyDiv w:val="1"/>
      <w:marLeft w:val="0"/>
      <w:marRight w:val="0"/>
      <w:marTop w:val="0"/>
      <w:marBottom w:val="0"/>
      <w:divBdr>
        <w:top w:val="none" w:sz="0" w:space="0" w:color="auto"/>
        <w:left w:val="none" w:sz="0" w:space="0" w:color="auto"/>
        <w:bottom w:val="none" w:sz="0" w:space="0" w:color="auto"/>
        <w:right w:val="none" w:sz="0" w:space="0" w:color="auto"/>
      </w:divBdr>
    </w:div>
    <w:div w:id="1878083028">
      <w:bodyDiv w:val="1"/>
      <w:marLeft w:val="0"/>
      <w:marRight w:val="0"/>
      <w:marTop w:val="0"/>
      <w:marBottom w:val="0"/>
      <w:divBdr>
        <w:top w:val="none" w:sz="0" w:space="0" w:color="auto"/>
        <w:left w:val="none" w:sz="0" w:space="0" w:color="auto"/>
        <w:bottom w:val="none" w:sz="0" w:space="0" w:color="auto"/>
        <w:right w:val="none" w:sz="0" w:space="0" w:color="auto"/>
      </w:divBdr>
    </w:div>
    <w:div w:id="1908614146">
      <w:bodyDiv w:val="1"/>
      <w:marLeft w:val="0"/>
      <w:marRight w:val="0"/>
      <w:marTop w:val="0"/>
      <w:marBottom w:val="0"/>
      <w:divBdr>
        <w:top w:val="none" w:sz="0" w:space="0" w:color="auto"/>
        <w:left w:val="none" w:sz="0" w:space="0" w:color="auto"/>
        <w:bottom w:val="none" w:sz="0" w:space="0" w:color="auto"/>
        <w:right w:val="none" w:sz="0" w:space="0" w:color="auto"/>
      </w:divBdr>
    </w:div>
    <w:div w:id="1911188827">
      <w:bodyDiv w:val="1"/>
      <w:marLeft w:val="0"/>
      <w:marRight w:val="0"/>
      <w:marTop w:val="0"/>
      <w:marBottom w:val="0"/>
      <w:divBdr>
        <w:top w:val="none" w:sz="0" w:space="0" w:color="auto"/>
        <w:left w:val="none" w:sz="0" w:space="0" w:color="auto"/>
        <w:bottom w:val="none" w:sz="0" w:space="0" w:color="auto"/>
        <w:right w:val="none" w:sz="0" w:space="0" w:color="auto"/>
      </w:divBdr>
    </w:div>
    <w:div w:id="1942839102">
      <w:bodyDiv w:val="1"/>
      <w:marLeft w:val="0"/>
      <w:marRight w:val="0"/>
      <w:marTop w:val="0"/>
      <w:marBottom w:val="0"/>
      <w:divBdr>
        <w:top w:val="none" w:sz="0" w:space="0" w:color="auto"/>
        <w:left w:val="none" w:sz="0" w:space="0" w:color="auto"/>
        <w:bottom w:val="none" w:sz="0" w:space="0" w:color="auto"/>
        <w:right w:val="none" w:sz="0" w:space="0" w:color="auto"/>
      </w:divBdr>
    </w:div>
    <w:div w:id="1949237802">
      <w:bodyDiv w:val="1"/>
      <w:marLeft w:val="0"/>
      <w:marRight w:val="0"/>
      <w:marTop w:val="0"/>
      <w:marBottom w:val="0"/>
      <w:divBdr>
        <w:top w:val="none" w:sz="0" w:space="0" w:color="auto"/>
        <w:left w:val="none" w:sz="0" w:space="0" w:color="auto"/>
        <w:bottom w:val="none" w:sz="0" w:space="0" w:color="auto"/>
        <w:right w:val="none" w:sz="0" w:space="0" w:color="auto"/>
      </w:divBdr>
    </w:div>
    <w:div w:id="1977635905">
      <w:bodyDiv w:val="1"/>
      <w:marLeft w:val="0"/>
      <w:marRight w:val="0"/>
      <w:marTop w:val="0"/>
      <w:marBottom w:val="0"/>
      <w:divBdr>
        <w:top w:val="none" w:sz="0" w:space="0" w:color="auto"/>
        <w:left w:val="none" w:sz="0" w:space="0" w:color="auto"/>
        <w:bottom w:val="none" w:sz="0" w:space="0" w:color="auto"/>
        <w:right w:val="none" w:sz="0" w:space="0" w:color="auto"/>
      </w:divBdr>
    </w:div>
    <w:div w:id="2022587831">
      <w:bodyDiv w:val="1"/>
      <w:marLeft w:val="0"/>
      <w:marRight w:val="0"/>
      <w:marTop w:val="0"/>
      <w:marBottom w:val="0"/>
      <w:divBdr>
        <w:top w:val="none" w:sz="0" w:space="0" w:color="auto"/>
        <w:left w:val="none" w:sz="0" w:space="0" w:color="auto"/>
        <w:bottom w:val="none" w:sz="0" w:space="0" w:color="auto"/>
        <w:right w:val="none" w:sz="0" w:space="0" w:color="auto"/>
      </w:divBdr>
    </w:div>
    <w:div w:id="2028096360">
      <w:bodyDiv w:val="1"/>
      <w:marLeft w:val="0"/>
      <w:marRight w:val="0"/>
      <w:marTop w:val="0"/>
      <w:marBottom w:val="0"/>
      <w:divBdr>
        <w:top w:val="none" w:sz="0" w:space="0" w:color="auto"/>
        <w:left w:val="none" w:sz="0" w:space="0" w:color="auto"/>
        <w:bottom w:val="none" w:sz="0" w:space="0" w:color="auto"/>
        <w:right w:val="none" w:sz="0" w:space="0" w:color="auto"/>
      </w:divBdr>
    </w:div>
    <w:div w:id="2078697383">
      <w:bodyDiv w:val="1"/>
      <w:marLeft w:val="0"/>
      <w:marRight w:val="0"/>
      <w:marTop w:val="0"/>
      <w:marBottom w:val="0"/>
      <w:divBdr>
        <w:top w:val="none" w:sz="0" w:space="0" w:color="auto"/>
        <w:left w:val="none" w:sz="0" w:space="0" w:color="auto"/>
        <w:bottom w:val="none" w:sz="0" w:space="0" w:color="auto"/>
        <w:right w:val="none" w:sz="0" w:space="0" w:color="auto"/>
      </w:divBdr>
    </w:div>
    <w:div w:id="2092653022">
      <w:bodyDiv w:val="1"/>
      <w:marLeft w:val="0"/>
      <w:marRight w:val="0"/>
      <w:marTop w:val="0"/>
      <w:marBottom w:val="0"/>
      <w:divBdr>
        <w:top w:val="none" w:sz="0" w:space="0" w:color="auto"/>
        <w:left w:val="none" w:sz="0" w:space="0" w:color="auto"/>
        <w:bottom w:val="none" w:sz="0" w:space="0" w:color="auto"/>
        <w:right w:val="none" w:sz="0" w:space="0" w:color="auto"/>
      </w:divBdr>
    </w:div>
    <w:div w:id="2117216736">
      <w:bodyDiv w:val="1"/>
      <w:marLeft w:val="0"/>
      <w:marRight w:val="0"/>
      <w:marTop w:val="0"/>
      <w:marBottom w:val="0"/>
      <w:divBdr>
        <w:top w:val="none" w:sz="0" w:space="0" w:color="auto"/>
        <w:left w:val="none" w:sz="0" w:space="0" w:color="auto"/>
        <w:bottom w:val="none" w:sz="0" w:space="0" w:color="auto"/>
        <w:right w:val="none" w:sz="0" w:space="0" w:color="auto"/>
      </w:divBdr>
    </w:div>
    <w:div w:id="2124957078">
      <w:bodyDiv w:val="1"/>
      <w:marLeft w:val="0"/>
      <w:marRight w:val="0"/>
      <w:marTop w:val="0"/>
      <w:marBottom w:val="0"/>
      <w:divBdr>
        <w:top w:val="none" w:sz="0" w:space="0" w:color="auto"/>
        <w:left w:val="none" w:sz="0" w:space="0" w:color="auto"/>
        <w:bottom w:val="none" w:sz="0" w:space="0" w:color="auto"/>
        <w:right w:val="none" w:sz="0" w:space="0" w:color="auto"/>
      </w:divBdr>
    </w:div>
    <w:div w:id="2135517529">
      <w:bodyDiv w:val="1"/>
      <w:marLeft w:val="0"/>
      <w:marRight w:val="0"/>
      <w:marTop w:val="0"/>
      <w:marBottom w:val="0"/>
      <w:divBdr>
        <w:top w:val="none" w:sz="0" w:space="0" w:color="auto"/>
        <w:left w:val="none" w:sz="0" w:space="0" w:color="auto"/>
        <w:bottom w:val="none" w:sz="0" w:space="0" w:color="auto"/>
        <w:right w:val="none" w:sz="0" w:space="0" w:color="auto"/>
      </w:divBdr>
    </w:div>
    <w:div w:id="213971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eg"/><Relationship Id="rId18" Type="http://schemas.openxmlformats.org/officeDocument/2006/relationships/hyperlink" Target="mailto:s.mikolajczyk@climatefocus.com" TargetMode="External"/><Relationship Id="rId26" Type="http://schemas.openxmlformats.org/officeDocument/2006/relationships/hyperlink" Target="http://www.biru.or.id/en/" TargetMode="Externa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oleObject" Target="embeddings/oleObject2.bin"/><Relationship Id="rId25" Type="http://schemas.openxmlformats.org/officeDocument/2006/relationships/image" Target="media/image7.jpe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hyperlink" Target="http://mer.markit.com/br-reg/public/master-project.jsp?project_id=103000000000019" TargetMode="External"/><Relationship Id="rId29" Type="http://schemas.openxmlformats.org/officeDocument/2006/relationships/hyperlink" Target="http://www.hivos.org"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6.png"/><Relationship Id="rId32" Type="http://schemas.openxmlformats.org/officeDocument/2006/relationships/hyperlink" Target="mailto:rdgroot@hivos.org" TargetMode="External"/><Relationship Id="rId37"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chart" Target="charts/chart2.xml"/><Relationship Id="rId28" Type="http://schemas.openxmlformats.org/officeDocument/2006/relationships/hyperlink" Target="mailto:hclemens@hivos.org" TargetMode="External"/><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hyperlink" Target="http://www.biru.or.id"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chart" Target="charts/chart1.xml"/><Relationship Id="rId27" Type="http://schemas.openxmlformats.org/officeDocument/2006/relationships/hyperlink" Target="http://www.biru.or.id" TargetMode="External"/><Relationship Id="rId30" Type="http://schemas.openxmlformats.org/officeDocument/2006/relationships/hyperlink" Target="mailto:hclemens@hivos.org" TargetMode="External"/><Relationship Id="rId35"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www.ipcc-nggip.iges.or.jp/public/2006gl/pdf/4_Volume4/V4_10_Ch10_Livestock.pdf" TargetMode="External"/><Relationship Id="rId3" Type="http://schemas.openxmlformats.org/officeDocument/2006/relationships/hyperlink" Target="https://cleancookstoves.org/binary-data/DOCUMENT/file/000/000/83-1.pdf" TargetMode="External"/><Relationship Id="rId7" Type="http://schemas.openxmlformats.org/officeDocument/2006/relationships/hyperlink" Target="http://www.bmkg.go.id" TargetMode="External"/><Relationship Id="rId2" Type="http://schemas.openxmlformats.org/officeDocument/2006/relationships/hyperlink" Target="file:///C:\Users\smikolajczyk\AppData\Local\Microsoft\Windows\INetCache\Content.Outlook\UN5QFR63\2016-07-21%20Final%20Documents%20for%20FA\%20http:\cdm.unfccc.int\UserManagement\FileStorage\S9J6CIEN84WGU1KQBA2MRFH0ZO5LX3" TargetMode="External"/><Relationship Id="rId1" Type="http://schemas.openxmlformats.org/officeDocument/2006/relationships/hyperlink" Target="http://www.randomnumbergenerator.com/" TargetMode="External"/><Relationship Id="rId6" Type="http://schemas.openxmlformats.org/officeDocument/2006/relationships/hyperlink" Target="http://www.climatecare.org/media/documents/pdf/ClimateCare_Guidelines_for_Performance_Tests_and_KPTsx.pdf" TargetMode="External"/><Relationship Id="rId5" Type="http://schemas.openxmlformats.org/officeDocument/2006/relationships/hyperlink" Target="http://www.graphpad.com/quickcalcs/Grubbs1.cfm" TargetMode="External"/><Relationship Id="rId10" Type="http://schemas.openxmlformats.org/officeDocument/2006/relationships/hyperlink" Target="http://cdm.unfccc.int/methodologies/PAmethodologies/tools/am-tool-14-v1.pdf" TargetMode="External"/><Relationship Id="rId4" Type="http://schemas.openxmlformats.org/officeDocument/2006/relationships/hyperlink" Target="http://www.itl.nist.gov/div898/handbook/eda/section3/eda35h1.htm" TargetMode="External"/><Relationship Id="rId9" Type="http://schemas.openxmlformats.org/officeDocument/2006/relationships/hyperlink" Target="http://www.lemvigbiogas.com/BiogasHandboo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My%20Documents\Documents\0.%20SNV\verification\16%20Oct%20monitoring%20report%20-NBP%20-%20V1.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mikolajczyk\Dropbox%20(Climate%20Focus)\All%20Projects\CFBV\17821%20-%20Hivos%20IDBP%20GS4GG\Drafts\3.%20Monitoring%20Report\VPA-2\20180507%20ER%20Calculation%20VPA%202%20MP1_v02.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mikolajczyk\Dropbox%20(Climate%20Focus)\All%20Projects\CFBV\17821%20-%20Hivos%20IDBP%20GS4GG\Drafts\3.%20Monitoring%20Report\IDBP%20Database%20VPA-2%2020Mar20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Cumulative</c:v>
          </c:tx>
          <c:spPr>
            <a:ln w="28575" cap="rnd">
              <a:solidFill>
                <a:schemeClr val="accent2"/>
              </a:solidFill>
              <a:round/>
            </a:ln>
            <a:effectLst/>
          </c:spPr>
          <c:marker>
            <c:symbol val="none"/>
          </c:marker>
          <c:cat>
            <c:numRef>
              <c:f>'Cumulative VER'!$B$33:$B$44</c:f>
              <c:numCache>
                <c:formatCode>m/d/yyyy</c:formatCode>
                <c:ptCount val="12"/>
                <c:pt idx="0">
                  <c:v>42737</c:v>
                </c:pt>
                <c:pt idx="1">
                  <c:v>42767</c:v>
                </c:pt>
                <c:pt idx="2">
                  <c:v>42795</c:v>
                </c:pt>
                <c:pt idx="3">
                  <c:v>42826</c:v>
                </c:pt>
                <c:pt idx="4">
                  <c:v>42856</c:v>
                </c:pt>
                <c:pt idx="5">
                  <c:v>42887</c:v>
                </c:pt>
                <c:pt idx="6">
                  <c:v>42917</c:v>
                </c:pt>
                <c:pt idx="7">
                  <c:v>42948</c:v>
                </c:pt>
                <c:pt idx="8">
                  <c:v>42979</c:v>
                </c:pt>
                <c:pt idx="9">
                  <c:v>43009</c:v>
                </c:pt>
                <c:pt idx="10">
                  <c:v>43040</c:v>
                </c:pt>
                <c:pt idx="11">
                  <c:v>43070</c:v>
                </c:pt>
              </c:numCache>
            </c:numRef>
          </c:cat>
          <c:val>
            <c:numRef>
              <c:f>'Cumulative VER'!$D$33:$D$44</c:f>
              <c:numCache>
                <c:formatCode>_(* #,##0_);_(* \(#,##0\);_(* "-"??_);_(@_)</c:formatCode>
                <c:ptCount val="12"/>
                <c:pt idx="0">
                  <c:v>262</c:v>
                </c:pt>
                <c:pt idx="1">
                  <c:v>359</c:v>
                </c:pt>
                <c:pt idx="2">
                  <c:v>467</c:v>
                </c:pt>
                <c:pt idx="3">
                  <c:v>522</c:v>
                </c:pt>
                <c:pt idx="4">
                  <c:v>644</c:v>
                </c:pt>
                <c:pt idx="5">
                  <c:v>786</c:v>
                </c:pt>
                <c:pt idx="6">
                  <c:v>937</c:v>
                </c:pt>
                <c:pt idx="7">
                  <c:v>1051</c:v>
                </c:pt>
                <c:pt idx="8">
                  <c:v>1132</c:v>
                </c:pt>
                <c:pt idx="9">
                  <c:v>1374</c:v>
                </c:pt>
                <c:pt idx="10">
                  <c:v>1718</c:v>
                </c:pt>
                <c:pt idx="11">
                  <c:v>1990</c:v>
                </c:pt>
              </c:numCache>
            </c:numRef>
          </c:val>
          <c:smooth val="0"/>
          <c:extLst xmlns:c16r2="http://schemas.microsoft.com/office/drawing/2015/06/chart">
            <c:ext xmlns:c16="http://schemas.microsoft.com/office/drawing/2014/chart" uri="{C3380CC4-5D6E-409C-BE32-E72D297353CC}">
              <c16:uniqueId val="{00000000-3025-4339-8F30-3D8BDF004A68}"/>
            </c:ext>
          </c:extLst>
        </c:ser>
        <c:ser>
          <c:idx val="1"/>
          <c:order val="1"/>
          <c:tx>
            <c:v>Monthly</c:v>
          </c:tx>
          <c:spPr>
            <a:ln w="28575" cap="rnd">
              <a:solidFill>
                <a:schemeClr val="accent1"/>
              </a:solidFill>
              <a:round/>
            </a:ln>
            <a:effectLst/>
          </c:spPr>
          <c:marker>
            <c:symbol val="none"/>
          </c:marker>
          <c:cat>
            <c:numRef>
              <c:f>'Cumulative VER'!$B$33:$B$44</c:f>
              <c:numCache>
                <c:formatCode>m/d/yyyy</c:formatCode>
                <c:ptCount val="12"/>
                <c:pt idx="0">
                  <c:v>42737</c:v>
                </c:pt>
                <c:pt idx="1">
                  <c:v>42767</c:v>
                </c:pt>
                <c:pt idx="2">
                  <c:v>42795</c:v>
                </c:pt>
                <c:pt idx="3">
                  <c:v>42826</c:v>
                </c:pt>
                <c:pt idx="4">
                  <c:v>42856</c:v>
                </c:pt>
                <c:pt idx="5">
                  <c:v>42887</c:v>
                </c:pt>
                <c:pt idx="6">
                  <c:v>42917</c:v>
                </c:pt>
                <c:pt idx="7">
                  <c:v>42948</c:v>
                </c:pt>
                <c:pt idx="8">
                  <c:v>42979</c:v>
                </c:pt>
                <c:pt idx="9">
                  <c:v>43009</c:v>
                </c:pt>
                <c:pt idx="10">
                  <c:v>43040</c:v>
                </c:pt>
                <c:pt idx="11">
                  <c:v>43070</c:v>
                </c:pt>
              </c:numCache>
            </c:numRef>
          </c:cat>
          <c:val>
            <c:numRef>
              <c:f>'Cumulative VER'!$G$33:$G$44</c:f>
              <c:numCache>
                <c:formatCode>_(* #,##0_);_(* \(#,##0\);_(* "-"??_);_(@_)</c:formatCode>
                <c:ptCount val="12"/>
                <c:pt idx="0">
                  <c:v>262</c:v>
                </c:pt>
                <c:pt idx="1">
                  <c:v>97</c:v>
                </c:pt>
                <c:pt idx="2">
                  <c:v>108</c:v>
                </c:pt>
                <c:pt idx="3">
                  <c:v>55</c:v>
                </c:pt>
                <c:pt idx="4">
                  <c:v>122</c:v>
                </c:pt>
                <c:pt idx="5">
                  <c:v>142</c:v>
                </c:pt>
                <c:pt idx="6">
                  <c:v>151</c:v>
                </c:pt>
                <c:pt idx="7">
                  <c:v>114</c:v>
                </c:pt>
                <c:pt idx="8">
                  <c:v>81</c:v>
                </c:pt>
                <c:pt idx="9">
                  <c:v>242</c:v>
                </c:pt>
                <c:pt idx="10">
                  <c:v>344</c:v>
                </c:pt>
                <c:pt idx="11">
                  <c:v>272</c:v>
                </c:pt>
              </c:numCache>
            </c:numRef>
          </c:val>
          <c:smooth val="0"/>
          <c:extLst xmlns:c16r2="http://schemas.microsoft.com/office/drawing/2015/06/chart">
            <c:ext xmlns:c16="http://schemas.microsoft.com/office/drawing/2014/chart" uri="{C3380CC4-5D6E-409C-BE32-E72D297353CC}">
              <c16:uniqueId val="{00000001-3025-4339-8F30-3D8BDF004A68}"/>
            </c:ext>
          </c:extLst>
        </c:ser>
        <c:dLbls>
          <c:showLegendKey val="0"/>
          <c:showVal val="0"/>
          <c:showCatName val="0"/>
          <c:showSerName val="0"/>
          <c:showPercent val="0"/>
          <c:showBubbleSize val="0"/>
        </c:dLbls>
        <c:smooth val="0"/>
        <c:axId val="683007544"/>
        <c:axId val="683007936"/>
      </c:lineChart>
      <c:dateAx>
        <c:axId val="683007544"/>
        <c:scaling>
          <c:orientation val="minMax"/>
          <c:max val="43100"/>
          <c:min val="42737"/>
        </c:scaling>
        <c:delete val="0"/>
        <c:axPos val="b"/>
        <c:numFmt formatCode="m/d/yyyy" sourceLinked="0"/>
        <c:majorTickMark val="none"/>
        <c:minorTickMark val="none"/>
        <c:tickLblPos val="nextTo"/>
        <c:spPr>
          <a:noFill/>
          <a:ln w="9525" cap="flat" cmpd="sng" algn="ctr">
            <a:solidFill>
              <a:schemeClr val="tx1">
                <a:lumMod val="15000"/>
                <a:lumOff val="85000"/>
              </a:schemeClr>
            </a:solidFill>
            <a:round/>
          </a:ln>
          <a:effectLst/>
        </c:spPr>
        <c:txPr>
          <a:bodyPr rot="-2700000" vert="horz"/>
          <a:lstStyle/>
          <a:p>
            <a:pPr>
              <a:defRPr sz="900" b="0" i="0" u="none" strike="noStrike" baseline="0">
                <a:solidFill>
                  <a:srgbClr val="333333"/>
                </a:solidFill>
                <a:latin typeface="Calibri"/>
                <a:ea typeface="Calibri"/>
                <a:cs typeface="Calibri"/>
              </a:defRPr>
            </a:pPr>
            <a:endParaRPr lang="en-US"/>
          </a:p>
        </c:txPr>
        <c:crossAx val="683007936"/>
        <c:crosses val="autoZero"/>
        <c:auto val="0"/>
        <c:lblOffset val="100"/>
        <c:baseTimeUnit val="days"/>
        <c:majorUnit val="30"/>
        <c:majorTimeUnit val="days"/>
      </c:dateAx>
      <c:valAx>
        <c:axId val="683007936"/>
        <c:scaling>
          <c:orientation val="minMax"/>
        </c:scaling>
        <c:delete val="0"/>
        <c:axPos val="l"/>
        <c:majorGridlines>
          <c:spPr>
            <a:ln w="9525" cap="flat" cmpd="sng" algn="ctr">
              <a:solidFill>
                <a:schemeClr val="tx1">
                  <a:lumMod val="15000"/>
                  <a:lumOff val="85000"/>
                </a:schemeClr>
              </a:solidFill>
              <a:round/>
            </a:ln>
            <a:effectLst/>
          </c:spPr>
        </c:majorGridlines>
        <c:numFmt formatCode="_(* #,##0_);_(* \(#,##0\);_(* &quot;-&quot;??_);_(@_)" sourceLinked="1"/>
        <c:majorTickMark val="none"/>
        <c:minorTickMark val="none"/>
        <c:tickLblPos val="nextTo"/>
        <c:spPr>
          <a:ln w="9525">
            <a:noFill/>
          </a:ln>
        </c:spPr>
        <c:txPr>
          <a:bodyPr rot="0" vert="horz"/>
          <a:lstStyle/>
          <a:p>
            <a:pPr>
              <a:defRPr sz="900" b="0" i="0" u="none" strike="noStrike" baseline="0">
                <a:solidFill>
                  <a:srgbClr val="333333"/>
                </a:solidFill>
                <a:latin typeface="Calibri"/>
                <a:ea typeface="Calibri"/>
                <a:cs typeface="Calibri"/>
              </a:defRPr>
            </a:pPr>
            <a:endParaRPr lang="en-US"/>
          </a:p>
        </c:txPr>
        <c:crossAx val="683007544"/>
        <c:crosses val="autoZero"/>
        <c:crossBetween val="between"/>
      </c:valAx>
      <c:spPr>
        <a:noFill/>
        <a:ln w="25400">
          <a:noFill/>
        </a:ln>
      </c:spPr>
    </c:plotArea>
    <c:legend>
      <c:legendPos val="b"/>
      <c:overlay val="0"/>
      <c:spPr>
        <a:noFill/>
        <a:ln w="25400">
          <a:noFill/>
        </a:ln>
      </c:spPr>
      <c:txPr>
        <a:bodyPr/>
        <a:lstStyle/>
        <a:p>
          <a:pPr>
            <a:defRPr sz="825" b="0" i="0" u="none" strike="noStrike" baseline="0">
              <a:solidFill>
                <a:srgbClr val="333333"/>
              </a:solidFill>
              <a:latin typeface="Calibri"/>
              <a:ea typeface="Calibri"/>
              <a:cs typeface="Calibri"/>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4790-4D7B-9E91-4B8C392DE93D}"/>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4790-4D7B-9E91-4B8C392DE93D}"/>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4790-4D7B-9E91-4B8C392DE93D}"/>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4790-4D7B-9E91-4B8C392DE93D}"/>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4790-4D7B-9E91-4B8C392DE93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'MASTER VPA-2'!$O$2314:$O$2318</c:f>
              <c:strCache>
                <c:ptCount val="5"/>
                <c:pt idx="0">
                  <c:v>4 m3</c:v>
                </c:pt>
                <c:pt idx="1">
                  <c:v>6 m3</c:v>
                </c:pt>
                <c:pt idx="2">
                  <c:v>8 m3</c:v>
                </c:pt>
                <c:pt idx="3">
                  <c:v>10 m3</c:v>
                </c:pt>
                <c:pt idx="4">
                  <c:v>12 m3</c:v>
                </c:pt>
              </c:strCache>
            </c:strRef>
          </c:cat>
          <c:val>
            <c:numRef>
              <c:f>'MASTER VPA-2'!$R$2314:$R$2318</c:f>
              <c:numCache>
                <c:formatCode>0%</c:formatCode>
                <c:ptCount val="5"/>
                <c:pt idx="0">
                  <c:v>0.66681184668989546</c:v>
                </c:pt>
                <c:pt idx="1">
                  <c:v>0.19642857142857142</c:v>
                </c:pt>
                <c:pt idx="2">
                  <c:v>7.4041811846689898E-2</c:v>
                </c:pt>
                <c:pt idx="3">
                  <c:v>2.221254355400697E-2</c:v>
                </c:pt>
                <c:pt idx="4">
                  <c:v>3.0052264808362369E-2</c:v>
                </c:pt>
              </c:numCache>
            </c:numRef>
          </c:val>
          <c:extLst xmlns:c16r2="http://schemas.microsoft.com/office/drawing/2015/06/chart">
            <c:ext xmlns:c16="http://schemas.microsoft.com/office/drawing/2014/chart" uri="{C3380CC4-5D6E-409C-BE32-E72D297353CC}">
              <c16:uniqueId val="{0000000A-4790-4D7B-9E91-4B8C392DE93D}"/>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2013-04-28T00:00:00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9D0D523F302484F892F723420D71428" ma:contentTypeVersion="0" ma:contentTypeDescription="Create a new document." ma:contentTypeScope="" ma:versionID="a8bc1ebc68813205cedc24383423bb3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466565-878D-4738-AFB6-71C432A9D7C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AA095B-BFC4-4221-AF37-0EB653A0B149}">
  <ds:schemaRefs>
    <ds:schemaRef ds:uri="http://schemas.microsoft.com/sharepoint/v3/contenttype/forms"/>
  </ds:schemaRefs>
</ds:datastoreItem>
</file>

<file path=customXml/itemProps4.xml><?xml version="1.0" encoding="utf-8"?>
<ds:datastoreItem xmlns:ds="http://schemas.openxmlformats.org/officeDocument/2006/customXml" ds:itemID="{0B96C70C-EA93-4589-9472-A944EE4BD7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34EDE0C1-5E1D-4DE8-9674-58FB56B45038}">
  <ds:schemaRefs>
    <ds:schemaRef ds:uri="http://schemas.openxmlformats.org/officeDocument/2006/bibliography"/>
  </ds:schemaRefs>
</ds:datastoreItem>
</file>

<file path=customXml/itemProps6.xml><?xml version="1.0" encoding="utf-8"?>
<ds:datastoreItem xmlns:ds="http://schemas.openxmlformats.org/officeDocument/2006/customXml" ds:itemID="{F828F59D-9BFB-4204-B8B0-C54CC66E9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16 Oct monitoring report -NBP - V1.dotx</Template>
  <TotalTime>7</TotalTime>
  <Pages>58</Pages>
  <Words>16011</Words>
  <Characters>91264</Characters>
  <Application>Microsoft Office Word</Application>
  <DocSecurity>0</DocSecurity>
  <Lines>760</Lines>
  <Paragraphs>214</Paragraphs>
  <ScaleCrop>false</ScaleCrop>
  <HeadingPairs>
    <vt:vector size="6" baseType="variant">
      <vt:variant>
        <vt:lpstr>Title</vt:lpstr>
      </vt:variant>
      <vt:variant>
        <vt:i4>1</vt:i4>
      </vt:variant>
      <vt:variant>
        <vt:lpstr>Titel</vt:lpstr>
      </vt:variant>
      <vt:variant>
        <vt:i4>1</vt:i4>
      </vt:variant>
      <vt:variant>
        <vt:lpstr>Tytuł</vt:lpstr>
      </vt:variant>
      <vt:variant>
        <vt:i4>1</vt:i4>
      </vt:variant>
    </vt:vector>
  </HeadingPairs>
  <TitlesOfParts>
    <vt:vector size="3" baseType="lpstr">
      <vt:lpstr>Monitoring Report Period 1, VPA-2</vt:lpstr>
      <vt:lpstr>Monitoring Report Period III, VPA-1</vt:lpstr>
      <vt:lpstr>Carbon Monitoring and User Survey VPA-1</vt:lpstr>
    </vt:vector>
  </TitlesOfParts>
  <Company>SNV Netherlands Development Organisation</Company>
  <LinksUpToDate>false</LinksUpToDate>
  <CharactersWithSpaces>107061</CharactersWithSpaces>
  <SharedDoc>false</SharedDoc>
  <HLinks>
    <vt:vector size="222" baseType="variant">
      <vt:variant>
        <vt:i4>5832801</vt:i4>
      </vt:variant>
      <vt:variant>
        <vt:i4>318</vt:i4>
      </vt:variant>
      <vt:variant>
        <vt:i4>0</vt:i4>
      </vt:variant>
      <vt:variant>
        <vt:i4>5</vt:i4>
      </vt:variant>
      <vt:variant>
        <vt:lpwstr>mailto:wschouten@snvworld.org</vt:lpwstr>
      </vt:variant>
      <vt:variant>
        <vt:lpwstr/>
      </vt:variant>
      <vt:variant>
        <vt:i4>6160471</vt:i4>
      </vt:variant>
      <vt:variant>
        <vt:i4>315</vt:i4>
      </vt:variant>
      <vt:variant>
        <vt:i4>0</vt:i4>
      </vt:variant>
      <vt:variant>
        <vt:i4>5</vt:i4>
      </vt:variant>
      <vt:variant>
        <vt:lpwstr>http://www.snvworld.org/</vt:lpwstr>
      </vt:variant>
      <vt:variant>
        <vt:lpwstr/>
      </vt:variant>
      <vt:variant>
        <vt:i4>2949142</vt:i4>
      </vt:variant>
      <vt:variant>
        <vt:i4>312</vt:i4>
      </vt:variant>
      <vt:variant>
        <vt:i4>0</vt:i4>
      </vt:variant>
      <vt:variant>
        <vt:i4>5</vt:i4>
      </vt:variant>
      <vt:variant>
        <vt:lpwstr>mailto:cambodia@snvworld.org</vt:lpwstr>
      </vt:variant>
      <vt:variant>
        <vt:lpwstr/>
      </vt:variant>
      <vt:variant>
        <vt:i4>6684785</vt:i4>
      </vt:variant>
      <vt:variant>
        <vt:i4>309</vt:i4>
      </vt:variant>
      <vt:variant>
        <vt:i4>0</vt:i4>
      </vt:variant>
      <vt:variant>
        <vt:i4>5</vt:i4>
      </vt:variant>
      <vt:variant>
        <vt:lpwstr>http://www.nbp.org.kh/comments.php</vt:lpwstr>
      </vt:variant>
      <vt:variant>
        <vt:lpwstr/>
      </vt:variant>
      <vt:variant>
        <vt:i4>1703955</vt:i4>
      </vt:variant>
      <vt:variant>
        <vt:i4>306</vt:i4>
      </vt:variant>
      <vt:variant>
        <vt:i4>0</vt:i4>
      </vt:variant>
      <vt:variant>
        <vt:i4>5</vt:i4>
      </vt:variant>
      <vt:variant>
        <vt:lpwstr>http://www.nbp.org.kh/page.php?id=13</vt:lpwstr>
      </vt:variant>
      <vt:variant>
        <vt:lpwstr/>
      </vt:variant>
      <vt:variant>
        <vt:i4>7929896</vt:i4>
      </vt:variant>
      <vt:variant>
        <vt:i4>303</vt:i4>
      </vt:variant>
      <vt:variant>
        <vt:i4>0</vt:i4>
      </vt:variant>
      <vt:variant>
        <vt:i4>5</vt:i4>
      </vt:variant>
      <vt:variant>
        <vt:lpwstr>http://www.nbp.org.kh/</vt:lpwstr>
      </vt:variant>
      <vt:variant>
        <vt:lpwstr/>
      </vt:variant>
      <vt:variant>
        <vt:i4>3735609</vt:i4>
      </vt:variant>
      <vt:variant>
        <vt:i4>171</vt:i4>
      </vt:variant>
      <vt:variant>
        <vt:i4>0</vt:i4>
      </vt:variant>
      <vt:variant>
        <vt:i4>5</vt:i4>
      </vt:variant>
      <vt:variant>
        <vt:lpwstr>https://gs1.apx.com/mymodule/ProjectDoc/EditProjectDoc.asp?id1=751</vt:lpwstr>
      </vt:variant>
      <vt:variant>
        <vt:lpwstr/>
      </vt:variant>
      <vt:variant>
        <vt:i4>1966137</vt:i4>
      </vt:variant>
      <vt:variant>
        <vt:i4>155</vt:i4>
      </vt:variant>
      <vt:variant>
        <vt:i4>0</vt:i4>
      </vt:variant>
      <vt:variant>
        <vt:i4>5</vt:i4>
      </vt:variant>
      <vt:variant>
        <vt:lpwstr/>
      </vt:variant>
      <vt:variant>
        <vt:lpwstr>_Toc292780178</vt:lpwstr>
      </vt:variant>
      <vt:variant>
        <vt:i4>1966137</vt:i4>
      </vt:variant>
      <vt:variant>
        <vt:i4>149</vt:i4>
      </vt:variant>
      <vt:variant>
        <vt:i4>0</vt:i4>
      </vt:variant>
      <vt:variant>
        <vt:i4>5</vt:i4>
      </vt:variant>
      <vt:variant>
        <vt:lpwstr/>
      </vt:variant>
      <vt:variant>
        <vt:lpwstr>_Toc292780177</vt:lpwstr>
      </vt:variant>
      <vt:variant>
        <vt:i4>1966137</vt:i4>
      </vt:variant>
      <vt:variant>
        <vt:i4>143</vt:i4>
      </vt:variant>
      <vt:variant>
        <vt:i4>0</vt:i4>
      </vt:variant>
      <vt:variant>
        <vt:i4>5</vt:i4>
      </vt:variant>
      <vt:variant>
        <vt:lpwstr/>
      </vt:variant>
      <vt:variant>
        <vt:lpwstr>_Toc292780176</vt:lpwstr>
      </vt:variant>
      <vt:variant>
        <vt:i4>1966137</vt:i4>
      </vt:variant>
      <vt:variant>
        <vt:i4>137</vt:i4>
      </vt:variant>
      <vt:variant>
        <vt:i4>0</vt:i4>
      </vt:variant>
      <vt:variant>
        <vt:i4>5</vt:i4>
      </vt:variant>
      <vt:variant>
        <vt:lpwstr/>
      </vt:variant>
      <vt:variant>
        <vt:lpwstr>_Toc292780175</vt:lpwstr>
      </vt:variant>
      <vt:variant>
        <vt:i4>1966137</vt:i4>
      </vt:variant>
      <vt:variant>
        <vt:i4>131</vt:i4>
      </vt:variant>
      <vt:variant>
        <vt:i4>0</vt:i4>
      </vt:variant>
      <vt:variant>
        <vt:i4>5</vt:i4>
      </vt:variant>
      <vt:variant>
        <vt:lpwstr/>
      </vt:variant>
      <vt:variant>
        <vt:lpwstr>_Toc292780174</vt:lpwstr>
      </vt:variant>
      <vt:variant>
        <vt:i4>1966137</vt:i4>
      </vt:variant>
      <vt:variant>
        <vt:i4>125</vt:i4>
      </vt:variant>
      <vt:variant>
        <vt:i4>0</vt:i4>
      </vt:variant>
      <vt:variant>
        <vt:i4>5</vt:i4>
      </vt:variant>
      <vt:variant>
        <vt:lpwstr/>
      </vt:variant>
      <vt:variant>
        <vt:lpwstr>_Toc292780173</vt:lpwstr>
      </vt:variant>
      <vt:variant>
        <vt:i4>1966137</vt:i4>
      </vt:variant>
      <vt:variant>
        <vt:i4>119</vt:i4>
      </vt:variant>
      <vt:variant>
        <vt:i4>0</vt:i4>
      </vt:variant>
      <vt:variant>
        <vt:i4>5</vt:i4>
      </vt:variant>
      <vt:variant>
        <vt:lpwstr/>
      </vt:variant>
      <vt:variant>
        <vt:lpwstr>_Toc292780172</vt:lpwstr>
      </vt:variant>
      <vt:variant>
        <vt:i4>1966137</vt:i4>
      </vt:variant>
      <vt:variant>
        <vt:i4>113</vt:i4>
      </vt:variant>
      <vt:variant>
        <vt:i4>0</vt:i4>
      </vt:variant>
      <vt:variant>
        <vt:i4>5</vt:i4>
      </vt:variant>
      <vt:variant>
        <vt:lpwstr/>
      </vt:variant>
      <vt:variant>
        <vt:lpwstr>_Toc292780171</vt:lpwstr>
      </vt:variant>
      <vt:variant>
        <vt:i4>1966137</vt:i4>
      </vt:variant>
      <vt:variant>
        <vt:i4>107</vt:i4>
      </vt:variant>
      <vt:variant>
        <vt:i4>0</vt:i4>
      </vt:variant>
      <vt:variant>
        <vt:i4>5</vt:i4>
      </vt:variant>
      <vt:variant>
        <vt:lpwstr/>
      </vt:variant>
      <vt:variant>
        <vt:lpwstr>_Toc292780170</vt:lpwstr>
      </vt:variant>
      <vt:variant>
        <vt:i4>2031673</vt:i4>
      </vt:variant>
      <vt:variant>
        <vt:i4>101</vt:i4>
      </vt:variant>
      <vt:variant>
        <vt:i4>0</vt:i4>
      </vt:variant>
      <vt:variant>
        <vt:i4>5</vt:i4>
      </vt:variant>
      <vt:variant>
        <vt:lpwstr/>
      </vt:variant>
      <vt:variant>
        <vt:lpwstr>_Toc292780169</vt:lpwstr>
      </vt:variant>
      <vt:variant>
        <vt:i4>2031673</vt:i4>
      </vt:variant>
      <vt:variant>
        <vt:i4>95</vt:i4>
      </vt:variant>
      <vt:variant>
        <vt:i4>0</vt:i4>
      </vt:variant>
      <vt:variant>
        <vt:i4>5</vt:i4>
      </vt:variant>
      <vt:variant>
        <vt:lpwstr/>
      </vt:variant>
      <vt:variant>
        <vt:lpwstr>_Toc292780168</vt:lpwstr>
      </vt:variant>
      <vt:variant>
        <vt:i4>2031673</vt:i4>
      </vt:variant>
      <vt:variant>
        <vt:i4>89</vt:i4>
      </vt:variant>
      <vt:variant>
        <vt:i4>0</vt:i4>
      </vt:variant>
      <vt:variant>
        <vt:i4>5</vt:i4>
      </vt:variant>
      <vt:variant>
        <vt:lpwstr/>
      </vt:variant>
      <vt:variant>
        <vt:lpwstr>_Toc292780167</vt:lpwstr>
      </vt:variant>
      <vt:variant>
        <vt:i4>2031673</vt:i4>
      </vt:variant>
      <vt:variant>
        <vt:i4>83</vt:i4>
      </vt:variant>
      <vt:variant>
        <vt:i4>0</vt:i4>
      </vt:variant>
      <vt:variant>
        <vt:i4>5</vt:i4>
      </vt:variant>
      <vt:variant>
        <vt:lpwstr/>
      </vt:variant>
      <vt:variant>
        <vt:lpwstr>_Toc292780166</vt:lpwstr>
      </vt:variant>
      <vt:variant>
        <vt:i4>2031673</vt:i4>
      </vt:variant>
      <vt:variant>
        <vt:i4>77</vt:i4>
      </vt:variant>
      <vt:variant>
        <vt:i4>0</vt:i4>
      </vt:variant>
      <vt:variant>
        <vt:i4>5</vt:i4>
      </vt:variant>
      <vt:variant>
        <vt:lpwstr/>
      </vt:variant>
      <vt:variant>
        <vt:lpwstr>_Toc292780165</vt:lpwstr>
      </vt:variant>
      <vt:variant>
        <vt:i4>2031673</vt:i4>
      </vt:variant>
      <vt:variant>
        <vt:i4>71</vt:i4>
      </vt:variant>
      <vt:variant>
        <vt:i4>0</vt:i4>
      </vt:variant>
      <vt:variant>
        <vt:i4>5</vt:i4>
      </vt:variant>
      <vt:variant>
        <vt:lpwstr/>
      </vt:variant>
      <vt:variant>
        <vt:lpwstr>_Toc292780164</vt:lpwstr>
      </vt:variant>
      <vt:variant>
        <vt:i4>2031673</vt:i4>
      </vt:variant>
      <vt:variant>
        <vt:i4>65</vt:i4>
      </vt:variant>
      <vt:variant>
        <vt:i4>0</vt:i4>
      </vt:variant>
      <vt:variant>
        <vt:i4>5</vt:i4>
      </vt:variant>
      <vt:variant>
        <vt:lpwstr/>
      </vt:variant>
      <vt:variant>
        <vt:lpwstr>_Toc292780163</vt:lpwstr>
      </vt:variant>
      <vt:variant>
        <vt:i4>2031673</vt:i4>
      </vt:variant>
      <vt:variant>
        <vt:i4>59</vt:i4>
      </vt:variant>
      <vt:variant>
        <vt:i4>0</vt:i4>
      </vt:variant>
      <vt:variant>
        <vt:i4>5</vt:i4>
      </vt:variant>
      <vt:variant>
        <vt:lpwstr/>
      </vt:variant>
      <vt:variant>
        <vt:lpwstr>_Toc292780162</vt:lpwstr>
      </vt:variant>
      <vt:variant>
        <vt:i4>2031673</vt:i4>
      </vt:variant>
      <vt:variant>
        <vt:i4>53</vt:i4>
      </vt:variant>
      <vt:variant>
        <vt:i4>0</vt:i4>
      </vt:variant>
      <vt:variant>
        <vt:i4>5</vt:i4>
      </vt:variant>
      <vt:variant>
        <vt:lpwstr/>
      </vt:variant>
      <vt:variant>
        <vt:lpwstr>_Toc292780161</vt:lpwstr>
      </vt:variant>
      <vt:variant>
        <vt:i4>2031673</vt:i4>
      </vt:variant>
      <vt:variant>
        <vt:i4>47</vt:i4>
      </vt:variant>
      <vt:variant>
        <vt:i4>0</vt:i4>
      </vt:variant>
      <vt:variant>
        <vt:i4>5</vt:i4>
      </vt:variant>
      <vt:variant>
        <vt:lpwstr/>
      </vt:variant>
      <vt:variant>
        <vt:lpwstr>_Toc292780160</vt:lpwstr>
      </vt:variant>
      <vt:variant>
        <vt:i4>1835065</vt:i4>
      </vt:variant>
      <vt:variant>
        <vt:i4>41</vt:i4>
      </vt:variant>
      <vt:variant>
        <vt:i4>0</vt:i4>
      </vt:variant>
      <vt:variant>
        <vt:i4>5</vt:i4>
      </vt:variant>
      <vt:variant>
        <vt:lpwstr/>
      </vt:variant>
      <vt:variant>
        <vt:lpwstr>_Toc292780159</vt:lpwstr>
      </vt:variant>
      <vt:variant>
        <vt:i4>1835065</vt:i4>
      </vt:variant>
      <vt:variant>
        <vt:i4>35</vt:i4>
      </vt:variant>
      <vt:variant>
        <vt:i4>0</vt:i4>
      </vt:variant>
      <vt:variant>
        <vt:i4>5</vt:i4>
      </vt:variant>
      <vt:variant>
        <vt:lpwstr/>
      </vt:variant>
      <vt:variant>
        <vt:lpwstr>_Toc292780158</vt:lpwstr>
      </vt:variant>
      <vt:variant>
        <vt:i4>1835065</vt:i4>
      </vt:variant>
      <vt:variant>
        <vt:i4>29</vt:i4>
      </vt:variant>
      <vt:variant>
        <vt:i4>0</vt:i4>
      </vt:variant>
      <vt:variant>
        <vt:i4>5</vt:i4>
      </vt:variant>
      <vt:variant>
        <vt:lpwstr/>
      </vt:variant>
      <vt:variant>
        <vt:lpwstr>_Toc292780157</vt:lpwstr>
      </vt:variant>
      <vt:variant>
        <vt:i4>1835065</vt:i4>
      </vt:variant>
      <vt:variant>
        <vt:i4>23</vt:i4>
      </vt:variant>
      <vt:variant>
        <vt:i4>0</vt:i4>
      </vt:variant>
      <vt:variant>
        <vt:i4>5</vt:i4>
      </vt:variant>
      <vt:variant>
        <vt:lpwstr/>
      </vt:variant>
      <vt:variant>
        <vt:lpwstr>_Toc292780156</vt:lpwstr>
      </vt:variant>
      <vt:variant>
        <vt:i4>1835065</vt:i4>
      </vt:variant>
      <vt:variant>
        <vt:i4>17</vt:i4>
      </vt:variant>
      <vt:variant>
        <vt:i4>0</vt:i4>
      </vt:variant>
      <vt:variant>
        <vt:i4>5</vt:i4>
      </vt:variant>
      <vt:variant>
        <vt:lpwstr/>
      </vt:variant>
      <vt:variant>
        <vt:lpwstr>_Toc292780155</vt:lpwstr>
      </vt:variant>
      <vt:variant>
        <vt:i4>1835065</vt:i4>
      </vt:variant>
      <vt:variant>
        <vt:i4>11</vt:i4>
      </vt:variant>
      <vt:variant>
        <vt:i4>0</vt:i4>
      </vt:variant>
      <vt:variant>
        <vt:i4>5</vt:i4>
      </vt:variant>
      <vt:variant>
        <vt:lpwstr/>
      </vt:variant>
      <vt:variant>
        <vt:lpwstr>_Toc292780154</vt:lpwstr>
      </vt:variant>
      <vt:variant>
        <vt:i4>1835065</vt:i4>
      </vt:variant>
      <vt:variant>
        <vt:i4>5</vt:i4>
      </vt:variant>
      <vt:variant>
        <vt:i4>0</vt:i4>
      </vt:variant>
      <vt:variant>
        <vt:i4>5</vt:i4>
      </vt:variant>
      <vt:variant>
        <vt:lpwstr/>
      </vt:variant>
      <vt:variant>
        <vt:lpwstr>_Toc292780153</vt:lpwstr>
      </vt:variant>
      <vt:variant>
        <vt:i4>983098</vt:i4>
      </vt:variant>
      <vt:variant>
        <vt:i4>0</vt:i4>
      </vt:variant>
      <vt:variant>
        <vt:i4>0</vt:i4>
      </vt:variant>
      <vt:variant>
        <vt:i4>5</vt:i4>
      </vt:variant>
      <vt:variant>
        <vt:lpwstr>mailto:ericishier@gmail.com</vt:lpwstr>
      </vt:variant>
      <vt:variant>
        <vt:lpwstr/>
      </vt:variant>
      <vt:variant>
        <vt:i4>458818</vt:i4>
      </vt:variant>
      <vt:variant>
        <vt:i4>6</vt:i4>
      </vt:variant>
      <vt:variant>
        <vt:i4>0</vt:i4>
      </vt:variant>
      <vt:variant>
        <vt:i4>5</vt:i4>
      </vt:variant>
      <vt:variant>
        <vt:lpwstr>http://www.un.org.kh/undp/mdgs/cambodian-mdgs/what-are-the-cambodia-millennium-development-goals</vt:lpwstr>
      </vt:variant>
      <vt:variant>
        <vt:lpwstr/>
      </vt:variant>
      <vt:variant>
        <vt:i4>5767269</vt:i4>
      </vt:variant>
      <vt:variant>
        <vt:i4>3</vt:i4>
      </vt:variant>
      <vt:variant>
        <vt:i4>0</vt:i4>
      </vt:variant>
      <vt:variant>
        <vt:i4>5</vt:i4>
      </vt:variant>
      <vt:variant>
        <vt:lpwstr>http://www.simetric.co.uk/si_liquids.htm</vt:lpwstr>
      </vt:variant>
      <vt:variant>
        <vt:lpwstr/>
      </vt:variant>
      <vt:variant>
        <vt:i4>1048642</vt:i4>
      </vt:variant>
      <vt:variant>
        <vt:i4>0</vt:i4>
      </vt:variant>
      <vt:variant>
        <vt:i4>0</vt:i4>
      </vt:variant>
      <vt:variant>
        <vt:i4>5</vt:i4>
      </vt:variant>
      <vt:variant>
        <vt:lpwstr>http://www.graphpad.com/quickcalcs/randomSelect1.cfm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Report Period 1, VPA-2</dc:title>
  <dc:subject>Indonesia Domestic Biogas Programme of Activities (IDBP) (ID 1172)</dc:subject>
  <dc:creator>Climate Focus</dc:creator>
  <cp:lastModifiedBy>Szymon Mikolajczyk</cp:lastModifiedBy>
  <cp:revision>4</cp:revision>
  <cp:lastPrinted>2015-09-03T08:24:00Z</cp:lastPrinted>
  <dcterms:created xsi:type="dcterms:W3CDTF">2018-10-18T09:11:00Z</dcterms:created>
  <dcterms:modified xsi:type="dcterms:W3CDTF">2018-10-18T09:19:00Z</dcterms:modified>
  <cp:category>MR CPI MPI</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0x010100E9D0D523F302484F892F723420D71428</vt:lpwstr>
  </property>
</Properties>
</file>